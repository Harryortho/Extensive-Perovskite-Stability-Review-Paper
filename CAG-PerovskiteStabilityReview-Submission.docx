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2F2F2"/>
  <w:body>
    <w:p w14:paraId="3375BB3B" w14:textId="77777777" w:rsidR="002268C7" w:rsidRPr="00013B70" w:rsidRDefault="00215EC5" w:rsidP="00904FF0">
      <w:pPr>
        <w:rPr>
          <w:rFonts w:ascii="Arial" w:eastAsia="Calibri" w:hAnsi="Arial" w:cs="Arial"/>
          <w:b/>
          <w:sz w:val="32"/>
          <w:szCs w:val="32"/>
        </w:rPr>
      </w:pPr>
      <w:bookmarkStart w:id="0" w:name="_Hlk531010144"/>
      <w:bookmarkStart w:id="1" w:name="_GoBack"/>
      <w:bookmarkEnd w:id="1"/>
      <w:r w:rsidRPr="00013B70">
        <w:rPr>
          <w:rFonts w:ascii="Arial" w:eastAsia="Calibri" w:hAnsi="Arial" w:cs="Arial"/>
          <w:b/>
          <w:sz w:val="32"/>
          <w:szCs w:val="32"/>
        </w:rPr>
        <w:t xml:space="preserve">Strategies Towards Perovskite Solar Cells </w:t>
      </w:r>
      <w:r w:rsidR="003A0CB9" w:rsidRPr="00013B70">
        <w:rPr>
          <w:rFonts w:ascii="Arial" w:eastAsia="Calibri" w:hAnsi="Arial" w:cs="Arial"/>
          <w:b/>
          <w:sz w:val="32"/>
          <w:szCs w:val="32"/>
        </w:rPr>
        <w:t>with</w:t>
      </w:r>
      <w:r w:rsidRPr="00013B70">
        <w:rPr>
          <w:rFonts w:ascii="Arial" w:eastAsia="Calibri" w:hAnsi="Arial" w:cs="Arial"/>
          <w:b/>
          <w:sz w:val="32"/>
          <w:szCs w:val="32"/>
        </w:rPr>
        <w:t xml:space="preserve"> Enhanced Stability</w:t>
      </w:r>
      <w:r w:rsidR="002268C7" w:rsidRPr="00013B70">
        <w:rPr>
          <w:rFonts w:ascii="Arial" w:eastAsia="Calibri" w:hAnsi="Arial" w:cs="Arial"/>
          <w:b/>
          <w:sz w:val="32"/>
          <w:szCs w:val="32"/>
        </w:rPr>
        <w:t>: Techniques of stabilizing perovskite solar cells</w:t>
      </w:r>
    </w:p>
    <w:p w14:paraId="469C8AB1" w14:textId="77777777" w:rsidR="00787CC3" w:rsidRPr="00013B70" w:rsidRDefault="00787CC3" w:rsidP="00904FF0">
      <w:pPr>
        <w:rPr>
          <w:rFonts w:ascii="Arial" w:eastAsia="Calibri" w:hAnsi="Arial" w:cs="Arial"/>
          <w:b/>
          <w:sz w:val="32"/>
          <w:szCs w:val="32"/>
        </w:rPr>
      </w:pPr>
    </w:p>
    <w:p w14:paraId="7E819458" w14:textId="77777777" w:rsidR="009228FF" w:rsidRPr="00013B70" w:rsidRDefault="009228FF" w:rsidP="006211E1">
      <w:pPr>
        <w:rPr>
          <w:rFonts w:eastAsia="Calibri"/>
        </w:rPr>
      </w:pPr>
      <w:r w:rsidRPr="00013B70">
        <w:rPr>
          <w:rFonts w:eastAsia="Calibri"/>
          <w:i/>
        </w:rPr>
        <w:t>C</w:t>
      </w:r>
      <w:r w:rsidR="00D05726" w:rsidRPr="00013B70">
        <w:rPr>
          <w:rFonts w:eastAsia="Calibri"/>
          <w:i/>
        </w:rPr>
        <w:t>.</w:t>
      </w:r>
      <w:r w:rsidRPr="00013B70">
        <w:rPr>
          <w:rFonts w:eastAsia="Calibri"/>
          <w:i/>
        </w:rPr>
        <w:t>A</w:t>
      </w:r>
      <w:r w:rsidR="00D05726" w:rsidRPr="00013B70">
        <w:rPr>
          <w:rFonts w:eastAsia="Calibri"/>
          <w:i/>
        </w:rPr>
        <w:t>.</w:t>
      </w:r>
      <w:r w:rsidRPr="00013B70">
        <w:rPr>
          <w:rFonts w:eastAsia="Calibri"/>
          <w:i/>
        </w:rPr>
        <w:t xml:space="preserve"> Georgiou</w:t>
      </w:r>
    </w:p>
    <w:p w14:paraId="4C24F153" w14:textId="77777777" w:rsidR="00D05726" w:rsidRPr="00013B70" w:rsidRDefault="00D05726" w:rsidP="006211E1">
      <w:pPr>
        <w:rPr>
          <w:rFonts w:eastAsia="Calibri"/>
          <w:i/>
        </w:rPr>
      </w:pPr>
    </w:p>
    <w:p w14:paraId="404AD2A5" w14:textId="77777777" w:rsidR="00E97EF6" w:rsidRPr="00013B70" w:rsidRDefault="009F5300" w:rsidP="006211E1">
      <w:pPr>
        <w:rPr>
          <w:rFonts w:eastAsia="Calibri"/>
          <w:i/>
        </w:rPr>
      </w:pPr>
      <w:r w:rsidRPr="00013B70">
        <w:rPr>
          <w:rFonts w:eastAsia="Calibri"/>
          <w:i/>
        </w:rPr>
        <w:t>N</w:t>
      </w:r>
      <w:r w:rsidR="0045151C" w:rsidRPr="00013B70">
        <w:rPr>
          <w:rFonts w:eastAsia="Calibri"/>
          <w:i/>
        </w:rPr>
        <w:t>anotechnology</w:t>
      </w:r>
      <w:r w:rsidRPr="00013B70">
        <w:rPr>
          <w:rFonts w:eastAsia="Calibri"/>
          <w:i/>
        </w:rPr>
        <w:t xml:space="preserve"> P</w:t>
      </w:r>
      <w:r w:rsidR="0045151C" w:rsidRPr="00013B70">
        <w:rPr>
          <w:rFonts w:eastAsia="Calibri"/>
          <w:i/>
        </w:rPr>
        <w:t>rocesses for Solar Energy Conversion and</w:t>
      </w:r>
      <w:r w:rsidRPr="00013B70">
        <w:rPr>
          <w:rFonts w:eastAsia="Calibri"/>
          <w:i/>
        </w:rPr>
        <w:t xml:space="preserve"> E</w:t>
      </w:r>
      <w:r w:rsidR="0045151C" w:rsidRPr="00013B70">
        <w:rPr>
          <w:rFonts w:eastAsia="Calibri"/>
          <w:i/>
        </w:rPr>
        <w:t xml:space="preserve">nvironmental </w:t>
      </w:r>
      <w:r w:rsidRPr="00013B70">
        <w:rPr>
          <w:rFonts w:eastAsia="Calibri"/>
          <w:i/>
        </w:rPr>
        <w:t>P</w:t>
      </w:r>
      <w:r w:rsidR="0045151C" w:rsidRPr="00013B70">
        <w:rPr>
          <w:rFonts w:eastAsia="Calibri"/>
          <w:i/>
        </w:rPr>
        <w:t xml:space="preserve">rotection, Institute of Nanoscience and Nanotechnology (INN), </w:t>
      </w:r>
      <w:r w:rsidR="00B872B1" w:rsidRPr="00013B70">
        <w:rPr>
          <w:rFonts w:eastAsia="Calibri"/>
          <w:i/>
        </w:rPr>
        <w:t>Department for National Centre for Scientific Research Demokritos (NCSRD)</w:t>
      </w:r>
      <w:r w:rsidR="00CC04C6" w:rsidRPr="00013B70">
        <w:rPr>
          <w:rFonts w:eastAsia="Calibri"/>
          <w:i/>
        </w:rPr>
        <w:t>, Dep</w:t>
      </w:r>
      <w:r w:rsidR="003468A6" w:rsidRPr="00013B70">
        <w:rPr>
          <w:rFonts w:eastAsia="Calibri"/>
          <w:i/>
        </w:rPr>
        <w:t xml:space="preserve">artment of Chemical Engineering: </w:t>
      </w:r>
      <w:r w:rsidR="00CC04C6" w:rsidRPr="00013B70">
        <w:rPr>
          <w:rFonts w:eastAsia="Calibri"/>
          <w:i/>
        </w:rPr>
        <w:t>National Technical University of Athens (NTUA)</w:t>
      </w:r>
      <w:r w:rsidR="00D05726" w:rsidRPr="00013B70">
        <w:rPr>
          <w:rFonts w:eastAsia="Calibri"/>
          <w:i/>
        </w:rPr>
        <w:t>, Athens, Greece</w:t>
      </w:r>
    </w:p>
    <w:p w14:paraId="117FE773" w14:textId="77777777" w:rsidR="00787CC3" w:rsidRPr="00013B70" w:rsidRDefault="00787CC3" w:rsidP="006211E1">
      <w:pPr>
        <w:rPr>
          <w:rFonts w:eastAsia="Calibri"/>
        </w:rPr>
      </w:pPr>
    </w:p>
    <w:p w14:paraId="72DEE2A4" w14:textId="77777777" w:rsidR="009228FF" w:rsidRPr="00013B70" w:rsidRDefault="009228FF" w:rsidP="006211E1">
      <w:pPr>
        <w:rPr>
          <w:rFonts w:eastAsia="Calibri"/>
          <w:i/>
        </w:rPr>
      </w:pPr>
      <w:r w:rsidRPr="00013B70">
        <w:rPr>
          <w:rFonts w:eastAsia="Calibri"/>
        </w:rPr>
        <w:t>Corresponding author:</w:t>
      </w:r>
      <w:r w:rsidR="0045151C" w:rsidRPr="00013B70">
        <w:rPr>
          <w:rFonts w:eastAsia="Calibri"/>
        </w:rPr>
        <w:t xml:space="preserve"> </w:t>
      </w:r>
      <w:r w:rsidR="0045151C" w:rsidRPr="00013B70">
        <w:rPr>
          <w:rFonts w:eastAsia="Calibri"/>
          <w:i/>
        </w:rPr>
        <w:t>C</w:t>
      </w:r>
      <w:r w:rsidR="002F7791" w:rsidRPr="00013B70">
        <w:rPr>
          <w:rFonts w:eastAsia="Calibri"/>
          <w:i/>
        </w:rPr>
        <w:t>haralambos</w:t>
      </w:r>
      <w:r w:rsidR="0045151C" w:rsidRPr="00013B70">
        <w:rPr>
          <w:rFonts w:eastAsia="Calibri"/>
          <w:i/>
        </w:rPr>
        <w:t xml:space="preserve"> </w:t>
      </w:r>
      <w:r w:rsidR="00EC29FC" w:rsidRPr="00013B70">
        <w:rPr>
          <w:rFonts w:eastAsia="Calibri"/>
          <w:i/>
        </w:rPr>
        <w:t xml:space="preserve">(Harry) </w:t>
      </w:r>
      <w:r w:rsidR="0045151C" w:rsidRPr="00013B70">
        <w:rPr>
          <w:rFonts w:eastAsia="Calibri"/>
          <w:i/>
        </w:rPr>
        <w:t>A</w:t>
      </w:r>
      <w:r w:rsidR="002F7791" w:rsidRPr="00013B70">
        <w:rPr>
          <w:rFonts w:eastAsia="Calibri"/>
          <w:i/>
        </w:rPr>
        <w:t>ndrew</w:t>
      </w:r>
      <w:r w:rsidR="0045151C" w:rsidRPr="00013B70">
        <w:rPr>
          <w:rFonts w:eastAsia="Calibri"/>
          <w:i/>
        </w:rPr>
        <w:t xml:space="preserve"> Georgiou</w:t>
      </w:r>
      <w:r w:rsidR="006211E1" w:rsidRPr="00013B70">
        <w:rPr>
          <w:rFonts w:eastAsia="Calibri"/>
        </w:rPr>
        <w:t>:</w:t>
      </w:r>
      <w:r w:rsidR="002F7791" w:rsidRPr="00013B70">
        <w:rPr>
          <w:rFonts w:eastAsia="Calibri"/>
        </w:rPr>
        <w:t xml:space="preserve"> </w:t>
      </w:r>
      <w:hyperlink r:id="rId8" w:history="1">
        <w:r w:rsidR="00EF4432" w:rsidRPr="00013B70">
          <w:rPr>
            <w:rStyle w:val="Hyperlink"/>
            <w:rFonts w:eastAsia="Calibri"/>
            <w:i/>
          </w:rPr>
          <w:t>Harry.georgiou40@gmail.com</w:t>
        </w:r>
      </w:hyperlink>
    </w:p>
    <w:p w14:paraId="6BA9B2CC" w14:textId="77777777" w:rsidR="001E5C01" w:rsidRPr="00013B70" w:rsidRDefault="001E5C01" w:rsidP="006211E1">
      <w:pPr>
        <w:rPr>
          <w:rFonts w:eastAsia="Calibri"/>
          <w:i/>
        </w:rPr>
      </w:pPr>
      <w:r w:rsidRPr="00013B70">
        <w:rPr>
          <w:rFonts w:eastAsia="Calibri"/>
          <w:i/>
        </w:rPr>
        <w:t>72 Southbury Road, Enfield, London, EN1 1YB, UK</w:t>
      </w:r>
    </w:p>
    <w:p w14:paraId="683D3AD0" w14:textId="77777777" w:rsidR="00787CC3" w:rsidRPr="00013B70" w:rsidRDefault="00787CC3" w:rsidP="002268C7">
      <w:pPr>
        <w:rPr>
          <w:rFonts w:eastAsia="Calibri"/>
          <w:i/>
        </w:rPr>
      </w:pPr>
    </w:p>
    <w:p w14:paraId="10061D66" w14:textId="77777777" w:rsidR="00663B48" w:rsidRPr="00013B70" w:rsidRDefault="00EF4432" w:rsidP="002268C7">
      <w:pPr>
        <w:rPr>
          <w:rFonts w:eastAsia="Calibri"/>
        </w:rPr>
      </w:pPr>
      <w:r w:rsidRPr="00013B70">
        <w:rPr>
          <w:rFonts w:eastAsia="Calibri"/>
          <w:i/>
        </w:rPr>
        <w:t>Keywords: Perovskite</w:t>
      </w:r>
      <w:r w:rsidR="00EC29FC" w:rsidRPr="00013B70">
        <w:rPr>
          <w:rFonts w:eastAsia="Calibri"/>
          <w:i/>
        </w:rPr>
        <w:t>;</w:t>
      </w:r>
      <w:r w:rsidRPr="00013B70">
        <w:rPr>
          <w:rFonts w:eastAsia="Calibri"/>
          <w:i/>
        </w:rPr>
        <w:t xml:space="preserve"> Solar cell</w:t>
      </w:r>
      <w:r w:rsidR="00775D20" w:rsidRPr="00013B70">
        <w:rPr>
          <w:rFonts w:eastAsia="Calibri"/>
          <w:i/>
        </w:rPr>
        <w:t>;</w:t>
      </w:r>
      <w:r w:rsidRPr="00013B70">
        <w:rPr>
          <w:rFonts w:eastAsia="Calibri"/>
          <w:i/>
        </w:rPr>
        <w:t xml:space="preserve"> </w:t>
      </w:r>
      <w:r w:rsidR="00775D20" w:rsidRPr="00013B70">
        <w:rPr>
          <w:rFonts w:eastAsia="Calibri"/>
          <w:i/>
        </w:rPr>
        <w:t>S</w:t>
      </w:r>
      <w:r w:rsidRPr="00013B70">
        <w:rPr>
          <w:rFonts w:eastAsia="Calibri"/>
          <w:i/>
        </w:rPr>
        <w:t>tability</w:t>
      </w:r>
      <w:r w:rsidR="00775D20" w:rsidRPr="00013B70">
        <w:rPr>
          <w:rFonts w:eastAsia="Calibri"/>
          <w:i/>
        </w:rPr>
        <w:t xml:space="preserve"> enhancement;</w:t>
      </w:r>
      <w:r w:rsidR="002268C7" w:rsidRPr="00013B70">
        <w:rPr>
          <w:rFonts w:eastAsia="Calibri"/>
          <w:i/>
        </w:rPr>
        <w:t xml:space="preserve"> </w:t>
      </w:r>
      <w:r w:rsidR="00775D20" w:rsidRPr="00013B70">
        <w:rPr>
          <w:rFonts w:eastAsia="Calibri"/>
          <w:i/>
        </w:rPr>
        <w:t>H</w:t>
      </w:r>
      <w:r w:rsidR="00132ED5" w:rsidRPr="00013B70">
        <w:rPr>
          <w:rFonts w:eastAsia="Calibri"/>
          <w:i/>
        </w:rPr>
        <w:t xml:space="preserve">ole transport material </w:t>
      </w:r>
    </w:p>
    <w:p w14:paraId="55A291BE" w14:textId="77777777" w:rsidR="002F1D06" w:rsidRPr="00013B70" w:rsidRDefault="00C21E2F" w:rsidP="00D65B28">
      <w:pPr>
        <w:pStyle w:val="Title"/>
        <w:rPr>
          <w:rFonts w:eastAsia="Calibri"/>
        </w:rPr>
      </w:pPr>
      <w:bookmarkStart w:id="2" w:name="_Toc530166407"/>
      <w:bookmarkStart w:id="3" w:name="_Toc530166542"/>
      <w:bookmarkStart w:id="4" w:name="_Toc530167094"/>
      <w:bookmarkStart w:id="5" w:name="_Toc530167235"/>
      <w:bookmarkStart w:id="6" w:name="_Toc4264455"/>
      <w:r w:rsidRPr="00013B70">
        <w:rPr>
          <w:rFonts w:eastAsia="Calibri"/>
        </w:rPr>
        <w:t>Abstract</w:t>
      </w:r>
      <w:bookmarkEnd w:id="2"/>
      <w:bookmarkEnd w:id="3"/>
      <w:bookmarkEnd w:id="4"/>
      <w:bookmarkEnd w:id="5"/>
      <w:bookmarkEnd w:id="6"/>
    </w:p>
    <w:p w14:paraId="58BE0EFF" w14:textId="55B6B626" w:rsidR="00901276" w:rsidRDefault="00187472" w:rsidP="00D65B28">
      <w:pPr>
        <w:rPr>
          <w:rFonts w:eastAsia="Calibri"/>
        </w:rPr>
      </w:pPr>
      <w:r w:rsidRPr="00013B70">
        <w:rPr>
          <w:rFonts w:eastAsia="Calibri"/>
        </w:rPr>
        <w:t xml:space="preserve">This review discusses </w:t>
      </w:r>
      <w:r w:rsidR="00605A5D" w:rsidRPr="00013B70">
        <w:rPr>
          <w:rFonts w:eastAsia="Calibri"/>
        </w:rPr>
        <w:t xml:space="preserve">how scientists have applied different techniques in order to </w:t>
      </w:r>
      <w:bookmarkEnd w:id="0"/>
      <w:r w:rsidR="00605A5D" w:rsidRPr="00013B70">
        <w:rPr>
          <w:rFonts w:eastAsia="Calibri"/>
        </w:rPr>
        <w:t xml:space="preserve">increase the </w:t>
      </w:r>
      <w:r w:rsidRPr="00013B70">
        <w:rPr>
          <w:rFonts w:eastAsia="Calibri"/>
        </w:rPr>
        <w:t>stability of a new generation of photovoltaics known as perovskite solar cells</w:t>
      </w:r>
      <w:r w:rsidR="00C677CB" w:rsidRPr="00013B70">
        <w:rPr>
          <w:rFonts w:eastAsia="Calibri"/>
        </w:rPr>
        <w:t xml:space="preserve"> (PSC</w:t>
      </w:r>
      <w:r w:rsidR="000E7EE7" w:rsidRPr="00013B70">
        <w:rPr>
          <w:rFonts w:eastAsia="Calibri"/>
        </w:rPr>
        <w:t>s</w:t>
      </w:r>
      <w:r w:rsidR="00C677CB" w:rsidRPr="00013B70">
        <w:rPr>
          <w:rFonts w:eastAsia="Calibri"/>
        </w:rPr>
        <w:t>)</w:t>
      </w:r>
      <w:r w:rsidRPr="00013B70">
        <w:rPr>
          <w:rFonts w:eastAsia="Calibri"/>
        </w:rPr>
        <w:t xml:space="preserve">. </w:t>
      </w:r>
      <w:r w:rsidR="00901276">
        <w:rPr>
          <w:rFonts w:eastAsia="Calibri"/>
        </w:rPr>
        <w:t>R</w:t>
      </w:r>
      <w:r w:rsidR="00B037AE" w:rsidRPr="00013B70">
        <w:rPr>
          <w:rFonts w:eastAsia="Calibri"/>
        </w:rPr>
        <w:t xml:space="preserve">esearch </w:t>
      </w:r>
      <w:r w:rsidR="008467F6" w:rsidRPr="00013B70">
        <w:rPr>
          <w:rFonts w:eastAsia="Calibri"/>
        </w:rPr>
        <w:t>includ</w:t>
      </w:r>
      <w:r w:rsidR="00901276">
        <w:rPr>
          <w:rFonts w:eastAsia="Calibri"/>
        </w:rPr>
        <w:t>es</w:t>
      </w:r>
      <w:r w:rsidR="005C5708" w:rsidRPr="00013B70">
        <w:rPr>
          <w:rFonts w:eastAsia="Calibri"/>
        </w:rPr>
        <w:t xml:space="preserve"> changing the ingredients which make up the perovskite </w:t>
      </w:r>
      <w:r w:rsidR="00D96B83" w:rsidRPr="00013B70">
        <w:rPr>
          <w:rFonts w:eastAsia="Calibri"/>
        </w:rPr>
        <w:t>crystal</w:t>
      </w:r>
      <w:r w:rsidR="005C5708" w:rsidRPr="00013B70">
        <w:rPr>
          <w:rFonts w:eastAsia="Calibri"/>
        </w:rPr>
        <w:t xml:space="preserve">, </w:t>
      </w:r>
      <w:r w:rsidR="00B037AE" w:rsidRPr="00013B70">
        <w:rPr>
          <w:rFonts w:eastAsia="Calibri"/>
        </w:rPr>
        <w:t xml:space="preserve">altering </w:t>
      </w:r>
      <w:r w:rsidR="00D96B83" w:rsidRPr="00013B70">
        <w:rPr>
          <w:rFonts w:eastAsia="Calibri"/>
        </w:rPr>
        <w:t xml:space="preserve">the structure of the solar cell itself, </w:t>
      </w:r>
      <w:r w:rsidR="00B037AE" w:rsidRPr="00013B70">
        <w:rPr>
          <w:rFonts w:eastAsia="Calibri"/>
        </w:rPr>
        <w:t xml:space="preserve">using </w:t>
      </w:r>
      <w:r w:rsidR="00D96B83" w:rsidRPr="00013B70">
        <w:rPr>
          <w:rFonts w:eastAsia="Calibri"/>
        </w:rPr>
        <w:t>external sealing techniques as well as internally protecting the device from moisture with layers</w:t>
      </w:r>
      <w:r w:rsidR="00BC4AE8" w:rsidRPr="00013B70">
        <w:rPr>
          <w:rFonts w:eastAsia="Calibri"/>
        </w:rPr>
        <w:t xml:space="preserve"> which pre</w:t>
      </w:r>
      <w:r w:rsidR="006D5007" w:rsidRPr="00013B70">
        <w:rPr>
          <w:rFonts w:eastAsia="Calibri"/>
        </w:rPr>
        <w:t>vent humidity/atmosphere/light from</w:t>
      </w:r>
      <w:r w:rsidR="00BC4AE8" w:rsidRPr="00013B70">
        <w:rPr>
          <w:rFonts w:eastAsia="Calibri"/>
        </w:rPr>
        <w:t xml:space="preserve"> damag</w:t>
      </w:r>
      <w:r w:rsidR="006D5007" w:rsidRPr="00013B70">
        <w:rPr>
          <w:rFonts w:eastAsia="Calibri"/>
        </w:rPr>
        <w:t>ing</w:t>
      </w:r>
      <w:r w:rsidR="00BC4AE8" w:rsidRPr="00013B70">
        <w:rPr>
          <w:rFonts w:eastAsia="Calibri"/>
        </w:rPr>
        <w:t xml:space="preserve"> the vulnerable </w:t>
      </w:r>
      <w:r w:rsidR="005C29C0" w:rsidRPr="00013B70">
        <w:rPr>
          <w:rFonts w:eastAsia="Calibri"/>
        </w:rPr>
        <w:t>parts</w:t>
      </w:r>
      <w:r w:rsidR="00D96B83" w:rsidRPr="00013B70">
        <w:rPr>
          <w:rFonts w:eastAsia="Calibri"/>
        </w:rPr>
        <w:t xml:space="preserve">. </w:t>
      </w:r>
      <w:r w:rsidR="005C29C0" w:rsidRPr="00013B70">
        <w:rPr>
          <w:rFonts w:eastAsia="Calibri"/>
        </w:rPr>
        <w:t>Other means to overcome this have</w:t>
      </w:r>
      <w:r w:rsidR="00D96B83" w:rsidRPr="00013B70">
        <w:rPr>
          <w:rFonts w:eastAsia="Calibri"/>
        </w:rPr>
        <w:t xml:space="preserve"> </w:t>
      </w:r>
      <w:r w:rsidR="001371F0" w:rsidRPr="00013B70">
        <w:rPr>
          <w:rFonts w:eastAsia="Calibri"/>
        </w:rPr>
        <w:t>involved</w:t>
      </w:r>
      <w:r w:rsidR="00D96B83" w:rsidRPr="00013B70">
        <w:rPr>
          <w:rFonts w:eastAsia="Calibri"/>
        </w:rPr>
        <w:t xml:space="preserve"> trying to understand </w:t>
      </w:r>
      <w:r w:rsidR="00D31E5E" w:rsidRPr="00013B70">
        <w:rPr>
          <w:rFonts w:eastAsia="Calibri"/>
        </w:rPr>
        <w:t xml:space="preserve">hole </w:t>
      </w:r>
      <w:r w:rsidR="00D96B83" w:rsidRPr="00013B70">
        <w:rPr>
          <w:rFonts w:eastAsia="Calibri"/>
        </w:rPr>
        <w:t xml:space="preserve">transport </w:t>
      </w:r>
      <w:r w:rsidR="00102D9F" w:rsidRPr="00013B70">
        <w:rPr>
          <w:rFonts w:eastAsia="Calibri"/>
        </w:rPr>
        <w:t>material</w:t>
      </w:r>
      <w:r w:rsidR="00D31E5E" w:rsidRPr="00013B70">
        <w:rPr>
          <w:rFonts w:eastAsia="Calibri"/>
        </w:rPr>
        <w:t xml:space="preserve"> (HTM) stability. </w:t>
      </w:r>
      <w:r w:rsidR="005C29C0" w:rsidRPr="00013B70">
        <w:rPr>
          <w:rFonts w:eastAsia="Calibri"/>
        </w:rPr>
        <w:t xml:space="preserve">Effort to improve </w:t>
      </w:r>
      <w:r w:rsidR="00D31E5E" w:rsidRPr="00013B70">
        <w:rPr>
          <w:rFonts w:eastAsia="Calibri"/>
        </w:rPr>
        <w:t xml:space="preserve">surface/quality of the perovskite layer has also </w:t>
      </w:r>
      <w:r w:rsidR="00107284" w:rsidRPr="00013B70">
        <w:rPr>
          <w:rFonts w:eastAsia="Calibri"/>
        </w:rPr>
        <w:t xml:space="preserve">increased </w:t>
      </w:r>
      <w:r w:rsidR="00D31E5E" w:rsidRPr="00013B70">
        <w:rPr>
          <w:rFonts w:eastAsia="Calibri"/>
        </w:rPr>
        <w:t xml:space="preserve">resistance </w:t>
      </w:r>
      <w:r w:rsidR="00107284" w:rsidRPr="00013B70">
        <w:rPr>
          <w:rFonts w:eastAsia="Calibri"/>
        </w:rPr>
        <w:t xml:space="preserve">that </w:t>
      </w:r>
      <w:r w:rsidR="00D31E5E" w:rsidRPr="00013B70">
        <w:rPr>
          <w:rFonts w:eastAsia="Calibri"/>
        </w:rPr>
        <w:t xml:space="preserve">the photoactive layer has against </w:t>
      </w:r>
      <w:r w:rsidR="00F91E48" w:rsidRPr="00013B70">
        <w:rPr>
          <w:rFonts w:eastAsia="Calibri"/>
        </w:rPr>
        <w:t>humidity</w:t>
      </w:r>
      <w:r w:rsidR="00D31E5E" w:rsidRPr="00013B70">
        <w:rPr>
          <w:rFonts w:eastAsia="Calibri"/>
        </w:rPr>
        <w:t xml:space="preserve">. </w:t>
      </w:r>
      <w:r w:rsidR="00EA2059" w:rsidRPr="00013B70">
        <w:rPr>
          <w:rFonts w:eastAsia="Calibri"/>
        </w:rPr>
        <w:t xml:space="preserve">As well as material degradation, </w:t>
      </w:r>
      <w:r w:rsidR="00D31E5E" w:rsidRPr="00013B70">
        <w:rPr>
          <w:rFonts w:eastAsia="Calibri"/>
        </w:rPr>
        <w:t>electrical instability known as hysteresis has been a source of investigation</w:t>
      </w:r>
      <w:r w:rsidR="00A12D52" w:rsidRPr="00013B70">
        <w:rPr>
          <w:rFonts w:eastAsia="Calibri"/>
        </w:rPr>
        <w:t xml:space="preserve">. </w:t>
      </w:r>
      <w:r w:rsidR="005C16BD" w:rsidRPr="00013B70">
        <w:rPr>
          <w:rFonts w:eastAsia="Calibri"/>
        </w:rPr>
        <w:t>S</w:t>
      </w:r>
      <w:r w:rsidR="00F91E48" w:rsidRPr="00013B70">
        <w:rPr>
          <w:rFonts w:eastAsia="Calibri"/>
        </w:rPr>
        <w:t>ubstrate</w:t>
      </w:r>
      <w:r w:rsidR="0046658D" w:rsidRPr="00013B70">
        <w:rPr>
          <w:rFonts w:eastAsia="Calibri"/>
        </w:rPr>
        <w:t xml:space="preserve"> types and electrodes </w:t>
      </w:r>
      <w:r w:rsidR="00901276">
        <w:rPr>
          <w:rFonts w:eastAsia="Calibri"/>
        </w:rPr>
        <w:t>requirements are described</w:t>
      </w:r>
      <w:r w:rsidR="00150DF4" w:rsidRPr="00013B70">
        <w:rPr>
          <w:rFonts w:eastAsia="Calibri"/>
        </w:rPr>
        <w:t>,</w:t>
      </w:r>
      <w:r w:rsidR="0046658D" w:rsidRPr="00013B70">
        <w:rPr>
          <w:rFonts w:eastAsia="Calibri"/>
        </w:rPr>
        <w:t xml:space="preserve"> and </w:t>
      </w:r>
      <w:r w:rsidR="00150DF4" w:rsidRPr="00013B70">
        <w:rPr>
          <w:rFonts w:eastAsia="Calibri"/>
        </w:rPr>
        <w:t xml:space="preserve">the </w:t>
      </w:r>
      <w:r w:rsidR="0046658D" w:rsidRPr="00013B70">
        <w:rPr>
          <w:rFonts w:eastAsia="Calibri"/>
        </w:rPr>
        <w:t>solar cell</w:t>
      </w:r>
      <w:r w:rsidR="00150DF4" w:rsidRPr="00013B70">
        <w:rPr>
          <w:rFonts w:eastAsia="Calibri"/>
        </w:rPr>
        <w:t>s produced from them must have the</w:t>
      </w:r>
      <w:r w:rsidR="0046658D" w:rsidRPr="00013B70">
        <w:rPr>
          <w:rFonts w:eastAsia="Calibri"/>
        </w:rPr>
        <w:t xml:space="preserve"> endurance during their active use in daily life</w:t>
      </w:r>
      <w:r w:rsidR="00901276">
        <w:rPr>
          <w:rFonts w:eastAsia="Calibri"/>
        </w:rPr>
        <w:t xml:space="preserve"> whatever its use</w:t>
      </w:r>
      <w:r w:rsidR="0046658D" w:rsidRPr="00013B70">
        <w:rPr>
          <w:rFonts w:eastAsia="Calibri"/>
        </w:rPr>
        <w:t>.</w:t>
      </w:r>
      <w:r w:rsidR="00F91E48" w:rsidRPr="00013B70">
        <w:rPr>
          <w:rFonts w:eastAsia="Calibri"/>
        </w:rPr>
        <w:t xml:space="preserve"> </w:t>
      </w:r>
      <w:r w:rsidR="00A12D52" w:rsidRPr="00013B70">
        <w:rPr>
          <w:rFonts w:eastAsia="Calibri"/>
        </w:rPr>
        <w:t>Stress on solar cells has been correlated to parameters used to measure their performance.</w:t>
      </w:r>
      <w:r w:rsidR="00D531C9" w:rsidRPr="00013B70">
        <w:rPr>
          <w:rFonts w:eastAsia="Calibri"/>
        </w:rPr>
        <w:t xml:space="preserve"> </w:t>
      </w:r>
      <w:r w:rsidR="00980724" w:rsidRPr="00013B70">
        <w:rPr>
          <w:rFonts w:eastAsia="Calibri"/>
        </w:rPr>
        <w:t>High intensity to low intensity i</w:t>
      </w:r>
      <w:r w:rsidR="00D531C9" w:rsidRPr="00013B70">
        <w:rPr>
          <w:rFonts w:eastAsia="Calibri"/>
        </w:rPr>
        <w:t>llumination on the PSC</w:t>
      </w:r>
      <w:r w:rsidR="0076566C" w:rsidRPr="00013B70">
        <w:rPr>
          <w:rFonts w:eastAsia="Calibri"/>
        </w:rPr>
        <w:t>s</w:t>
      </w:r>
      <w:r w:rsidR="00150DF4" w:rsidRPr="00013B70">
        <w:rPr>
          <w:rFonts w:eastAsia="Calibri"/>
        </w:rPr>
        <w:t xml:space="preserve"> has</w:t>
      </w:r>
      <w:r w:rsidR="0049299B" w:rsidRPr="00013B70">
        <w:rPr>
          <w:rFonts w:eastAsia="Calibri"/>
        </w:rPr>
        <w:t xml:space="preserve"> been carried </w:t>
      </w:r>
      <w:r w:rsidR="00BE0F1C" w:rsidRPr="00013B70">
        <w:rPr>
          <w:rFonts w:eastAsia="Calibri"/>
        </w:rPr>
        <w:t xml:space="preserve">out </w:t>
      </w:r>
      <w:r w:rsidR="0049299B" w:rsidRPr="00013B70">
        <w:rPr>
          <w:rFonts w:eastAsia="Calibri"/>
        </w:rPr>
        <w:t>in different environments to assess their capability of enduring harsh conditions.</w:t>
      </w:r>
      <w:r w:rsidR="001124FB" w:rsidRPr="00013B70">
        <w:rPr>
          <w:rFonts w:eastAsia="Calibri"/>
        </w:rPr>
        <w:t xml:space="preserve"> </w:t>
      </w:r>
      <w:r w:rsidR="00980724" w:rsidRPr="00013B70">
        <w:rPr>
          <w:rFonts w:eastAsia="Calibri"/>
        </w:rPr>
        <w:t>At present</w:t>
      </w:r>
      <w:r w:rsidR="007425CD" w:rsidRPr="00013B70">
        <w:rPr>
          <w:rFonts w:eastAsia="Calibri"/>
        </w:rPr>
        <w:t>,</w:t>
      </w:r>
      <w:r w:rsidR="00980724" w:rsidRPr="00013B70">
        <w:rPr>
          <w:rFonts w:eastAsia="Calibri"/>
        </w:rPr>
        <w:t xml:space="preserve"> the m</w:t>
      </w:r>
      <w:r w:rsidR="00D531C9" w:rsidRPr="00013B70">
        <w:rPr>
          <w:rFonts w:eastAsia="Calibri"/>
        </w:rPr>
        <w:t>ost successful PSC</w:t>
      </w:r>
      <w:r w:rsidR="0076566C" w:rsidRPr="00013B70">
        <w:rPr>
          <w:rFonts w:eastAsia="Calibri"/>
        </w:rPr>
        <w:t>s contain</w:t>
      </w:r>
      <w:r w:rsidR="001124FB" w:rsidRPr="00013B70">
        <w:rPr>
          <w:rFonts w:eastAsia="Calibri"/>
        </w:rPr>
        <w:t xml:space="preserve"> lead which is toxic, </w:t>
      </w:r>
      <w:r w:rsidR="007425CD" w:rsidRPr="00013B70">
        <w:rPr>
          <w:rFonts w:eastAsia="Calibri"/>
        </w:rPr>
        <w:t xml:space="preserve">therefore, </w:t>
      </w:r>
      <w:r w:rsidR="001124FB" w:rsidRPr="00013B70">
        <w:rPr>
          <w:rFonts w:eastAsia="Calibri"/>
        </w:rPr>
        <w:t>alternatives need to be found which produce ade</w:t>
      </w:r>
      <w:r w:rsidR="00AB78AB" w:rsidRPr="00013B70">
        <w:rPr>
          <w:rFonts w:eastAsia="Calibri"/>
        </w:rPr>
        <w:t>quate stability and performance</w:t>
      </w:r>
      <w:r w:rsidR="001124FB" w:rsidRPr="00013B70">
        <w:rPr>
          <w:rFonts w:eastAsia="Calibri"/>
        </w:rPr>
        <w:t xml:space="preserve">. </w:t>
      </w:r>
      <w:r w:rsidR="00906303" w:rsidRPr="00013B70">
        <w:rPr>
          <w:rFonts w:eastAsia="Calibri"/>
        </w:rPr>
        <w:t>C</w:t>
      </w:r>
      <w:r w:rsidR="001124FB" w:rsidRPr="00013B70">
        <w:rPr>
          <w:rFonts w:eastAsia="Calibri"/>
        </w:rPr>
        <w:t xml:space="preserve">ommercial barriers need to be overcome, theoretical studies </w:t>
      </w:r>
      <w:r w:rsidR="00906303" w:rsidRPr="00013B70">
        <w:rPr>
          <w:rFonts w:eastAsia="Calibri"/>
        </w:rPr>
        <w:t>have been u</w:t>
      </w:r>
      <w:r w:rsidR="00211650" w:rsidRPr="00013B70">
        <w:rPr>
          <w:rFonts w:eastAsia="Calibri"/>
        </w:rPr>
        <w:t>ndertaken</w:t>
      </w:r>
      <w:r w:rsidR="00906303" w:rsidRPr="00013B70">
        <w:rPr>
          <w:rFonts w:eastAsia="Calibri"/>
        </w:rPr>
        <w:t xml:space="preserve"> to </w:t>
      </w:r>
      <w:r w:rsidR="00211650" w:rsidRPr="00013B70">
        <w:rPr>
          <w:rFonts w:eastAsia="Calibri"/>
        </w:rPr>
        <w:t xml:space="preserve">help </w:t>
      </w:r>
      <w:r w:rsidR="00906303" w:rsidRPr="00013B70">
        <w:rPr>
          <w:rFonts w:eastAsia="Calibri"/>
        </w:rPr>
        <w:t>improve stability</w:t>
      </w:r>
      <w:r w:rsidR="00652A94" w:rsidRPr="00013B70">
        <w:rPr>
          <w:rFonts w:eastAsia="Calibri"/>
        </w:rPr>
        <w:t xml:space="preserve">, </w:t>
      </w:r>
      <w:r w:rsidR="00DC38B7" w:rsidRPr="00013B70">
        <w:rPr>
          <w:rFonts w:eastAsia="Calibri"/>
        </w:rPr>
        <w:t xml:space="preserve">and </w:t>
      </w:r>
      <w:r w:rsidR="00182117" w:rsidRPr="00013B70">
        <w:rPr>
          <w:rFonts w:eastAsia="Calibri"/>
        </w:rPr>
        <w:t xml:space="preserve">testing procedures </w:t>
      </w:r>
      <w:r w:rsidR="00211650" w:rsidRPr="00013B70">
        <w:rPr>
          <w:rFonts w:eastAsia="Calibri"/>
        </w:rPr>
        <w:t>require</w:t>
      </w:r>
      <w:r w:rsidR="004D1F9D" w:rsidRPr="00013B70">
        <w:rPr>
          <w:rFonts w:eastAsia="Calibri"/>
        </w:rPr>
        <w:t xml:space="preserve"> implement</w:t>
      </w:r>
      <w:r w:rsidR="00211650" w:rsidRPr="00013B70">
        <w:rPr>
          <w:rFonts w:eastAsia="Calibri"/>
        </w:rPr>
        <w:t>ation</w:t>
      </w:r>
      <w:r w:rsidR="004D1F9D" w:rsidRPr="00013B70">
        <w:rPr>
          <w:rFonts w:eastAsia="Calibri"/>
        </w:rPr>
        <w:t>. F</w:t>
      </w:r>
      <w:r w:rsidR="00906303" w:rsidRPr="00013B70">
        <w:rPr>
          <w:rFonts w:eastAsia="Calibri"/>
        </w:rPr>
        <w:t>inally</w:t>
      </w:r>
      <w:r w:rsidR="00211650" w:rsidRPr="00013B70">
        <w:rPr>
          <w:rFonts w:eastAsia="Calibri"/>
        </w:rPr>
        <w:t>,</w:t>
      </w:r>
      <w:r w:rsidR="00906303" w:rsidRPr="00013B70">
        <w:rPr>
          <w:rFonts w:eastAsia="Calibri"/>
        </w:rPr>
        <w:t xml:space="preserve"> </w:t>
      </w:r>
      <w:r w:rsidR="00DC38B7" w:rsidRPr="00013B70">
        <w:rPr>
          <w:rFonts w:eastAsia="Calibri"/>
        </w:rPr>
        <w:t xml:space="preserve">conceptualised </w:t>
      </w:r>
      <w:r w:rsidR="00652A94" w:rsidRPr="00013B70">
        <w:rPr>
          <w:rFonts w:eastAsia="Calibri"/>
        </w:rPr>
        <w:t xml:space="preserve">potential software tools </w:t>
      </w:r>
      <w:r w:rsidR="004D1F9D" w:rsidRPr="00013B70">
        <w:rPr>
          <w:rFonts w:eastAsia="Calibri"/>
        </w:rPr>
        <w:t xml:space="preserve">need to </w:t>
      </w:r>
      <w:r w:rsidR="00652A94" w:rsidRPr="00013B70">
        <w:rPr>
          <w:rFonts w:eastAsia="Calibri"/>
        </w:rPr>
        <w:t xml:space="preserve">be developed </w:t>
      </w:r>
      <w:r w:rsidR="00842161" w:rsidRPr="00013B70">
        <w:rPr>
          <w:rFonts w:eastAsia="Calibri"/>
        </w:rPr>
        <w:t xml:space="preserve">for </w:t>
      </w:r>
      <w:r w:rsidR="00652A94" w:rsidRPr="00013B70">
        <w:rPr>
          <w:rFonts w:eastAsia="Calibri"/>
        </w:rPr>
        <w:t xml:space="preserve">future </w:t>
      </w:r>
      <w:r w:rsidR="009B4354" w:rsidRPr="00013B70">
        <w:rPr>
          <w:rFonts w:eastAsia="Calibri"/>
        </w:rPr>
        <w:t>scientists,</w:t>
      </w:r>
      <w:r w:rsidR="00652A94" w:rsidRPr="00013B70">
        <w:rPr>
          <w:rFonts w:eastAsia="Calibri"/>
        </w:rPr>
        <w:t xml:space="preserve"> </w:t>
      </w:r>
      <w:r w:rsidR="00842161" w:rsidRPr="00013B70">
        <w:rPr>
          <w:rFonts w:eastAsia="Calibri"/>
        </w:rPr>
        <w:t xml:space="preserve">so they </w:t>
      </w:r>
      <w:r w:rsidR="00652A94" w:rsidRPr="00013B70">
        <w:rPr>
          <w:rFonts w:eastAsia="Calibri"/>
        </w:rPr>
        <w:t>can</w:t>
      </w:r>
      <w:r w:rsidR="00182117" w:rsidRPr="00013B70">
        <w:rPr>
          <w:rFonts w:eastAsia="Calibri"/>
        </w:rPr>
        <w:t xml:space="preserve"> </w:t>
      </w:r>
      <w:r w:rsidR="004D1F9D" w:rsidRPr="00013B70">
        <w:rPr>
          <w:rFonts w:eastAsia="Calibri"/>
        </w:rPr>
        <w:t>assess and model stability</w:t>
      </w:r>
      <w:r w:rsidR="00842161" w:rsidRPr="00013B70">
        <w:rPr>
          <w:rFonts w:eastAsia="Calibri"/>
        </w:rPr>
        <w:t>.</w:t>
      </w:r>
    </w:p>
    <w:p w14:paraId="68426201" w14:textId="2F704CEC" w:rsidR="00835C78" w:rsidRPr="00013B70" w:rsidRDefault="00901276" w:rsidP="00901276">
      <w:pPr>
        <w:spacing w:after="0"/>
        <w:rPr>
          <w:rFonts w:eastAsia="Calibri"/>
        </w:rPr>
      </w:pPr>
      <w:r>
        <w:rPr>
          <w:rFonts w:eastAsia="Calibri"/>
        </w:rPr>
        <w:br w:type="page"/>
      </w:r>
    </w:p>
    <w:p w14:paraId="0E5238D6" w14:textId="77777777" w:rsidR="00D746B1" w:rsidRPr="00013B70" w:rsidRDefault="00D746B1" w:rsidP="00D746B1">
      <w:pPr>
        <w:pStyle w:val="Heading1"/>
        <w:numPr>
          <w:ilvl w:val="0"/>
          <w:numId w:val="0"/>
        </w:numPr>
        <w:ind w:left="432" w:hanging="432"/>
      </w:pPr>
      <w:bookmarkStart w:id="7" w:name="_Toc530166408"/>
      <w:bookmarkStart w:id="8" w:name="_Toc530166543"/>
      <w:bookmarkStart w:id="9" w:name="_Toc530167095"/>
      <w:bookmarkStart w:id="10" w:name="_Toc530167236"/>
      <w:bookmarkStart w:id="11" w:name="_Toc4264456"/>
      <w:r w:rsidRPr="00013B70">
        <w:lastRenderedPageBreak/>
        <w:t>Abbreviations</w:t>
      </w:r>
      <w:bookmarkEnd w:id="7"/>
      <w:bookmarkEnd w:id="8"/>
      <w:bookmarkEnd w:id="9"/>
      <w:bookmarkEnd w:id="10"/>
      <w:bookmarkEnd w:id="11"/>
    </w:p>
    <w:p w14:paraId="035B2850" w14:textId="77777777" w:rsidR="00D746B1" w:rsidRPr="00013B70" w:rsidRDefault="00D746B1" w:rsidP="00D746B1">
      <w:pPr>
        <w:pStyle w:val="Caption"/>
      </w:pPr>
    </w:p>
    <w:tbl>
      <w:tblPr>
        <w:tblStyle w:val="TableGridLight"/>
        <w:tblW w:w="0" w:type="auto"/>
        <w:tblLook w:val="04A0" w:firstRow="1" w:lastRow="0" w:firstColumn="1" w:lastColumn="0" w:noHBand="0" w:noVBand="1"/>
      </w:tblPr>
      <w:tblGrid>
        <w:gridCol w:w="1946"/>
        <w:gridCol w:w="6684"/>
      </w:tblGrid>
      <w:tr w:rsidR="00993458" w:rsidRPr="00013B70" w14:paraId="330EEBB4" w14:textId="77777777" w:rsidTr="00C27EB7">
        <w:tc>
          <w:tcPr>
            <w:tcW w:w="1951" w:type="dxa"/>
          </w:tcPr>
          <w:p w14:paraId="5B262BE0" w14:textId="77777777" w:rsidR="00993458" w:rsidRPr="00013B70" w:rsidRDefault="00993458" w:rsidP="00D746B1">
            <w:pPr>
              <w:rPr>
                <w:b/>
              </w:rPr>
            </w:pPr>
            <w:r w:rsidRPr="00013B70">
              <w:rPr>
                <w:b/>
              </w:rPr>
              <w:t>Abbreviation</w:t>
            </w:r>
          </w:p>
        </w:tc>
        <w:tc>
          <w:tcPr>
            <w:tcW w:w="6905" w:type="dxa"/>
          </w:tcPr>
          <w:p w14:paraId="626E0DA9" w14:textId="77777777" w:rsidR="00993458" w:rsidRPr="00013B70" w:rsidRDefault="00993458" w:rsidP="00D746B1">
            <w:pPr>
              <w:rPr>
                <w:b/>
              </w:rPr>
            </w:pPr>
            <w:r w:rsidRPr="00013B70">
              <w:rPr>
                <w:b/>
              </w:rPr>
              <w:t>Definition</w:t>
            </w:r>
          </w:p>
        </w:tc>
      </w:tr>
      <w:tr w:rsidR="00993458" w:rsidRPr="00013B70" w14:paraId="7D8D7992" w14:textId="77777777" w:rsidTr="00C27EB7">
        <w:tc>
          <w:tcPr>
            <w:tcW w:w="1951" w:type="dxa"/>
          </w:tcPr>
          <w:p w14:paraId="5E753407" w14:textId="77777777" w:rsidR="00993458" w:rsidRPr="00013B70" w:rsidRDefault="00993458" w:rsidP="00D746B1">
            <w:r w:rsidRPr="00013B70">
              <w:t>ALD</w:t>
            </w:r>
          </w:p>
        </w:tc>
        <w:tc>
          <w:tcPr>
            <w:tcW w:w="6905" w:type="dxa"/>
          </w:tcPr>
          <w:p w14:paraId="5159D000" w14:textId="77777777" w:rsidR="00993458" w:rsidRPr="00013B70" w:rsidRDefault="00993458" w:rsidP="00D746B1">
            <w:r w:rsidRPr="00013B70">
              <w:t>atomic layer deposition</w:t>
            </w:r>
          </w:p>
        </w:tc>
      </w:tr>
      <w:tr w:rsidR="00993458" w:rsidRPr="00013B70" w14:paraId="496F0F61" w14:textId="77777777" w:rsidTr="00C27EB7">
        <w:tc>
          <w:tcPr>
            <w:tcW w:w="1951" w:type="dxa"/>
          </w:tcPr>
          <w:p w14:paraId="377DD39F" w14:textId="77777777" w:rsidR="00993458" w:rsidRPr="00013B70" w:rsidRDefault="00993458" w:rsidP="00D746B1">
            <w:r w:rsidRPr="00013B70">
              <w:t>AZO</w:t>
            </w:r>
          </w:p>
        </w:tc>
        <w:tc>
          <w:tcPr>
            <w:tcW w:w="6905" w:type="dxa"/>
          </w:tcPr>
          <w:p w14:paraId="712C3EB8" w14:textId="77777777" w:rsidR="00993458" w:rsidRPr="00013B70" w:rsidRDefault="00993458" w:rsidP="000437D1">
            <w:r w:rsidRPr="00013B70">
              <w:t xml:space="preserve">aluminium doped zinc oxide </w:t>
            </w:r>
          </w:p>
        </w:tc>
      </w:tr>
      <w:tr w:rsidR="00993458" w:rsidRPr="00013B70" w14:paraId="78E68275" w14:textId="77777777" w:rsidTr="00C27EB7">
        <w:tc>
          <w:tcPr>
            <w:tcW w:w="1951" w:type="dxa"/>
          </w:tcPr>
          <w:p w14:paraId="44ADE3DD" w14:textId="77777777" w:rsidR="00993458" w:rsidRPr="00013B70" w:rsidRDefault="00993458" w:rsidP="00D746B1">
            <w:r w:rsidRPr="00013B70">
              <w:t>BIPV</w:t>
            </w:r>
          </w:p>
        </w:tc>
        <w:tc>
          <w:tcPr>
            <w:tcW w:w="6905" w:type="dxa"/>
          </w:tcPr>
          <w:p w14:paraId="5E0B7724" w14:textId="77777777" w:rsidR="00993458" w:rsidRPr="00013B70" w:rsidRDefault="00993458" w:rsidP="00D746B1">
            <w:r w:rsidRPr="00013B70">
              <w:t>building integrated photovoltaics</w:t>
            </w:r>
          </w:p>
        </w:tc>
      </w:tr>
      <w:tr w:rsidR="00993458" w:rsidRPr="00013B70" w14:paraId="3A99EC4E" w14:textId="77777777" w:rsidTr="00C27EB7">
        <w:tc>
          <w:tcPr>
            <w:tcW w:w="1951" w:type="dxa"/>
          </w:tcPr>
          <w:p w14:paraId="3E27AF4D" w14:textId="77777777" w:rsidR="00993458" w:rsidRPr="00013B70" w:rsidRDefault="00993458" w:rsidP="00D746B1">
            <w:r w:rsidRPr="00013B70">
              <w:t>C</w:t>
            </w:r>
            <w:r w:rsidRPr="00013B70">
              <w:rPr>
                <w:vertAlign w:val="subscript"/>
              </w:rPr>
              <w:t>60</w:t>
            </w:r>
          </w:p>
        </w:tc>
        <w:tc>
          <w:tcPr>
            <w:tcW w:w="6905" w:type="dxa"/>
          </w:tcPr>
          <w:p w14:paraId="137CECED" w14:textId="77777777" w:rsidR="00993458" w:rsidRPr="00013B70" w:rsidRDefault="00993458" w:rsidP="00D746B1">
            <w:r w:rsidRPr="00013B70">
              <w:t>carbon 60: Buckminsterfullerene</w:t>
            </w:r>
          </w:p>
        </w:tc>
      </w:tr>
      <w:tr w:rsidR="00993458" w:rsidRPr="00013B70" w14:paraId="27B871CE" w14:textId="77777777" w:rsidTr="00C27EB7">
        <w:tc>
          <w:tcPr>
            <w:tcW w:w="1951" w:type="dxa"/>
          </w:tcPr>
          <w:p w14:paraId="3E0B4C9F" w14:textId="77777777" w:rsidR="00993458" w:rsidRPr="00013B70" w:rsidRDefault="00993458" w:rsidP="00D746B1">
            <w:r w:rsidRPr="00013B70">
              <w:t>CH</w:t>
            </w:r>
            <w:r w:rsidRPr="00013B70">
              <w:rPr>
                <w:vertAlign w:val="subscript"/>
              </w:rPr>
              <w:t>3</w:t>
            </w:r>
            <w:r w:rsidRPr="00013B70">
              <w:t>NH</w:t>
            </w:r>
            <w:r w:rsidRPr="00013B70">
              <w:rPr>
                <w:vertAlign w:val="subscript"/>
              </w:rPr>
              <w:t>3</w:t>
            </w:r>
            <w:r w:rsidRPr="00013B70">
              <w:t>PbX</w:t>
            </w:r>
            <w:r w:rsidRPr="00013B70">
              <w:rPr>
                <w:vertAlign w:val="subscript"/>
              </w:rPr>
              <w:t>3</w:t>
            </w:r>
          </w:p>
        </w:tc>
        <w:tc>
          <w:tcPr>
            <w:tcW w:w="6905" w:type="dxa"/>
          </w:tcPr>
          <w:p w14:paraId="528732E6" w14:textId="77777777" w:rsidR="00993458" w:rsidRPr="00013B70" w:rsidRDefault="00993458" w:rsidP="00A242F6">
            <w:r w:rsidRPr="00013B70">
              <w:t>methylammonium lead halide (iodide, chloride, bromide)</w:t>
            </w:r>
          </w:p>
        </w:tc>
      </w:tr>
      <w:tr w:rsidR="00993458" w:rsidRPr="00013B70" w14:paraId="0745729F" w14:textId="77777777" w:rsidTr="00C27EB7">
        <w:tc>
          <w:tcPr>
            <w:tcW w:w="1951" w:type="dxa"/>
          </w:tcPr>
          <w:p w14:paraId="69F2B3EA" w14:textId="77777777" w:rsidR="00993458" w:rsidRPr="00013B70" w:rsidRDefault="00993458" w:rsidP="00D746B1">
            <w:pPr>
              <w:rPr>
                <w:vertAlign w:val="superscript"/>
              </w:rPr>
            </w:pPr>
            <w:r w:rsidRPr="00013B70">
              <w:t>CH</w:t>
            </w:r>
            <w:r w:rsidRPr="00013B70">
              <w:rPr>
                <w:vertAlign w:val="subscript"/>
              </w:rPr>
              <w:t>5</w:t>
            </w:r>
            <w:r w:rsidRPr="00013B70">
              <w:t>N</w:t>
            </w:r>
            <w:r w:rsidRPr="00013B70">
              <w:rPr>
                <w:vertAlign w:val="subscript"/>
              </w:rPr>
              <w:t>2</w:t>
            </w:r>
            <w:r w:rsidRPr="00013B70">
              <w:rPr>
                <w:vertAlign w:val="superscript"/>
              </w:rPr>
              <w:t>+</w:t>
            </w:r>
          </w:p>
        </w:tc>
        <w:tc>
          <w:tcPr>
            <w:tcW w:w="6905" w:type="dxa"/>
          </w:tcPr>
          <w:p w14:paraId="1EED0E2C" w14:textId="77777777" w:rsidR="00993458" w:rsidRPr="00013B70" w:rsidRDefault="00993458" w:rsidP="00D746B1">
            <w:r w:rsidRPr="00013B70">
              <w:t>formamidinium cation</w:t>
            </w:r>
          </w:p>
        </w:tc>
      </w:tr>
      <w:tr w:rsidR="00993458" w:rsidRPr="00013B70" w14:paraId="7E321156" w14:textId="77777777" w:rsidTr="00C27EB7">
        <w:tc>
          <w:tcPr>
            <w:tcW w:w="1951" w:type="dxa"/>
          </w:tcPr>
          <w:p w14:paraId="0E4AFFED" w14:textId="77777777" w:rsidR="00993458" w:rsidRPr="00013B70" w:rsidRDefault="00993458" w:rsidP="00D746B1">
            <w:r w:rsidRPr="00013B70">
              <w:t>CH</w:t>
            </w:r>
            <w:r w:rsidRPr="00013B70">
              <w:rPr>
                <w:vertAlign w:val="subscript"/>
              </w:rPr>
              <w:t>5</w:t>
            </w:r>
            <w:r w:rsidRPr="00013B70">
              <w:t>N</w:t>
            </w:r>
            <w:r w:rsidRPr="00013B70">
              <w:rPr>
                <w:vertAlign w:val="subscript"/>
              </w:rPr>
              <w:t>2</w:t>
            </w:r>
            <w:r w:rsidRPr="00013B70">
              <w:t>PbI</w:t>
            </w:r>
            <w:r w:rsidRPr="00013B70">
              <w:rPr>
                <w:vertAlign w:val="subscript"/>
              </w:rPr>
              <w:t>3</w:t>
            </w:r>
          </w:p>
        </w:tc>
        <w:tc>
          <w:tcPr>
            <w:tcW w:w="6905" w:type="dxa"/>
          </w:tcPr>
          <w:p w14:paraId="6E48E97B" w14:textId="77777777" w:rsidR="00993458" w:rsidRPr="00013B70" w:rsidRDefault="00993458" w:rsidP="00D746B1">
            <w:r w:rsidRPr="00013B70">
              <w:t xml:space="preserve">formamidinium lead </w:t>
            </w:r>
            <w:r w:rsidR="00AD4486" w:rsidRPr="00013B70">
              <w:t>iodide</w:t>
            </w:r>
          </w:p>
        </w:tc>
      </w:tr>
      <w:tr w:rsidR="003E457B" w:rsidRPr="00013B70" w14:paraId="72F099E6" w14:textId="77777777" w:rsidTr="00C27EB7">
        <w:tc>
          <w:tcPr>
            <w:tcW w:w="1951" w:type="dxa"/>
          </w:tcPr>
          <w:p w14:paraId="61D0019B" w14:textId="77777777" w:rsidR="003E457B" w:rsidRPr="00013B70" w:rsidRDefault="003E457B" w:rsidP="00D746B1">
            <w:r w:rsidRPr="00013B70">
              <w:t>CuSCN</w:t>
            </w:r>
          </w:p>
        </w:tc>
        <w:tc>
          <w:tcPr>
            <w:tcW w:w="6905" w:type="dxa"/>
          </w:tcPr>
          <w:p w14:paraId="03DA90C5" w14:textId="77777777" w:rsidR="003E457B" w:rsidRPr="00013B70" w:rsidRDefault="003E457B" w:rsidP="00D746B1">
            <w:r w:rsidRPr="00013B70">
              <w:t>copper thiocyanate</w:t>
            </w:r>
          </w:p>
        </w:tc>
      </w:tr>
      <w:tr w:rsidR="00993458" w:rsidRPr="00013B70" w14:paraId="5E16DE4E" w14:textId="77777777" w:rsidTr="00C27EB7">
        <w:tc>
          <w:tcPr>
            <w:tcW w:w="1951" w:type="dxa"/>
          </w:tcPr>
          <w:p w14:paraId="134CFF93" w14:textId="77777777" w:rsidR="00993458" w:rsidRPr="00013B70" w:rsidRDefault="00993458" w:rsidP="00D746B1">
            <w:r w:rsidRPr="00013B70">
              <w:t>DMF</w:t>
            </w:r>
          </w:p>
        </w:tc>
        <w:tc>
          <w:tcPr>
            <w:tcW w:w="6905" w:type="dxa"/>
          </w:tcPr>
          <w:p w14:paraId="0BF556FD" w14:textId="77777777" w:rsidR="00993458" w:rsidRPr="00013B70" w:rsidRDefault="00AD4486" w:rsidP="00D746B1">
            <w:r w:rsidRPr="00013B70">
              <w:t>d</w:t>
            </w:r>
            <w:r w:rsidR="00993458" w:rsidRPr="00013B70">
              <w:t>imethylformamide</w:t>
            </w:r>
          </w:p>
        </w:tc>
      </w:tr>
      <w:tr w:rsidR="00993458" w:rsidRPr="00013B70" w14:paraId="7F3E1470" w14:textId="77777777" w:rsidTr="00C27EB7">
        <w:tc>
          <w:tcPr>
            <w:tcW w:w="1951" w:type="dxa"/>
          </w:tcPr>
          <w:p w14:paraId="2E5B5198" w14:textId="77777777" w:rsidR="00993458" w:rsidRPr="00013B70" w:rsidRDefault="00993458" w:rsidP="00D746B1">
            <w:r w:rsidRPr="00013B70">
              <w:t>DSC</w:t>
            </w:r>
          </w:p>
        </w:tc>
        <w:tc>
          <w:tcPr>
            <w:tcW w:w="6905" w:type="dxa"/>
          </w:tcPr>
          <w:p w14:paraId="00560658" w14:textId="77777777" w:rsidR="00993458" w:rsidRPr="00013B70" w:rsidRDefault="00993458" w:rsidP="00D746B1">
            <w:r w:rsidRPr="00013B70">
              <w:t>dye solar cell (dye sensitized solar cell)</w:t>
            </w:r>
          </w:p>
        </w:tc>
      </w:tr>
      <w:tr w:rsidR="00993458" w:rsidRPr="00013B70" w14:paraId="0F0F121C" w14:textId="77777777" w:rsidTr="00C27EB7">
        <w:tc>
          <w:tcPr>
            <w:tcW w:w="1951" w:type="dxa"/>
          </w:tcPr>
          <w:p w14:paraId="0BA30EEB" w14:textId="77777777" w:rsidR="00993458" w:rsidRPr="00013B70" w:rsidRDefault="00993458" w:rsidP="00D746B1">
            <w:r w:rsidRPr="00013B70">
              <w:t>EH44</w:t>
            </w:r>
          </w:p>
        </w:tc>
        <w:tc>
          <w:tcPr>
            <w:tcW w:w="6905" w:type="dxa"/>
          </w:tcPr>
          <w:p w14:paraId="09800366" w14:textId="77777777" w:rsidR="00993458" w:rsidRPr="00013B70" w:rsidRDefault="00993458" w:rsidP="00D746B1">
            <w:pPr>
              <w:rPr>
                <w:color w:val="545454"/>
                <w:shd w:val="clear" w:color="auto" w:fill="FFFFFF"/>
              </w:rPr>
            </w:pPr>
            <w:r w:rsidRPr="00013B70">
              <w:t>9-(2-ethylhexyl)-</w:t>
            </w:r>
            <w:r w:rsidRPr="00013B70">
              <w:rPr>
                <w:i/>
              </w:rPr>
              <w:t>N</w:t>
            </w:r>
            <w:r w:rsidRPr="00013B70">
              <w:t>,</w:t>
            </w:r>
            <w:r w:rsidRPr="00013B70">
              <w:rPr>
                <w:i/>
              </w:rPr>
              <w:t>N</w:t>
            </w:r>
            <w:r w:rsidRPr="00013B70">
              <w:t>,</w:t>
            </w:r>
            <w:r w:rsidRPr="00013B70">
              <w:rPr>
                <w:i/>
              </w:rPr>
              <w:t>N</w:t>
            </w:r>
            <w:r w:rsidRPr="00013B70">
              <w:t>,</w:t>
            </w:r>
            <w:r w:rsidRPr="00013B70">
              <w:rPr>
                <w:i/>
              </w:rPr>
              <w:t>N</w:t>
            </w:r>
            <w:r w:rsidRPr="00013B70">
              <w:t>-tetrakis(4-methoxyphenyl)-9</w:t>
            </w:r>
            <w:r w:rsidRPr="00013B70">
              <w:rPr>
                <w:i/>
              </w:rPr>
              <w:t>H</w:t>
            </w:r>
            <w:r w:rsidRPr="00013B70">
              <w:t xml:space="preserve">-carbazole-2,7-diamine </w:t>
            </w:r>
          </w:p>
        </w:tc>
      </w:tr>
      <w:tr w:rsidR="00993458" w:rsidRPr="00013B70" w14:paraId="2328E968" w14:textId="77777777" w:rsidTr="00C27EB7">
        <w:tc>
          <w:tcPr>
            <w:tcW w:w="1951" w:type="dxa"/>
          </w:tcPr>
          <w:p w14:paraId="50367C89" w14:textId="77777777" w:rsidR="00993458" w:rsidRPr="00013B70" w:rsidRDefault="00993458" w:rsidP="00D746B1">
            <w:r w:rsidRPr="00013B70">
              <w:t>ETM</w:t>
            </w:r>
          </w:p>
        </w:tc>
        <w:tc>
          <w:tcPr>
            <w:tcW w:w="6905" w:type="dxa"/>
          </w:tcPr>
          <w:p w14:paraId="55546EBB" w14:textId="77777777" w:rsidR="00993458" w:rsidRPr="00013B70" w:rsidRDefault="00993458" w:rsidP="00D746B1">
            <w:r w:rsidRPr="00013B70">
              <w:t>electron transport material</w:t>
            </w:r>
          </w:p>
        </w:tc>
      </w:tr>
      <w:tr w:rsidR="00993458" w:rsidRPr="00013B70" w14:paraId="47482DAB" w14:textId="77777777" w:rsidTr="00C27EB7">
        <w:tc>
          <w:tcPr>
            <w:tcW w:w="1951" w:type="dxa"/>
          </w:tcPr>
          <w:p w14:paraId="738EFCB7" w14:textId="77777777" w:rsidR="00993458" w:rsidRPr="00013B70" w:rsidRDefault="00993458" w:rsidP="00D746B1">
            <w:r w:rsidRPr="00013B70">
              <w:t>eV</w:t>
            </w:r>
          </w:p>
        </w:tc>
        <w:tc>
          <w:tcPr>
            <w:tcW w:w="6905" w:type="dxa"/>
          </w:tcPr>
          <w:p w14:paraId="4F81F2B0" w14:textId="77777777" w:rsidR="00993458" w:rsidRPr="00013B70" w:rsidRDefault="00993458" w:rsidP="00D746B1">
            <w:r w:rsidRPr="00013B70">
              <w:t>electron volts</w:t>
            </w:r>
          </w:p>
        </w:tc>
      </w:tr>
      <w:tr w:rsidR="00993458" w:rsidRPr="00013B70" w14:paraId="1AE7C141" w14:textId="77777777" w:rsidTr="00C27EB7">
        <w:tc>
          <w:tcPr>
            <w:tcW w:w="1951" w:type="dxa"/>
          </w:tcPr>
          <w:p w14:paraId="370CC9E5" w14:textId="77777777" w:rsidR="00993458" w:rsidRPr="00013B70" w:rsidRDefault="00993458" w:rsidP="00D746B1">
            <w:r w:rsidRPr="00013B70">
              <w:rPr>
                <w:i/>
              </w:rPr>
              <w:t>exR</w:t>
            </w:r>
            <w:r w:rsidRPr="00013B70">
              <w:rPr>
                <w:vertAlign w:val="subscript"/>
              </w:rPr>
              <w:t>ser</w:t>
            </w:r>
          </w:p>
        </w:tc>
        <w:tc>
          <w:tcPr>
            <w:tcW w:w="6905" w:type="dxa"/>
          </w:tcPr>
          <w:p w14:paraId="00AA28B1" w14:textId="77777777" w:rsidR="00993458" w:rsidRPr="00013B70" w:rsidRDefault="00993458" w:rsidP="00D746B1">
            <w:r w:rsidRPr="00013B70">
              <w:t>external series resistance</w:t>
            </w:r>
          </w:p>
        </w:tc>
      </w:tr>
      <w:tr w:rsidR="00993458" w:rsidRPr="00013B70" w14:paraId="61BF872D" w14:textId="77777777" w:rsidTr="00C27EB7">
        <w:tc>
          <w:tcPr>
            <w:tcW w:w="1951" w:type="dxa"/>
          </w:tcPr>
          <w:p w14:paraId="47EDA1DF" w14:textId="77777777" w:rsidR="00993458" w:rsidRPr="00013B70" w:rsidRDefault="00993458" w:rsidP="00D746B1">
            <w:r w:rsidRPr="00013B70">
              <w:t>FF</w:t>
            </w:r>
          </w:p>
        </w:tc>
        <w:tc>
          <w:tcPr>
            <w:tcW w:w="6905" w:type="dxa"/>
          </w:tcPr>
          <w:p w14:paraId="0267C364" w14:textId="77777777" w:rsidR="00993458" w:rsidRPr="00013B70" w:rsidRDefault="00993458" w:rsidP="00D746B1">
            <w:r w:rsidRPr="00013B70">
              <w:t>fill factor</w:t>
            </w:r>
          </w:p>
        </w:tc>
      </w:tr>
      <w:tr w:rsidR="00993458" w:rsidRPr="00013B70" w14:paraId="37F5D6EF" w14:textId="77777777" w:rsidTr="00C27EB7">
        <w:tc>
          <w:tcPr>
            <w:tcW w:w="1951" w:type="dxa"/>
          </w:tcPr>
          <w:p w14:paraId="0BB1BDDE" w14:textId="77777777" w:rsidR="00993458" w:rsidRPr="00013B70" w:rsidRDefault="00993458" w:rsidP="00D746B1">
            <w:r w:rsidRPr="00013B70">
              <w:t>FTO</w:t>
            </w:r>
          </w:p>
        </w:tc>
        <w:tc>
          <w:tcPr>
            <w:tcW w:w="6905" w:type="dxa"/>
          </w:tcPr>
          <w:p w14:paraId="3CCDA313" w14:textId="77777777" w:rsidR="00993458" w:rsidRPr="00013B70" w:rsidRDefault="00993458" w:rsidP="00D746B1">
            <w:r w:rsidRPr="00013B70">
              <w:t>fluorine doped tin oxide</w:t>
            </w:r>
          </w:p>
        </w:tc>
      </w:tr>
      <w:tr w:rsidR="00993458" w:rsidRPr="00013B70" w14:paraId="605E9991" w14:textId="77777777" w:rsidTr="00C27EB7">
        <w:tc>
          <w:tcPr>
            <w:tcW w:w="1951" w:type="dxa"/>
          </w:tcPr>
          <w:p w14:paraId="6D437027" w14:textId="77777777" w:rsidR="00993458" w:rsidRPr="00013B70" w:rsidRDefault="00993458" w:rsidP="00D746B1">
            <w:r w:rsidRPr="00013B70">
              <w:t>FZO</w:t>
            </w:r>
          </w:p>
        </w:tc>
        <w:tc>
          <w:tcPr>
            <w:tcW w:w="6905" w:type="dxa"/>
          </w:tcPr>
          <w:p w14:paraId="4F32867F" w14:textId="77777777" w:rsidR="00993458" w:rsidRPr="00013B70" w:rsidRDefault="00993458" w:rsidP="00D746B1">
            <w:r w:rsidRPr="00013B70">
              <w:t>fluorine doped zinc oxide</w:t>
            </w:r>
          </w:p>
        </w:tc>
      </w:tr>
      <w:tr w:rsidR="00993458" w:rsidRPr="00013B70" w14:paraId="21B77570" w14:textId="77777777" w:rsidTr="00C27EB7">
        <w:tc>
          <w:tcPr>
            <w:tcW w:w="1951" w:type="dxa"/>
          </w:tcPr>
          <w:p w14:paraId="28362AF1" w14:textId="77777777" w:rsidR="00993458" w:rsidRPr="00013B70" w:rsidRDefault="00993458" w:rsidP="00D746B1">
            <w:r w:rsidRPr="00013B70">
              <w:t>HTM</w:t>
            </w:r>
          </w:p>
        </w:tc>
        <w:tc>
          <w:tcPr>
            <w:tcW w:w="6905" w:type="dxa"/>
          </w:tcPr>
          <w:p w14:paraId="411A1C2B" w14:textId="77777777" w:rsidR="00993458" w:rsidRPr="00013B70" w:rsidRDefault="00993458" w:rsidP="00D746B1">
            <w:r w:rsidRPr="00013B70">
              <w:t>hole transport material</w:t>
            </w:r>
          </w:p>
        </w:tc>
      </w:tr>
      <w:tr w:rsidR="00993458" w:rsidRPr="00013B70" w14:paraId="794C4B6D" w14:textId="77777777" w:rsidTr="00C27EB7">
        <w:tc>
          <w:tcPr>
            <w:tcW w:w="1951" w:type="dxa"/>
          </w:tcPr>
          <w:p w14:paraId="16211F09" w14:textId="77777777" w:rsidR="00993458" w:rsidRPr="00013B70" w:rsidRDefault="00993458" w:rsidP="00D746B1">
            <w:r w:rsidRPr="00013B70">
              <w:t>IEC</w:t>
            </w:r>
          </w:p>
        </w:tc>
        <w:tc>
          <w:tcPr>
            <w:tcW w:w="6905" w:type="dxa"/>
          </w:tcPr>
          <w:p w14:paraId="0FB04B7A" w14:textId="77777777" w:rsidR="00993458" w:rsidRPr="00013B70" w:rsidRDefault="00993458" w:rsidP="00D746B1">
            <w:r w:rsidRPr="00013B70">
              <w:t>International Electrotechnical Commission</w:t>
            </w:r>
          </w:p>
        </w:tc>
      </w:tr>
      <w:tr w:rsidR="00335FFF" w:rsidRPr="00013B70" w14:paraId="24EB4EAD" w14:textId="77777777" w:rsidTr="00C27EB7">
        <w:tc>
          <w:tcPr>
            <w:tcW w:w="1951" w:type="dxa"/>
          </w:tcPr>
          <w:p w14:paraId="7EF69911" w14:textId="77777777" w:rsidR="00335FFF" w:rsidRPr="00013B70" w:rsidRDefault="00335FFF" w:rsidP="00D746B1">
            <w:r w:rsidRPr="00013B70">
              <w:t>IPCE</w:t>
            </w:r>
          </w:p>
        </w:tc>
        <w:tc>
          <w:tcPr>
            <w:tcW w:w="6905" w:type="dxa"/>
          </w:tcPr>
          <w:p w14:paraId="555B26C6" w14:textId="77777777" w:rsidR="00335FFF" w:rsidRPr="00013B70" w:rsidRDefault="00AD4486" w:rsidP="00D746B1">
            <w:r w:rsidRPr="00013B70">
              <w:t>i</w:t>
            </w:r>
            <w:r w:rsidR="00335FFF" w:rsidRPr="00013B70">
              <w:t xml:space="preserve">nternal </w:t>
            </w:r>
            <w:r w:rsidRPr="00013B70">
              <w:t>p</w:t>
            </w:r>
            <w:r w:rsidR="00335FFF" w:rsidRPr="00013B70">
              <w:t xml:space="preserve">hotocurrent </w:t>
            </w:r>
            <w:r w:rsidRPr="00013B70">
              <w:t>c</w:t>
            </w:r>
            <w:r w:rsidR="00335FFF" w:rsidRPr="00013B70">
              <w:t xml:space="preserve">onversion </w:t>
            </w:r>
            <w:r w:rsidRPr="00013B70">
              <w:t>e</w:t>
            </w:r>
            <w:r w:rsidR="00335FFF" w:rsidRPr="00013B70">
              <w:t>fficiency</w:t>
            </w:r>
          </w:p>
        </w:tc>
      </w:tr>
      <w:tr w:rsidR="00993458" w:rsidRPr="00013B70" w14:paraId="4F5178BC" w14:textId="77777777" w:rsidTr="00C27EB7">
        <w:tc>
          <w:tcPr>
            <w:tcW w:w="1951" w:type="dxa"/>
          </w:tcPr>
          <w:p w14:paraId="72360708" w14:textId="77777777" w:rsidR="00993458" w:rsidRPr="00013B70" w:rsidRDefault="00993458" w:rsidP="00D746B1">
            <w:r w:rsidRPr="00013B70">
              <w:rPr>
                <w:i/>
              </w:rPr>
              <w:t>I</w:t>
            </w:r>
            <w:r w:rsidRPr="00013B70">
              <w:rPr>
                <w:vertAlign w:val="subscript"/>
              </w:rPr>
              <w:t>sc</w:t>
            </w:r>
          </w:p>
        </w:tc>
        <w:tc>
          <w:tcPr>
            <w:tcW w:w="6905" w:type="dxa"/>
          </w:tcPr>
          <w:p w14:paraId="1DB8A2FD" w14:textId="77777777" w:rsidR="00993458" w:rsidRPr="00013B70" w:rsidRDefault="00993458" w:rsidP="00D746B1">
            <w:r w:rsidRPr="00013B70">
              <w:t>short circuit current</w:t>
            </w:r>
          </w:p>
        </w:tc>
      </w:tr>
      <w:tr w:rsidR="00993458" w:rsidRPr="00013B70" w14:paraId="4E008C2F" w14:textId="77777777" w:rsidTr="00C27EB7">
        <w:tc>
          <w:tcPr>
            <w:tcW w:w="1951" w:type="dxa"/>
          </w:tcPr>
          <w:p w14:paraId="0391A050" w14:textId="77777777" w:rsidR="00993458" w:rsidRPr="00013B70" w:rsidRDefault="00993458" w:rsidP="00D746B1">
            <w:r w:rsidRPr="00013B70">
              <w:t>ITO</w:t>
            </w:r>
          </w:p>
        </w:tc>
        <w:tc>
          <w:tcPr>
            <w:tcW w:w="6905" w:type="dxa"/>
          </w:tcPr>
          <w:p w14:paraId="04BFD2A4" w14:textId="77777777" w:rsidR="00993458" w:rsidRPr="00013B70" w:rsidRDefault="00993458" w:rsidP="00D746B1">
            <w:r w:rsidRPr="00013B70">
              <w:t>indium tin oxide</w:t>
            </w:r>
          </w:p>
        </w:tc>
      </w:tr>
      <w:tr w:rsidR="00993458" w:rsidRPr="00013B70" w14:paraId="2DACA3B2" w14:textId="77777777" w:rsidTr="00C27EB7">
        <w:tc>
          <w:tcPr>
            <w:tcW w:w="1951" w:type="dxa"/>
          </w:tcPr>
          <w:p w14:paraId="060EC02B" w14:textId="77777777" w:rsidR="00993458" w:rsidRPr="00013B70" w:rsidRDefault="00993458" w:rsidP="00D746B1">
            <w:r w:rsidRPr="00013B70">
              <w:t>IZO PET</w:t>
            </w:r>
          </w:p>
        </w:tc>
        <w:tc>
          <w:tcPr>
            <w:tcW w:w="6905" w:type="dxa"/>
          </w:tcPr>
          <w:p w14:paraId="7EEEE3F8" w14:textId="77777777" w:rsidR="00993458" w:rsidRPr="00013B70" w:rsidRDefault="00993458" w:rsidP="00D746B1">
            <w:r w:rsidRPr="00013B70">
              <w:t>indium doped zinc oxide coated polyethylene terephthalate substrate</w:t>
            </w:r>
          </w:p>
        </w:tc>
      </w:tr>
      <w:tr w:rsidR="00993458" w:rsidRPr="00013B70" w14:paraId="72043276" w14:textId="77777777" w:rsidTr="00C27EB7">
        <w:tc>
          <w:tcPr>
            <w:tcW w:w="1951" w:type="dxa"/>
          </w:tcPr>
          <w:p w14:paraId="5310AE38" w14:textId="77777777" w:rsidR="00993458" w:rsidRPr="00013B70" w:rsidRDefault="00993458" w:rsidP="00D746B1">
            <w:r w:rsidRPr="00013B70">
              <w:rPr>
                <w:i/>
              </w:rPr>
              <w:t>J</w:t>
            </w:r>
            <w:r w:rsidRPr="00013B70">
              <w:rPr>
                <w:vertAlign w:val="subscript"/>
              </w:rPr>
              <w:t>sc</w:t>
            </w:r>
          </w:p>
        </w:tc>
        <w:tc>
          <w:tcPr>
            <w:tcW w:w="6905" w:type="dxa"/>
          </w:tcPr>
          <w:p w14:paraId="41F869EB" w14:textId="77777777" w:rsidR="00993458" w:rsidRPr="00013B70" w:rsidRDefault="00993458" w:rsidP="00D746B1">
            <w:r w:rsidRPr="00013B70">
              <w:t>short circuit current density (current/area)</w:t>
            </w:r>
          </w:p>
        </w:tc>
      </w:tr>
      <w:tr w:rsidR="00993458" w:rsidRPr="00013B70" w14:paraId="6C36D084" w14:textId="77777777" w:rsidTr="00C27EB7">
        <w:tc>
          <w:tcPr>
            <w:tcW w:w="1951" w:type="dxa"/>
          </w:tcPr>
          <w:p w14:paraId="2610CDC2" w14:textId="77777777" w:rsidR="00993458" w:rsidRPr="00013B70" w:rsidRDefault="00993458" w:rsidP="00D746B1">
            <w:r w:rsidRPr="00013B70">
              <w:t>LED</w:t>
            </w:r>
          </w:p>
        </w:tc>
        <w:tc>
          <w:tcPr>
            <w:tcW w:w="6905" w:type="dxa"/>
          </w:tcPr>
          <w:p w14:paraId="6DB24CBD" w14:textId="77777777" w:rsidR="00993458" w:rsidRPr="00013B70" w:rsidRDefault="00993458" w:rsidP="00D746B1">
            <w:r w:rsidRPr="00013B70">
              <w:t>light emitting diode</w:t>
            </w:r>
          </w:p>
        </w:tc>
      </w:tr>
      <w:tr w:rsidR="00993458" w:rsidRPr="00013B70" w14:paraId="3ED85F73" w14:textId="77777777" w:rsidTr="00C27EB7">
        <w:tc>
          <w:tcPr>
            <w:tcW w:w="1951" w:type="dxa"/>
          </w:tcPr>
          <w:p w14:paraId="0DEA3A7D" w14:textId="77777777" w:rsidR="00993458" w:rsidRPr="00013B70" w:rsidRDefault="00993458" w:rsidP="00D746B1">
            <w:r w:rsidRPr="00013B70">
              <w:t>LiTFSI</w:t>
            </w:r>
          </w:p>
        </w:tc>
        <w:tc>
          <w:tcPr>
            <w:tcW w:w="6905" w:type="dxa"/>
          </w:tcPr>
          <w:p w14:paraId="6DD27B7D" w14:textId="77777777" w:rsidR="00993458" w:rsidRPr="00013B70" w:rsidRDefault="00993458" w:rsidP="005C2AAF">
            <w:r w:rsidRPr="00013B70">
              <w:t>lithium bis(trifluoromethanesulfonyl)imide</w:t>
            </w:r>
          </w:p>
        </w:tc>
      </w:tr>
      <w:tr w:rsidR="00993458" w:rsidRPr="00013B70" w14:paraId="503B1E3C" w14:textId="77777777" w:rsidTr="00C27EB7">
        <w:tc>
          <w:tcPr>
            <w:tcW w:w="1951" w:type="dxa"/>
          </w:tcPr>
          <w:p w14:paraId="0DD28E21" w14:textId="77777777" w:rsidR="00993458" w:rsidRPr="00013B70" w:rsidRDefault="00993458" w:rsidP="00D746B1">
            <w:r w:rsidRPr="00013B70">
              <w:t>MMT</w:t>
            </w:r>
          </w:p>
        </w:tc>
        <w:tc>
          <w:tcPr>
            <w:tcW w:w="6905" w:type="dxa"/>
          </w:tcPr>
          <w:p w14:paraId="61A3492D" w14:textId="77777777" w:rsidR="00993458" w:rsidRPr="00013B70" w:rsidRDefault="00993458" w:rsidP="00D746B1">
            <w:r w:rsidRPr="00013B70">
              <w:t>Montmorrilonite</w:t>
            </w:r>
          </w:p>
        </w:tc>
      </w:tr>
      <w:tr w:rsidR="00993458" w:rsidRPr="00013B70" w14:paraId="12DEB061" w14:textId="77777777" w:rsidTr="00C27EB7">
        <w:tc>
          <w:tcPr>
            <w:tcW w:w="1951" w:type="dxa"/>
          </w:tcPr>
          <w:p w14:paraId="0703CA4D" w14:textId="77777777" w:rsidR="00993458" w:rsidRPr="00013B70" w:rsidRDefault="00993458" w:rsidP="00D746B1">
            <w:r w:rsidRPr="00013B70">
              <w:t>m-MTDATA</w:t>
            </w:r>
          </w:p>
        </w:tc>
        <w:tc>
          <w:tcPr>
            <w:tcW w:w="6905" w:type="dxa"/>
          </w:tcPr>
          <w:p w14:paraId="3774B208" w14:textId="77777777" w:rsidR="00993458" w:rsidRPr="00013B70" w:rsidRDefault="00993458" w:rsidP="00D746B1">
            <w:r w:rsidRPr="00013B70">
              <w:rPr>
                <w:shd w:val="clear" w:color="auto" w:fill="FFFFFF"/>
              </w:rPr>
              <w:t>4,4',4''-tris[phenyl(</w:t>
            </w:r>
            <w:r w:rsidRPr="00013B70">
              <w:rPr>
                <w:i/>
                <w:shd w:val="clear" w:color="auto" w:fill="FFFFFF"/>
              </w:rPr>
              <w:t>m</w:t>
            </w:r>
            <w:r w:rsidRPr="00013B70">
              <w:rPr>
                <w:shd w:val="clear" w:color="auto" w:fill="FFFFFF"/>
              </w:rPr>
              <w:t>-tolyl)amino]triphenylamine</w:t>
            </w:r>
          </w:p>
        </w:tc>
      </w:tr>
      <w:tr w:rsidR="00993458" w:rsidRPr="00013B70" w14:paraId="2E626419" w14:textId="77777777" w:rsidTr="00C27EB7">
        <w:tc>
          <w:tcPr>
            <w:tcW w:w="1951" w:type="dxa"/>
          </w:tcPr>
          <w:p w14:paraId="04213A0E" w14:textId="77777777" w:rsidR="00993458" w:rsidRPr="00013B70" w:rsidRDefault="00993458" w:rsidP="00D746B1">
            <w:r w:rsidRPr="00013B70">
              <w:rPr>
                <w:i/>
              </w:rPr>
              <w:t>M</w:t>
            </w:r>
            <w:r w:rsidRPr="00013B70">
              <w:rPr>
                <w:vertAlign w:val="subscript"/>
              </w:rPr>
              <w:t>pp</w:t>
            </w:r>
          </w:p>
        </w:tc>
        <w:tc>
          <w:tcPr>
            <w:tcW w:w="6905" w:type="dxa"/>
          </w:tcPr>
          <w:p w14:paraId="09BCE323" w14:textId="77777777" w:rsidR="00993458" w:rsidRPr="00013B70" w:rsidRDefault="00993458" w:rsidP="00D746B1">
            <w:r w:rsidRPr="00013B70">
              <w:t>maximum power point</w:t>
            </w:r>
          </w:p>
        </w:tc>
      </w:tr>
      <w:tr w:rsidR="00993458" w:rsidRPr="00013B70" w14:paraId="3F6543C5" w14:textId="77777777" w:rsidTr="00C27EB7">
        <w:tc>
          <w:tcPr>
            <w:tcW w:w="1951" w:type="dxa"/>
          </w:tcPr>
          <w:p w14:paraId="0FA6D745" w14:textId="77777777" w:rsidR="00993458" w:rsidRPr="00013B70" w:rsidRDefault="00993458" w:rsidP="00D746B1">
            <w:r w:rsidRPr="00013B70">
              <w:t>mp-TiO</w:t>
            </w:r>
            <w:r w:rsidRPr="00013B70">
              <w:rPr>
                <w:vertAlign w:val="subscript"/>
              </w:rPr>
              <w:t>2</w:t>
            </w:r>
          </w:p>
        </w:tc>
        <w:tc>
          <w:tcPr>
            <w:tcW w:w="6905" w:type="dxa"/>
          </w:tcPr>
          <w:p w14:paraId="0E9D30C9" w14:textId="77777777" w:rsidR="00993458" w:rsidRPr="00013B70" w:rsidRDefault="00993458" w:rsidP="00D746B1">
            <w:r w:rsidRPr="00013B70">
              <w:t>Mesoporous titanium dioxide</w:t>
            </w:r>
          </w:p>
        </w:tc>
      </w:tr>
      <w:tr w:rsidR="00993458" w:rsidRPr="00013B70" w14:paraId="29D91388" w14:textId="77777777" w:rsidTr="00C27EB7">
        <w:tc>
          <w:tcPr>
            <w:tcW w:w="1951" w:type="dxa"/>
          </w:tcPr>
          <w:p w14:paraId="2AE5B19D" w14:textId="77777777" w:rsidR="00993458" w:rsidRPr="00013B70" w:rsidRDefault="00993458" w:rsidP="00D746B1">
            <w:r w:rsidRPr="00013B70">
              <w:t>P3HT</w:t>
            </w:r>
          </w:p>
        </w:tc>
        <w:tc>
          <w:tcPr>
            <w:tcW w:w="6905" w:type="dxa"/>
          </w:tcPr>
          <w:p w14:paraId="48DB8DBB" w14:textId="77777777" w:rsidR="00993458" w:rsidRPr="00013B70" w:rsidRDefault="00993458" w:rsidP="00D746B1">
            <w:r w:rsidRPr="00013B70">
              <w:t>poly(3-hexylthiophene-2,5-diyl)</w:t>
            </w:r>
          </w:p>
        </w:tc>
      </w:tr>
      <w:tr w:rsidR="00993458" w:rsidRPr="00013B70" w14:paraId="0F197947" w14:textId="77777777" w:rsidTr="00C27EB7">
        <w:tc>
          <w:tcPr>
            <w:tcW w:w="1951" w:type="dxa"/>
          </w:tcPr>
          <w:p w14:paraId="07CEFEA8" w14:textId="77777777" w:rsidR="00993458" w:rsidRPr="00013B70" w:rsidRDefault="00993458" w:rsidP="00D746B1">
            <w:r w:rsidRPr="00013B70">
              <w:t>PCBM</w:t>
            </w:r>
          </w:p>
        </w:tc>
        <w:tc>
          <w:tcPr>
            <w:tcW w:w="6905" w:type="dxa"/>
          </w:tcPr>
          <w:p w14:paraId="2B0C39FD" w14:textId="77777777" w:rsidR="00993458" w:rsidRPr="00013B70" w:rsidRDefault="00993458" w:rsidP="00D746B1">
            <w:r w:rsidRPr="00013B70">
              <w:t>phenyl-C61-butyric acid methyl ester</w:t>
            </w:r>
          </w:p>
        </w:tc>
      </w:tr>
      <w:tr w:rsidR="00993458" w:rsidRPr="00013B70" w14:paraId="2558C8C5" w14:textId="77777777" w:rsidTr="00C27EB7">
        <w:tc>
          <w:tcPr>
            <w:tcW w:w="1951" w:type="dxa"/>
          </w:tcPr>
          <w:p w14:paraId="5F4E4E84" w14:textId="77777777" w:rsidR="00993458" w:rsidRPr="00013B70" w:rsidRDefault="00993458" w:rsidP="00D746B1">
            <w:r w:rsidRPr="00013B70">
              <w:lastRenderedPageBreak/>
              <w:t>PCBTDPP</w:t>
            </w:r>
          </w:p>
        </w:tc>
        <w:tc>
          <w:tcPr>
            <w:tcW w:w="6905" w:type="dxa"/>
          </w:tcPr>
          <w:p w14:paraId="5A2700DB" w14:textId="77777777" w:rsidR="00993458" w:rsidRPr="00013B70" w:rsidRDefault="00993458" w:rsidP="00D746B1">
            <w:r w:rsidRPr="00013B70">
              <w:t>poly[</w:t>
            </w:r>
            <w:r w:rsidRPr="00013B70">
              <w:rPr>
                <w:i/>
              </w:rPr>
              <w:t>N</w:t>
            </w:r>
            <w:r w:rsidRPr="00013B70">
              <w:t>-9-hepta-decanyl-2,7-carbazole-alt-3,6-bis(thiophen-5-yl)-2,5-dioctyl-2,5-dihydropyrrolo[3,4-]pyrrole-1,4-dione]</w:t>
            </w:r>
          </w:p>
        </w:tc>
      </w:tr>
      <w:tr w:rsidR="00993458" w:rsidRPr="00013B70" w14:paraId="70BD1413" w14:textId="77777777" w:rsidTr="00C27EB7">
        <w:tc>
          <w:tcPr>
            <w:tcW w:w="1951" w:type="dxa"/>
          </w:tcPr>
          <w:p w14:paraId="5A1B0708" w14:textId="77777777" w:rsidR="00993458" w:rsidRPr="00013B70" w:rsidRDefault="00993458" w:rsidP="00D746B1">
            <w:r w:rsidRPr="00013B70">
              <w:t>PCE</w:t>
            </w:r>
          </w:p>
        </w:tc>
        <w:tc>
          <w:tcPr>
            <w:tcW w:w="6905" w:type="dxa"/>
          </w:tcPr>
          <w:p w14:paraId="59E99319" w14:textId="77777777" w:rsidR="00993458" w:rsidRPr="00013B70" w:rsidRDefault="00993458" w:rsidP="00D746B1">
            <w:r w:rsidRPr="00013B70">
              <w:t>photocurrent conversion efficiency</w:t>
            </w:r>
          </w:p>
        </w:tc>
      </w:tr>
      <w:tr w:rsidR="00993458" w:rsidRPr="00013B70" w14:paraId="2E61EA86" w14:textId="77777777" w:rsidTr="00C27EB7">
        <w:tc>
          <w:tcPr>
            <w:tcW w:w="1951" w:type="dxa"/>
          </w:tcPr>
          <w:p w14:paraId="20B80F9F" w14:textId="77777777" w:rsidR="00993458" w:rsidRPr="00013B70" w:rsidRDefault="00993458" w:rsidP="00D746B1">
            <w:r w:rsidRPr="00013B70">
              <w:t>PDPPDBTE</w:t>
            </w:r>
          </w:p>
        </w:tc>
        <w:tc>
          <w:tcPr>
            <w:tcW w:w="6905" w:type="dxa"/>
          </w:tcPr>
          <w:p w14:paraId="503BFDD5" w14:textId="77777777" w:rsidR="00993458" w:rsidRPr="00013B70" w:rsidRDefault="00993458" w:rsidP="00D746B1">
            <w:r w:rsidRPr="00013B70">
              <w:t>diketopyrrolopyrrole</w:t>
            </w:r>
          </w:p>
          <w:p w14:paraId="2885C1A0" w14:textId="77777777" w:rsidR="00993458" w:rsidRPr="00013B70" w:rsidRDefault="00993458" w:rsidP="00D746B1">
            <w:r w:rsidRPr="00013B70">
              <w:t>poly[2,5-bis(2-decyldodecyl)pyrrolo[3,4-</w:t>
            </w:r>
            <w:r w:rsidRPr="00013B70">
              <w:rPr>
                <w:i/>
              </w:rPr>
              <w:t>c</w:t>
            </w:r>
            <w:r w:rsidRPr="00013B70">
              <w:t>]pyrrole-1,4(2</w:t>
            </w:r>
            <w:r w:rsidRPr="00013B70">
              <w:rPr>
                <w:i/>
              </w:rPr>
              <w:t>H</w:t>
            </w:r>
            <w:r w:rsidRPr="00013B70">
              <w:t>,5</w:t>
            </w:r>
            <w:r w:rsidRPr="00013B70">
              <w:rPr>
                <w:i/>
              </w:rPr>
              <w:t>H</w:t>
            </w:r>
            <w:r w:rsidRPr="00013B70">
              <w:t>)-dione-(</w:t>
            </w:r>
            <w:r w:rsidRPr="00013B70">
              <w:rPr>
                <w:i/>
              </w:rPr>
              <w:t>E</w:t>
            </w:r>
            <w:r w:rsidRPr="00013B70">
              <w:t>)-1,2-di(2,20-bithiophen-5-yl)ethene]</w:t>
            </w:r>
          </w:p>
        </w:tc>
      </w:tr>
      <w:tr w:rsidR="00993458" w:rsidRPr="00013B70" w14:paraId="5649F70F" w14:textId="77777777" w:rsidTr="00C27EB7">
        <w:tc>
          <w:tcPr>
            <w:tcW w:w="1951" w:type="dxa"/>
          </w:tcPr>
          <w:p w14:paraId="7D6ED085" w14:textId="77777777" w:rsidR="00993458" w:rsidRPr="00013B70" w:rsidRDefault="00993458" w:rsidP="00D746B1">
            <w:r w:rsidRPr="00013B70">
              <w:t>PEDOT</w:t>
            </w:r>
          </w:p>
        </w:tc>
        <w:tc>
          <w:tcPr>
            <w:tcW w:w="6905" w:type="dxa"/>
          </w:tcPr>
          <w:p w14:paraId="1F428736" w14:textId="77777777" w:rsidR="00993458" w:rsidRPr="00013B70" w:rsidRDefault="00993458" w:rsidP="00D746B1">
            <w:r w:rsidRPr="00013B70">
              <w:t>poly(3,4-ethylenedioxythiophene)</w:t>
            </w:r>
            <w:r w:rsidRPr="00013B70" w:rsidDel="00BA28A6">
              <w:t xml:space="preserve"> </w:t>
            </w:r>
          </w:p>
        </w:tc>
      </w:tr>
      <w:tr w:rsidR="00993458" w:rsidRPr="00013B70" w14:paraId="75D3035C" w14:textId="77777777" w:rsidTr="00C27EB7">
        <w:tc>
          <w:tcPr>
            <w:tcW w:w="1951" w:type="dxa"/>
          </w:tcPr>
          <w:p w14:paraId="6E97EF7C" w14:textId="77777777" w:rsidR="00993458" w:rsidRPr="00013B70" w:rsidRDefault="00993458" w:rsidP="00D746B1">
            <w:r w:rsidRPr="00013B70">
              <w:t>PEDOT:PSS</w:t>
            </w:r>
          </w:p>
        </w:tc>
        <w:tc>
          <w:tcPr>
            <w:tcW w:w="6905" w:type="dxa"/>
          </w:tcPr>
          <w:p w14:paraId="55CB5D9C" w14:textId="77777777" w:rsidR="00993458" w:rsidRPr="00013B70" w:rsidRDefault="00993458" w:rsidP="00D746B1">
            <w:r w:rsidRPr="00013B70">
              <w:t>poly(3,4-ethylenedioxythiophene)-poly(styrenesulfonate)</w:t>
            </w:r>
          </w:p>
        </w:tc>
      </w:tr>
      <w:tr w:rsidR="00993458" w:rsidRPr="00013B70" w14:paraId="006B04C2" w14:textId="77777777" w:rsidTr="00C27EB7">
        <w:tc>
          <w:tcPr>
            <w:tcW w:w="1951" w:type="dxa"/>
          </w:tcPr>
          <w:p w14:paraId="3B34CA85" w14:textId="77777777" w:rsidR="00993458" w:rsidRPr="00013B70" w:rsidRDefault="00993458" w:rsidP="00D746B1">
            <w:r w:rsidRPr="00013B70">
              <w:t>PEN</w:t>
            </w:r>
          </w:p>
        </w:tc>
        <w:tc>
          <w:tcPr>
            <w:tcW w:w="6905" w:type="dxa"/>
          </w:tcPr>
          <w:p w14:paraId="734A31F2" w14:textId="77777777" w:rsidR="00993458" w:rsidRPr="00013B70" w:rsidRDefault="00993458" w:rsidP="00D746B1">
            <w:r w:rsidRPr="00013B70">
              <w:rPr>
                <w:shd w:val="clear" w:color="auto" w:fill="FFFFFF"/>
              </w:rPr>
              <w:t>poly(ethylene 2,6-naphthalate</w:t>
            </w:r>
          </w:p>
        </w:tc>
      </w:tr>
      <w:tr w:rsidR="00993458" w:rsidRPr="00013B70" w14:paraId="3DBB2F03" w14:textId="77777777" w:rsidTr="00C27EB7">
        <w:tc>
          <w:tcPr>
            <w:tcW w:w="1951" w:type="dxa"/>
          </w:tcPr>
          <w:p w14:paraId="24A23310" w14:textId="77777777" w:rsidR="00993458" w:rsidRPr="00013B70" w:rsidRDefault="00993458" w:rsidP="00D746B1">
            <w:r w:rsidRPr="00013B70">
              <w:t>Perovskite</w:t>
            </w:r>
          </w:p>
        </w:tc>
        <w:tc>
          <w:tcPr>
            <w:tcW w:w="6905" w:type="dxa"/>
          </w:tcPr>
          <w:p w14:paraId="7D8DA335" w14:textId="77777777" w:rsidR="00993458" w:rsidRPr="00013B70" w:rsidRDefault="00993458" w:rsidP="00D746B1">
            <w:r w:rsidRPr="00013B70">
              <w:t>crystal ABO</w:t>
            </w:r>
            <w:r w:rsidRPr="00013B70">
              <w:rPr>
                <w:vertAlign w:val="subscript"/>
              </w:rPr>
              <w:t>3</w:t>
            </w:r>
            <w:r w:rsidRPr="00013B70">
              <w:t xml:space="preserve"> structure discovered by Gustav Rose 1839, named after the Russian count Perovski. Variations to this structure exist which are included in this paper</w:t>
            </w:r>
          </w:p>
        </w:tc>
      </w:tr>
      <w:tr w:rsidR="00993458" w:rsidRPr="00013B70" w14:paraId="1CDE7677" w14:textId="77777777" w:rsidTr="00C27EB7">
        <w:tc>
          <w:tcPr>
            <w:tcW w:w="1951" w:type="dxa"/>
          </w:tcPr>
          <w:p w14:paraId="510766F9" w14:textId="77777777" w:rsidR="00993458" w:rsidRPr="00013B70" w:rsidRDefault="00993458" w:rsidP="00D746B1">
            <w:r w:rsidRPr="00013B70">
              <w:t>PSC</w:t>
            </w:r>
          </w:p>
        </w:tc>
        <w:tc>
          <w:tcPr>
            <w:tcW w:w="6905" w:type="dxa"/>
          </w:tcPr>
          <w:p w14:paraId="240632FA" w14:textId="77777777" w:rsidR="00993458" w:rsidRPr="00013B70" w:rsidRDefault="00993458" w:rsidP="00D746B1">
            <w:r w:rsidRPr="00013B70">
              <w:t>perovskite solar cell (perovskite sensitized solar cell)</w:t>
            </w:r>
          </w:p>
        </w:tc>
      </w:tr>
      <w:tr w:rsidR="00993458" w:rsidRPr="00013B70" w14:paraId="02F31D8D" w14:textId="77777777" w:rsidTr="00C27EB7">
        <w:tc>
          <w:tcPr>
            <w:tcW w:w="1951" w:type="dxa"/>
          </w:tcPr>
          <w:p w14:paraId="1D737E50" w14:textId="77777777" w:rsidR="00993458" w:rsidRPr="00013B70" w:rsidRDefault="00993458" w:rsidP="00D746B1">
            <w:r w:rsidRPr="00013B70">
              <w:t>PTAA</w:t>
            </w:r>
          </w:p>
        </w:tc>
        <w:tc>
          <w:tcPr>
            <w:tcW w:w="6905" w:type="dxa"/>
          </w:tcPr>
          <w:p w14:paraId="72C176AF" w14:textId="77777777" w:rsidR="00993458" w:rsidRPr="00013B70" w:rsidRDefault="00993458" w:rsidP="00D746B1">
            <w:r w:rsidRPr="00013B70">
              <w:t>poly[bis(4-phenyl)(2,4,6-trimethylphenyl)amine]</w:t>
            </w:r>
          </w:p>
        </w:tc>
      </w:tr>
      <w:tr w:rsidR="00993458" w:rsidRPr="00013B70" w14:paraId="3A79611B" w14:textId="77777777" w:rsidTr="00C27EB7">
        <w:tc>
          <w:tcPr>
            <w:tcW w:w="1951" w:type="dxa"/>
          </w:tcPr>
          <w:p w14:paraId="43C15502" w14:textId="77777777" w:rsidR="00993458" w:rsidRPr="00013B70" w:rsidRDefault="00993458" w:rsidP="00D746B1">
            <w:r w:rsidRPr="00013B70">
              <w:t>PTPD</w:t>
            </w:r>
          </w:p>
        </w:tc>
        <w:tc>
          <w:tcPr>
            <w:tcW w:w="6905" w:type="dxa"/>
          </w:tcPr>
          <w:p w14:paraId="6AE6FCB3" w14:textId="77777777" w:rsidR="00993458" w:rsidRPr="00013B70" w:rsidRDefault="00993458" w:rsidP="00D746B1">
            <w:r w:rsidRPr="00013B70">
              <w:t>poly(tetraphenylbenzidine)</w:t>
            </w:r>
          </w:p>
        </w:tc>
      </w:tr>
      <w:tr w:rsidR="00993458" w:rsidRPr="00013B70" w14:paraId="610704D2" w14:textId="77777777" w:rsidTr="00C27EB7">
        <w:tc>
          <w:tcPr>
            <w:tcW w:w="1951" w:type="dxa"/>
          </w:tcPr>
          <w:p w14:paraId="5D8F08DF" w14:textId="77777777" w:rsidR="00993458" w:rsidRPr="00013B70" w:rsidRDefault="00993458" w:rsidP="00D746B1">
            <w:r w:rsidRPr="00013B70">
              <w:rPr>
                <w:i/>
              </w:rPr>
              <w:t>R</w:t>
            </w:r>
            <w:r w:rsidRPr="00013B70">
              <w:rPr>
                <w:vertAlign w:val="subscript"/>
              </w:rPr>
              <w:t>s</w:t>
            </w:r>
          </w:p>
        </w:tc>
        <w:tc>
          <w:tcPr>
            <w:tcW w:w="6905" w:type="dxa"/>
          </w:tcPr>
          <w:p w14:paraId="53543877" w14:textId="77777777" w:rsidR="00993458" w:rsidRPr="00013B70" w:rsidRDefault="00993458" w:rsidP="00D746B1">
            <w:r w:rsidRPr="00013B70">
              <w:t>series resistance</w:t>
            </w:r>
          </w:p>
        </w:tc>
      </w:tr>
      <w:tr w:rsidR="00993458" w:rsidRPr="00013B70" w14:paraId="01BB08DF" w14:textId="77777777" w:rsidTr="00C27EB7">
        <w:tc>
          <w:tcPr>
            <w:tcW w:w="1951" w:type="dxa"/>
          </w:tcPr>
          <w:p w14:paraId="6550D317" w14:textId="77777777" w:rsidR="00993458" w:rsidRPr="00013B70" w:rsidRDefault="00993458" w:rsidP="00D746B1">
            <w:r w:rsidRPr="00013B70">
              <w:rPr>
                <w:i/>
              </w:rPr>
              <w:t>R</w:t>
            </w:r>
            <w:r w:rsidRPr="00013B70">
              <w:rPr>
                <w:vertAlign w:val="subscript"/>
              </w:rPr>
              <w:t>sh</w:t>
            </w:r>
          </w:p>
        </w:tc>
        <w:tc>
          <w:tcPr>
            <w:tcW w:w="6905" w:type="dxa"/>
          </w:tcPr>
          <w:p w14:paraId="68BEFB49" w14:textId="77777777" w:rsidR="00993458" w:rsidRPr="00013B70" w:rsidRDefault="00993458" w:rsidP="00D746B1">
            <w:r w:rsidRPr="00013B70">
              <w:t>shunt resistance</w:t>
            </w:r>
          </w:p>
        </w:tc>
      </w:tr>
      <w:tr w:rsidR="002C2A3D" w:rsidRPr="00013B70" w14:paraId="732CEB72" w14:textId="77777777" w:rsidTr="00C27EB7">
        <w:tc>
          <w:tcPr>
            <w:tcW w:w="1951" w:type="dxa"/>
          </w:tcPr>
          <w:p w14:paraId="7F501552" w14:textId="77777777" w:rsidR="002C2A3D" w:rsidRPr="00013B70" w:rsidRDefault="002C2A3D" w:rsidP="00D746B1">
            <w:pPr>
              <w:spacing w:after="0"/>
            </w:pPr>
            <w:r w:rsidRPr="00013B70">
              <w:t>RT</w:t>
            </w:r>
          </w:p>
        </w:tc>
        <w:tc>
          <w:tcPr>
            <w:tcW w:w="6905" w:type="dxa"/>
          </w:tcPr>
          <w:p w14:paraId="3E4EE17A" w14:textId="77777777" w:rsidR="002C2A3D" w:rsidRPr="00013B70" w:rsidRDefault="002C2A3D" w:rsidP="00D746B1">
            <w:pPr>
              <w:pStyle w:val="NormalWeb"/>
              <w:shd w:val="clear" w:color="auto" w:fill="FFFFFF"/>
              <w:spacing w:before="0" w:beforeAutospacing="0" w:after="0" w:afterAutospacing="0"/>
              <w:rPr>
                <w:lang w:val="en-GB" w:eastAsia="en-GB"/>
              </w:rPr>
            </w:pPr>
            <w:r w:rsidRPr="00013B70">
              <w:rPr>
                <w:lang w:val="en-GB" w:eastAsia="en-GB"/>
              </w:rPr>
              <w:t>room temperature</w:t>
            </w:r>
          </w:p>
        </w:tc>
      </w:tr>
      <w:tr w:rsidR="00993458" w:rsidRPr="00013B70" w14:paraId="1C19C066" w14:textId="77777777" w:rsidTr="00C27EB7">
        <w:tc>
          <w:tcPr>
            <w:tcW w:w="1951" w:type="dxa"/>
          </w:tcPr>
          <w:p w14:paraId="1D51645C" w14:textId="77777777" w:rsidR="00993458" w:rsidRPr="00013B70" w:rsidRDefault="00993458" w:rsidP="00D746B1">
            <w:pPr>
              <w:spacing w:after="0"/>
            </w:pPr>
            <w:r w:rsidRPr="00013B70">
              <w:t>SMARTS</w:t>
            </w:r>
          </w:p>
        </w:tc>
        <w:tc>
          <w:tcPr>
            <w:tcW w:w="6905" w:type="dxa"/>
          </w:tcPr>
          <w:p w14:paraId="5683DF48" w14:textId="77777777" w:rsidR="00993458" w:rsidRPr="00013B70" w:rsidRDefault="00993458" w:rsidP="00D746B1">
            <w:pPr>
              <w:pStyle w:val="NormalWeb"/>
              <w:shd w:val="clear" w:color="auto" w:fill="FFFFFF"/>
              <w:spacing w:before="0" w:beforeAutospacing="0" w:after="0" w:afterAutospacing="0"/>
              <w:rPr>
                <w:lang w:val="en-GB"/>
              </w:rPr>
            </w:pPr>
            <w:r w:rsidRPr="00013B70">
              <w:rPr>
                <w:lang w:val="en-GB" w:eastAsia="en-GB"/>
              </w:rPr>
              <w:t>Simple Model of the Atmospheric Radiative Transfer of Sunshine</w:t>
            </w:r>
          </w:p>
        </w:tc>
      </w:tr>
      <w:tr w:rsidR="00993458" w:rsidRPr="00013B70" w14:paraId="635FEB51" w14:textId="77777777" w:rsidTr="00C27EB7">
        <w:tc>
          <w:tcPr>
            <w:tcW w:w="1951" w:type="dxa"/>
          </w:tcPr>
          <w:p w14:paraId="22F6CA78" w14:textId="77777777" w:rsidR="00993458" w:rsidRPr="00013B70" w:rsidRDefault="00993458" w:rsidP="00D746B1">
            <w:r w:rsidRPr="00013B70">
              <w:t>Spiro-OMeTAD/Spiro-MeOTAD</w:t>
            </w:r>
          </w:p>
        </w:tc>
        <w:tc>
          <w:tcPr>
            <w:tcW w:w="6905" w:type="dxa"/>
          </w:tcPr>
          <w:p w14:paraId="70C22705" w14:textId="77777777" w:rsidR="00993458" w:rsidRPr="00013B70" w:rsidRDefault="00993458" w:rsidP="00D746B1">
            <w:r w:rsidRPr="00013B70">
              <w:rPr>
                <w:i/>
              </w:rPr>
              <w:t>N</w:t>
            </w:r>
            <w:r w:rsidRPr="00013B70">
              <w:t>2,</w:t>
            </w:r>
            <w:r w:rsidRPr="00013B70">
              <w:rPr>
                <w:i/>
              </w:rPr>
              <w:t>N</w:t>
            </w:r>
            <w:r w:rsidRPr="00013B70">
              <w:t>2,</w:t>
            </w:r>
            <w:r w:rsidRPr="00013B70">
              <w:rPr>
                <w:i/>
              </w:rPr>
              <w:t>N</w:t>
            </w:r>
            <w:r w:rsidRPr="00013B70">
              <w:t>2′,</w:t>
            </w:r>
            <w:r w:rsidRPr="00013B70">
              <w:rPr>
                <w:i/>
              </w:rPr>
              <w:t>N</w:t>
            </w:r>
            <w:r w:rsidRPr="00013B70">
              <w:t>2′,</w:t>
            </w:r>
            <w:r w:rsidRPr="00013B70">
              <w:rPr>
                <w:i/>
              </w:rPr>
              <w:t>N</w:t>
            </w:r>
            <w:r w:rsidRPr="00013B70">
              <w:t>7,</w:t>
            </w:r>
            <w:r w:rsidRPr="00013B70">
              <w:rPr>
                <w:i/>
              </w:rPr>
              <w:t>N</w:t>
            </w:r>
            <w:r w:rsidRPr="00013B70">
              <w:t>7,</w:t>
            </w:r>
            <w:r w:rsidRPr="00013B70">
              <w:rPr>
                <w:i/>
              </w:rPr>
              <w:t>N</w:t>
            </w:r>
            <w:r w:rsidRPr="00013B70">
              <w:t>7′,</w:t>
            </w:r>
            <w:r w:rsidRPr="00013B70">
              <w:rPr>
                <w:i/>
              </w:rPr>
              <w:t>N</w:t>
            </w:r>
            <w:r w:rsidRPr="00013B70">
              <w:t>7′-octakis(4-methoxyphenyl)-9,9′-spirobi[9</w:t>
            </w:r>
            <w:r w:rsidRPr="00013B70">
              <w:rPr>
                <w:i/>
              </w:rPr>
              <w:t>H</w:t>
            </w:r>
            <w:r w:rsidRPr="00013B70">
              <w:t>-fluorene]-2,2′,7,7′-tetramine</w:t>
            </w:r>
          </w:p>
        </w:tc>
      </w:tr>
      <w:tr w:rsidR="00993458" w:rsidRPr="00013B70" w14:paraId="233F658D" w14:textId="77777777" w:rsidTr="00C27EB7">
        <w:tc>
          <w:tcPr>
            <w:tcW w:w="1951" w:type="dxa"/>
          </w:tcPr>
          <w:p w14:paraId="71D3700B" w14:textId="77777777" w:rsidR="00993458" w:rsidRPr="00013B70" w:rsidRDefault="00993458" w:rsidP="00D746B1">
            <w:r w:rsidRPr="00013B70">
              <w:t>tBP</w:t>
            </w:r>
          </w:p>
        </w:tc>
        <w:tc>
          <w:tcPr>
            <w:tcW w:w="6905" w:type="dxa"/>
          </w:tcPr>
          <w:p w14:paraId="577E4C3B" w14:textId="77777777" w:rsidR="00993458" w:rsidRPr="00013B70" w:rsidRDefault="00993458" w:rsidP="00D746B1">
            <w:r w:rsidRPr="00013B70">
              <w:rPr>
                <w:i/>
              </w:rPr>
              <w:t>tert-</w:t>
            </w:r>
            <w:r w:rsidRPr="00013B70">
              <w:t>butylpyridine</w:t>
            </w:r>
          </w:p>
        </w:tc>
      </w:tr>
      <w:tr w:rsidR="00993458" w:rsidRPr="00013B70" w14:paraId="200FEFAA" w14:textId="77777777" w:rsidTr="00C27EB7">
        <w:tc>
          <w:tcPr>
            <w:tcW w:w="1951" w:type="dxa"/>
          </w:tcPr>
          <w:p w14:paraId="52279E33" w14:textId="77777777" w:rsidR="00993458" w:rsidRPr="00013B70" w:rsidRDefault="00993458" w:rsidP="00D746B1">
            <w:r w:rsidRPr="00013B70">
              <w:rPr>
                <w:i/>
              </w:rPr>
              <w:t>tJ</w:t>
            </w:r>
            <w:r w:rsidRPr="00013B70">
              <w:rPr>
                <w:vertAlign w:val="subscript"/>
              </w:rPr>
              <w:t>sc</w:t>
            </w:r>
          </w:p>
        </w:tc>
        <w:tc>
          <w:tcPr>
            <w:tcW w:w="6905" w:type="dxa"/>
          </w:tcPr>
          <w:p w14:paraId="54ECEB69" w14:textId="77777777" w:rsidR="00993458" w:rsidRPr="00013B70" w:rsidRDefault="00993458" w:rsidP="00D746B1">
            <w:r w:rsidRPr="00013B70">
              <w:t>true short circuit</w:t>
            </w:r>
          </w:p>
        </w:tc>
      </w:tr>
      <w:tr w:rsidR="00993458" w:rsidRPr="00013B70" w14:paraId="3F6BA620" w14:textId="77777777" w:rsidTr="00C27EB7">
        <w:tc>
          <w:tcPr>
            <w:tcW w:w="1951" w:type="dxa"/>
          </w:tcPr>
          <w:p w14:paraId="1E6A2267" w14:textId="77777777" w:rsidR="00993458" w:rsidRPr="00013B70" w:rsidRDefault="00993458" w:rsidP="00D746B1">
            <w:r w:rsidRPr="00013B70">
              <w:t>UV-Vis</w:t>
            </w:r>
          </w:p>
        </w:tc>
        <w:tc>
          <w:tcPr>
            <w:tcW w:w="6905" w:type="dxa"/>
          </w:tcPr>
          <w:p w14:paraId="68B6947E" w14:textId="77777777" w:rsidR="00993458" w:rsidRPr="00013B70" w:rsidRDefault="00993458" w:rsidP="00ED789B">
            <w:r w:rsidRPr="00013B70">
              <w:t>ultraviolet-visible light</w:t>
            </w:r>
          </w:p>
        </w:tc>
      </w:tr>
      <w:tr w:rsidR="00993458" w:rsidRPr="00013B70" w14:paraId="389969E4" w14:textId="77777777" w:rsidTr="00C27EB7">
        <w:tc>
          <w:tcPr>
            <w:tcW w:w="1951" w:type="dxa"/>
          </w:tcPr>
          <w:p w14:paraId="1FD0F93C" w14:textId="77777777" w:rsidR="00993458" w:rsidRPr="00013B70" w:rsidRDefault="00993458" w:rsidP="00D746B1">
            <w:r w:rsidRPr="00013B70">
              <w:rPr>
                <w:i/>
              </w:rPr>
              <w:t>V</w:t>
            </w:r>
            <w:r w:rsidRPr="00013B70">
              <w:rPr>
                <w:vertAlign w:val="subscript"/>
              </w:rPr>
              <w:t>oc</w:t>
            </w:r>
          </w:p>
        </w:tc>
        <w:tc>
          <w:tcPr>
            <w:tcW w:w="6905" w:type="dxa"/>
          </w:tcPr>
          <w:p w14:paraId="2EF643F2" w14:textId="77777777" w:rsidR="00993458" w:rsidRPr="00013B70" w:rsidRDefault="00993458" w:rsidP="00D746B1">
            <w:r w:rsidRPr="00013B70">
              <w:t>open circuit voltage</w:t>
            </w:r>
          </w:p>
        </w:tc>
      </w:tr>
      <w:tr w:rsidR="00993458" w:rsidRPr="00013B70" w14:paraId="3D3CDDF8" w14:textId="77777777" w:rsidTr="00C27EB7">
        <w:tc>
          <w:tcPr>
            <w:tcW w:w="1951" w:type="dxa"/>
          </w:tcPr>
          <w:p w14:paraId="70801489" w14:textId="77777777" w:rsidR="00993458" w:rsidRPr="00013B70" w:rsidRDefault="00993458" w:rsidP="00D746B1">
            <w:r w:rsidRPr="00013B70">
              <w:t>XRD</w:t>
            </w:r>
          </w:p>
        </w:tc>
        <w:tc>
          <w:tcPr>
            <w:tcW w:w="6905" w:type="dxa"/>
          </w:tcPr>
          <w:p w14:paraId="7CA0BB42" w14:textId="77777777" w:rsidR="00993458" w:rsidRPr="00013B70" w:rsidRDefault="00993458" w:rsidP="00ED789B">
            <w:r w:rsidRPr="00013B70">
              <w:t>X-ray diffraction</w:t>
            </w:r>
          </w:p>
        </w:tc>
      </w:tr>
      <w:tr w:rsidR="00993458" w:rsidRPr="00013B70" w14:paraId="0D76D297" w14:textId="77777777" w:rsidTr="00C27EB7">
        <w:tc>
          <w:tcPr>
            <w:tcW w:w="1951" w:type="dxa"/>
          </w:tcPr>
          <w:p w14:paraId="631C4AD5" w14:textId="77777777" w:rsidR="00993458" w:rsidRPr="00013B70" w:rsidRDefault="00993458" w:rsidP="00D746B1">
            <w:r w:rsidRPr="00013B70">
              <w:t>Z907</w:t>
            </w:r>
          </w:p>
        </w:tc>
        <w:tc>
          <w:tcPr>
            <w:tcW w:w="6905" w:type="dxa"/>
          </w:tcPr>
          <w:p w14:paraId="4F6FC21E" w14:textId="77777777" w:rsidR="00993458" w:rsidRPr="00013B70" w:rsidRDefault="00993458" w:rsidP="00D746B1">
            <w:r w:rsidRPr="00013B70">
              <w:t>Photosensitizer</w:t>
            </w:r>
          </w:p>
        </w:tc>
      </w:tr>
    </w:tbl>
    <w:p w14:paraId="2279AE98" w14:textId="77777777" w:rsidR="00D746B1" w:rsidRPr="00013B70" w:rsidRDefault="00D746B1" w:rsidP="00D746B1">
      <w:pPr>
        <w:spacing w:after="0"/>
        <w:rPr>
          <w:rFonts w:ascii="Arial" w:hAnsi="Arial" w:cs="Arial"/>
          <w:b/>
          <w:bCs/>
          <w:kern w:val="32"/>
          <w:sz w:val="32"/>
          <w:szCs w:val="32"/>
        </w:rPr>
      </w:pPr>
      <w:r w:rsidRPr="00013B70">
        <w:br w:type="page"/>
      </w:r>
    </w:p>
    <w:p w14:paraId="23AD2D47" w14:textId="1E9A00B4" w:rsidR="008E50D0" w:rsidRDefault="00E54BBA" w:rsidP="00D65B28">
      <w:pPr>
        <w:pStyle w:val="Title"/>
      </w:pPr>
      <w:bookmarkStart w:id="12" w:name="_Toc530166409"/>
      <w:bookmarkStart w:id="13" w:name="_Toc530166544"/>
      <w:bookmarkStart w:id="14" w:name="_Toc530167096"/>
      <w:bookmarkStart w:id="15" w:name="_Toc530167237"/>
      <w:bookmarkStart w:id="16" w:name="_Toc4264457"/>
      <w:r w:rsidRPr="00013B70">
        <w:lastRenderedPageBreak/>
        <w:t>Table of contents</w:t>
      </w:r>
      <w:bookmarkEnd w:id="12"/>
      <w:bookmarkEnd w:id="13"/>
      <w:bookmarkEnd w:id="14"/>
      <w:bookmarkEnd w:id="15"/>
      <w:bookmarkEnd w:id="16"/>
    </w:p>
    <w:p w14:paraId="0265B2EE" w14:textId="2E52C4DC" w:rsidR="00901276" w:rsidRDefault="008424A9">
      <w:pPr>
        <w:pStyle w:val="TOC1"/>
        <w:tabs>
          <w:tab w:val="right" w:leader="dot" w:pos="8630"/>
        </w:tabs>
        <w:rPr>
          <w:rFonts w:asciiTheme="minorHAnsi" w:eastAsiaTheme="minorEastAsia" w:hAnsiTheme="minorHAnsi" w:cstheme="minorBidi"/>
          <w:b w:val="0"/>
          <w:bCs w:val="0"/>
          <w:caps w:val="0"/>
          <w:noProof/>
          <w:sz w:val="22"/>
          <w:szCs w:val="22"/>
        </w:rPr>
      </w:pPr>
      <w:r>
        <w:fldChar w:fldCharType="begin"/>
      </w:r>
      <w:r w:rsidRPr="00901276">
        <w:instrText xml:space="preserve"> TOC \o "1-4" \u </w:instrText>
      </w:r>
      <w:r>
        <w:fldChar w:fldCharType="separate"/>
      </w:r>
      <w:r w:rsidR="00901276" w:rsidRPr="00E90FF2">
        <w:rPr>
          <w:rFonts w:eastAsia="Calibri"/>
          <w:noProof/>
        </w:rPr>
        <w:t>Abstract</w:t>
      </w:r>
      <w:r w:rsidR="00901276">
        <w:rPr>
          <w:noProof/>
        </w:rPr>
        <w:tab/>
      </w:r>
      <w:r w:rsidR="00901276">
        <w:rPr>
          <w:noProof/>
        </w:rPr>
        <w:fldChar w:fldCharType="begin"/>
      </w:r>
      <w:r w:rsidR="00901276">
        <w:rPr>
          <w:noProof/>
        </w:rPr>
        <w:instrText xml:space="preserve"> PAGEREF _Toc4264455 \h </w:instrText>
      </w:r>
      <w:r w:rsidR="00901276">
        <w:rPr>
          <w:noProof/>
        </w:rPr>
      </w:r>
      <w:r w:rsidR="00901276">
        <w:rPr>
          <w:noProof/>
        </w:rPr>
        <w:fldChar w:fldCharType="separate"/>
      </w:r>
      <w:r w:rsidR="009B4740">
        <w:rPr>
          <w:noProof/>
        </w:rPr>
        <w:t>1</w:t>
      </w:r>
      <w:r w:rsidR="00901276">
        <w:rPr>
          <w:noProof/>
        </w:rPr>
        <w:fldChar w:fldCharType="end"/>
      </w:r>
    </w:p>
    <w:p w14:paraId="128E03BE" w14:textId="795D4B5C" w:rsidR="00901276" w:rsidRDefault="00901276">
      <w:pPr>
        <w:pStyle w:val="TOC1"/>
        <w:tabs>
          <w:tab w:val="right" w:leader="dot" w:pos="8630"/>
        </w:tabs>
        <w:rPr>
          <w:rFonts w:asciiTheme="minorHAnsi" w:eastAsiaTheme="minorEastAsia" w:hAnsiTheme="minorHAnsi" w:cstheme="minorBidi"/>
          <w:b w:val="0"/>
          <w:bCs w:val="0"/>
          <w:caps w:val="0"/>
          <w:noProof/>
          <w:sz w:val="22"/>
          <w:szCs w:val="22"/>
        </w:rPr>
      </w:pPr>
      <w:r>
        <w:rPr>
          <w:noProof/>
        </w:rPr>
        <w:t>Abbreviations</w:t>
      </w:r>
      <w:r>
        <w:rPr>
          <w:noProof/>
        </w:rPr>
        <w:tab/>
      </w:r>
      <w:r>
        <w:rPr>
          <w:noProof/>
        </w:rPr>
        <w:fldChar w:fldCharType="begin"/>
      </w:r>
      <w:r>
        <w:rPr>
          <w:noProof/>
        </w:rPr>
        <w:instrText xml:space="preserve"> PAGEREF _Toc4264456 \h </w:instrText>
      </w:r>
      <w:r>
        <w:rPr>
          <w:noProof/>
        </w:rPr>
      </w:r>
      <w:r>
        <w:rPr>
          <w:noProof/>
        </w:rPr>
        <w:fldChar w:fldCharType="separate"/>
      </w:r>
      <w:r w:rsidR="009B4740">
        <w:rPr>
          <w:noProof/>
        </w:rPr>
        <w:t>2</w:t>
      </w:r>
      <w:r>
        <w:rPr>
          <w:noProof/>
        </w:rPr>
        <w:fldChar w:fldCharType="end"/>
      </w:r>
    </w:p>
    <w:p w14:paraId="6D325B1A" w14:textId="0BCDC577" w:rsidR="00901276" w:rsidRDefault="00901276">
      <w:pPr>
        <w:pStyle w:val="TOC1"/>
        <w:tabs>
          <w:tab w:val="right" w:leader="dot" w:pos="8630"/>
        </w:tabs>
        <w:rPr>
          <w:rFonts w:asciiTheme="minorHAnsi" w:eastAsiaTheme="minorEastAsia" w:hAnsiTheme="minorHAnsi" w:cstheme="minorBidi"/>
          <w:b w:val="0"/>
          <w:bCs w:val="0"/>
          <w:caps w:val="0"/>
          <w:noProof/>
          <w:sz w:val="22"/>
          <w:szCs w:val="22"/>
        </w:rPr>
      </w:pPr>
      <w:r>
        <w:rPr>
          <w:noProof/>
        </w:rPr>
        <w:t>Table of contents</w:t>
      </w:r>
      <w:r>
        <w:rPr>
          <w:noProof/>
        </w:rPr>
        <w:tab/>
      </w:r>
      <w:r>
        <w:rPr>
          <w:noProof/>
        </w:rPr>
        <w:fldChar w:fldCharType="begin"/>
      </w:r>
      <w:r>
        <w:rPr>
          <w:noProof/>
        </w:rPr>
        <w:instrText xml:space="preserve"> PAGEREF _Toc4264457 \h </w:instrText>
      </w:r>
      <w:r>
        <w:rPr>
          <w:noProof/>
        </w:rPr>
      </w:r>
      <w:r>
        <w:rPr>
          <w:noProof/>
        </w:rPr>
        <w:fldChar w:fldCharType="separate"/>
      </w:r>
      <w:r w:rsidR="009B4740">
        <w:rPr>
          <w:noProof/>
        </w:rPr>
        <w:t>4</w:t>
      </w:r>
      <w:r>
        <w:rPr>
          <w:noProof/>
        </w:rPr>
        <w:fldChar w:fldCharType="end"/>
      </w:r>
    </w:p>
    <w:p w14:paraId="3FDDE570" w14:textId="262B350B"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Pr>
          <w:noProof/>
        </w:rPr>
        <w:t>1</w:t>
      </w:r>
      <w:r>
        <w:rPr>
          <w:rFonts w:asciiTheme="minorHAnsi" w:eastAsiaTheme="minorEastAsia" w:hAnsiTheme="minorHAnsi" w:cstheme="minorBidi"/>
          <w:b w:val="0"/>
          <w:bCs w:val="0"/>
          <w:caps w:val="0"/>
          <w:noProof/>
          <w:sz w:val="22"/>
          <w:szCs w:val="22"/>
        </w:rPr>
        <w:tab/>
      </w:r>
      <w:r>
        <w:rPr>
          <w:noProof/>
        </w:rPr>
        <w:t>Introduction: energy requirements - why use perovskites?</w:t>
      </w:r>
      <w:r>
        <w:rPr>
          <w:noProof/>
        </w:rPr>
        <w:tab/>
      </w:r>
      <w:r>
        <w:rPr>
          <w:noProof/>
        </w:rPr>
        <w:fldChar w:fldCharType="begin"/>
      </w:r>
      <w:r>
        <w:rPr>
          <w:noProof/>
        </w:rPr>
        <w:instrText xml:space="preserve"> PAGEREF _Toc4264458 \h </w:instrText>
      </w:r>
      <w:r>
        <w:rPr>
          <w:noProof/>
        </w:rPr>
      </w:r>
      <w:r>
        <w:rPr>
          <w:noProof/>
        </w:rPr>
        <w:fldChar w:fldCharType="separate"/>
      </w:r>
      <w:r w:rsidR="009B4740">
        <w:rPr>
          <w:noProof/>
        </w:rPr>
        <w:t>9</w:t>
      </w:r>
      <w:r>
        <w:rPr>
          <w:noProof/>
        </w:rPr>
        <w:fldChar w:fldCharType="end"/>
      </w:r>
    </w:p>
    <w:p w14:paraId="3EB7D03B" w14:textId="7A569D17"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1.1</w:t>
      </w:r>
      <w:r>
        <w:rPr>
          <w:rFonts w:eastAsiaTheme="minorEastAsia" w:cstheme="minorBidi"/>
          <w:b w:val="0"/>
          <w:bCs w:val="0"/>
          <w:noProof/>
          <w:sz w:val="22"/>
          <w:szCs w:val="22"/>
        </w:rPr>
        <w:tab/>
      </w:r>
      <w:r>
        <w:rPr>
          <w:noProof/>
        </w:rPr>
        <w:t>Current situation</w:t>
      </w:r>
      <w:r>
        <w:rPr>
          <w:noProof/>
        </w:rPr>
        <w:tab/>
      </w:r>
      <w:r>
        <w:rPr>
          <w:noProof/>
        </w:rPr>
        <w:fldChar w:fldCharType="begin"/>
      </w:r>
      <w:r>
        <w:rPr>
          <w:noProof/>
        </w:rPr>
        <w:instrText xml:space="preserve"> PAGEREF _Toc4264459 \h </w:instrText>
      </w:r>
      <w:r>
        <w:rPr>
          <w:noProof/>
        </w:rPr>
      </w:r>
      <w:r>
        <w:rPr>
          <w:noProof/>
        </w:rPr>
        <w:fldChar w:fldCharType="separate"/>
      </w:r>
      <w:r w:rsidR="009B4740">
        <w:rPr>
          <w:noProof/>
        </w:rPr>
        <w:t>9</w:t>
      </w:r>
      <w:r>
        <w:rPr>
          <w:noProof/>
        </w:rPr>
        <w:fldChar w:fldCharType="end"/>
      </w:r>
    </w:p>
    <w:p w14:paraId="2CBC3968" w14:textId="035C756D"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1.2</w:t>
      </w:r>
      <w:r>
        <w:rPr>
          <w:rFonts w:eastAsiaTheme="minorEastAsia" w:cstheme="minorBidi"/>
          <w:b w:val="0"/>
          <w:bCs w:val="0"/>
          <w:noProof/>
          <w:sz w:val="22"/>
          <w:szCs w:val="22"/>
        </w:rPr>
        <w:tab/>
      </w:r>
      <w:r>
        <w:rPr>
          <w:noProof/>
        </w:rPr>
        <w:t>How does a solar cell work?</w:t>
      </w:r>
      <w:r>
        <w:rPr>
          <w:noProof/>
        </w:rPr>
        <w:tab/>
      </w:r>
      <w:r>
        <w:rPr>
          <w:noProof/>
        </w:rPr>
        <w:fldChar w:fldCharType="begin"/>
      </w:r>
      <w:r>
        <w:rPr>
          <w:noProof/>
        </w:rPr>
        <w:instrText xml:space="preserve"> PAGEREF _Toc4264460 \h </w:instrText>
      </w:r>
      <w:r>
        <w:rPr>
          <w:noProof/>
        </w:rPr>
      </w:r>
      <w:r>
        <w:rPr>
          <w:noProof/>
        </w:rPr>
        <w:fldChar w:fldCharType="separate"/>
      </w:r>
      <w:r w:rsidR="009B4740">
        <w:rPr>
          <w:noProof/>
        </w:rPr>
        <w:t>10</w:t>
      </w:r>
      <w:r>
        <w:rPr>
          <w:noProof/>
        </w:rPr>
        <w:fldChar w:fldCharType="end"/>
      </w:r>
    </w:p>
    <w:p w14:paraId="4BF319AE" w14:textId="73837CBD"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1.3</w:t>
      </w:r>
      <w:r>
        <w:rPr>
          <w:rFonts w:eastAsiaTheme="minorEastAsia" w:cstheme="minorBidi"/>
          <w:b w:val="0"/>
          <w:bCs w:val="0"/>
          <w:noProof/>
          <w:sz w:val="22"/>
          <w:szCs w:val="22"/>
        </w:rPr>
        <w:tab/>
      </w:r>
      <w:r>
        <w:rPr>
          <w:noProof/>
        </w:rPr>
        <w:t>Where do perovskites come into the picture?</w:t>
      </w:r>
      <w:r>
        <w:rPr>
          <w:noProof/>
        </w:rPr>
        <w:tab/>
      </w:r>
      <w:r>
        <w:rPr>
          <w:noProof/>
        </w:rPr>
        <w:fldChar w:fldCharType="begin"/>
      </w:r>
      <w:r>
        <w:rPr>
          <w:noProof/>
        </w:rPr>
        <w:instrText xml:space="preserve"> PAGEREF _Toc4264461 \h </w:instrText>
      </w:r>
      <w:r>
        <w:rPr>
          <w:noProof/>
        </w:rPr>
      </w:r>
      <w:r>
        <w:rPr>
          <w:noProof/>
        </w:rPr>
        <w:fldChar w:fldCharType="separate"/>
      </w:r>
      <w:r w:rsidR="009B4740">
        <w:rPr>
          <w:noProof/>
        </w:rPr>
        <w:t>11</w:t>
      </w:r>
      <w:r>
        <w:rPr>
          <w:noProof/>
        </w:rPr>
        <w:fldChar w:fldCharType="end"/>
      </w:r>
    </w:p>
    <w:p w14:paraId="482D0C51" w14:textId="60C99CA0"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1.4</w:t>
      </w:r>
      <w:r>
        <w:rPr>
          <w:rFonts w:eastAsiaTheme="minorEastAsia" w:cstheme="minorBidi"/>
          <w:b w:val="0"/>
          <w:bCs w:val="0"/>
          <w:noProof/>
          <w:sz w:val="22"/>
          <w:szCs w:val="22"/>
        </w:rPr>
        <w:tab/>
      </w:r>
      <w:r>
        <w:rPr>
          <w:noProof/>
        </w:rPr>
        <w:t>Recommended reading of previous review papers at the time of writing.</w:t>
      </w:r>
      <w:r>
        <w:rPr>
          <w:noProof/>
        </w:rPr>
        <w:tab/>
      </w:r>
      <w:r>
        <w:rPr>
          <w:noProof/>
        </w:rPr>
        <w:fldChar w:fldCharType="begin"/>
      </w:r>
      <w:r>
        <w:rPr>
          <w:noProof/>
        </w:rPr>
        <w:instrText xml:space="preserve"> PAGEREF _Toc4264462 \h </w:instrText>
      </w:r>
      <w:r>
        <w:rPr>
          <w:noProof/>
        </w:rPr>
      </w:r>
      <w:r>
        <w:rPr>
          <w:noProof/>
        </w:rPr>
        <w:fldChar w:fldCharType="separate"/>
      </w:r>
      <w:r w:rsidR="009B4740">
        <w:rPr>
          <w:noProof/>
        </w:rPr>
        <w:t>12</w:t>
      </w:r>
      <w:r>
        <w:rPr>
          <w:noProof/>
        </w:rPr>
        <w:fldChar w:fldCharType="end"/>
      </w:r>
    </w:p>
    <w:p w14:paraId="033E4CAE" w14:textId="29FA114B"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1.5</w:t>
      </w:r>
      <w:r>
        <w:rPr>
          <w:rFonts w:eastAsiaTheme="minorEastAsia" w:cstheme="minorBidi"/>
          <w:b w:val="0"/>
          <w:bCs w:val="0"/>
          <w:noProof/>
          <w:sz w:val="22"/>
          <w:szCs w:val="22"/>
        </w:rPr>
        <w:tab/>
      </w:r>
      <w:r>
        <w:rPr>
          <w:noProof/>
        </w:rPr>
        <w:t>The aims of this review</w:t>
      </w:r>
      <w:r>
        <w:rPr>
          <w:noProof/>
        </w:rPr>
        <w:tab/>
      </w:r>
      <w:r>
        <w:rPr>
          <w:noProof/>
        </w:rPr>
        <w:fldChar w:fldCharType="begin"/>
      </w:r>
      <w:r>
        <w:rPr>
          <w:noProof/>
        </w:rPr>
        <w:instrText xml:space="preserve"> PAGEREF _Toc4264463 \h </w:instrText>
      </w:r>
      <w:r>
        <w:rPr>
          <w:noProof/>
        </w:rPr>
      </w:r>
      <w:r>
        <w:rPr>
          <w:noProof/>
        </w:rPr>
        <w:fldChar w:fldCharType="separate"/>
      </w:r>
      <w:r w:rsidR="009B4740">
        <w:rPr>
          <w:noProof/>
        </w:rPr>
        <w:t>12</w:t>
      </w:r>
      <w:r>
        <w:rPr>
          <w:noProof/>
        </w:rPr>
        <w:fldChar w:fldCharType="end"/>
      </w:r>
    </w:p>
    <w:p w14:paraId="08106D1B" w14:textId="43D4EE94"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1.6</w:t>
      </w:r>
      <w:r>
        <w:rPr>
          <w:rFonts w:eastAsiaTheme="minorEastAsia" w:cstheme="minorBidi"/>
          <w:b w:val="0"/>
          <w:bCs w:val="0"/>
          <w:noProof/>
          <w:sz w:val="22"/>
          <w:szCs w:val="22"/>
        </w:rPr>
        <w:tab/>
      </w:r>
      <w:r>
        <w:rPr>
          <w:noProof/>
        </w:rPr>
        <w:t>What is a perovskite; how was it discovered?</w:t>
      </w:r>
      <w:r>
        <w:rPr>
          <w:noProof/>
        </w:rPr>
        <w:tab/>
      </w:r>
      <w:r>
        <w:rPr>
          <w:noProof/>
        </w:rPr>
        <w:fldChar w:fldCharType="begin"/>
      </w:r>
      <w:r>
        <w:rPr>
          <w:noProof/>
        </w:rPr>
        <w:instrText xml:space="preserve"> PAGEREF _Toc4264464 \h </w:instrText>
      </w:r>
      <w:r>
        <w:rPr>
          <w:noProof/>
        </w:rPr>
      </w:r>
      <w:r>
        <w:rPr>
          <w:noProof/>
        </w:rPr>
        <w:fldChar w:fldCharType="separate"/>
      </w:r>
      <w:r w:rsidR="009B4740">
        <w:rPr>
          <w:noProof/>
        </w:rPr>
        <w:t>12</w:t>
      </w:r>
      <w:r>
        <w:rPr>
          <w:noProof/>
        </w:rPr>
        <w:fldChar w:fldCharType="end"/>
      </w:r>
    </w:p>
    <w:p w14:paraId="793659A2" w14:textId="2F6B1066"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1.7</w:t>
      </w:r>
      <w:r>
        <w:rPr>
          <w:rFonts w:eastAsiaTheme="minorEastAsia" w:cstheme="minorBidi"/>
          <w:b w:val="0"/>
          <w:bCs w:val="0"/>
          <w:noProof/>
          <w:sz w:val="22"/>
          <w:szCs w:val="22"/>
        </w:rPr>
        <w:tab/>
      </w:r>
      <w:r>
        <w:rPr>
          <w:noProof/>
        </w:rPr>
        <w:t>Research statistics:</w:t>
      </w:r>
      <w:r>
        <w:rPr>
          <w:noProof/>
        </w:rPr>
        <w:tab/>
      </w:r>
      <w:r>
        <w:rPr>
          <w:noProof/>
        </w:rPr>
        <w:fldChar w:fldCharType="begin"/>
      </w:r>
      <w:r>
        <w:rPr>
          <w:noProof/>
        </w:rPr>
        <w:instrText xml:space="preserve"> PAGEREF _Toc4264465 \h </w:instrText>
      </w:r>
      <w:r>
        <w:rPr>
          <w:noProof/>
        </w:rPr>
      </w:r>
      <w:r>
        <w:rPr>
          <w:noProof/>
        </w:rPr>
        <w:fldChar w:fldCharType="separate"/>
      </w:r>
      <w:r w:rsidR="009B4740">
        <w:rPr>
          <w:noProof/>
        </w:rPr>
        <w:t>14</w:t>
      </w:r>
      <w:r>
        <w:rPr>
          <w:noProof/>
        </w:rPr>
        <w:fldChar w:fldCharType="end"/>
      </w:r>
    </w:p>
    <w:p w14:paraId="35198EDC" w14:textId="55F45CA4"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1.8</w:t>
      </w:r>
      <w:r>
        <w:rPr>
          <w:rFonts w:eastAsiaTheme="minorEastAsia" w:cstheme="minorBidi"/>
          <w:b w:val="0"/>
          <w:bCs w:val="0"/>
          <w:noProof/>
          <w:sz w:val="22"/>
          <w:szCs w:val="22"/>
        </w:rPr>
        <w:tab/>
      </w:r>
      <w:r>
        <w:rPr>
          <w:noProof/>
        </w:rPr>
        <w:t>Research history on perovskites in photovoltaics</w:t>
      </w:r>
      <w:r>
        <w:rPr>
          <w:noProof/>
        </w:rPr>
        <w:tab/>
      </w:r>
      <w:r>
        <w:rPr>
          <w:noProof/>
        </w:rPr>
        <w:fldChar w:fldCharType="begin"/>
      </w:r>
      <w:r>
        <w:rPr>
          <w:noProof/>
        </w:rPr>
        <w:instrText xml:space="preserve"> PAGEREF _Toc4264466 \h </w:instrText>
      </w:r>
      <w:r>
        <w:rPr>
          <w:noProof/>
        </w:rPr>
      </w:r>
      <w:r>
        <w:rPr>
          <w:noProof/>
        </w:rPr>
        <w:fldChar w:fldCharType="separate"/>
      </w:r>
      <w:r w:rsidR="009B4740">
        <w:rPr>
          <w:noProof/>
        </w:rPr>
        <w:t>16</w:t>
      </w:r>
      <w:r>
        <w:rPr>
          <w:noProof/>
        </w:rPr>
        <w:fldChar w:fldCharType="end"/>
      </w:r>
    </w:p>
    <w:p w14:paraId="308A5195" w14:textId="0F35A957"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E90FF2">
        <w:rPr>
          <w:rFonts w:eastAsia="Calibri"/>
          <w:noProof/>
        </w:rPr>
        <w:t>2</w:t>
      </w:r>
      <w:r>
        <w:rPr>
          <w:rFonts w:asciiTheme="minorHAnsi" w:eastAsiaTheme="minorEastAsia" w:hAnsiTheme="minorHAnsi" w:cstheme="minorBidi"/>
          <w:b w:val="0"/>
          <w:bCs w:val="0"/>
          <w:caps w:val="0"/>
          <w:noProof/>
          <w:sz w:val="22"/>
          <w:szCs w:val="22"/>
        </w:rPr>
        <w:tab/>
      </w:r>
      <w:r w:rsidRPr="00E90FF2">
        <w:rPr>
          <w:rFonts w:eastAsia="Calibri"/>
          <w:noProof/>
        </w:rPr>
        <w:t>Forming greater intrinsic perovskite stability</w:t>
      </w:r>
      <w:r>
        <w:rPr>
          <w:noProof/>
        </w:rPr>
        <w:tab/>
      </w:r>
      <w:r>
        <w:rPr>
          <w:noProof/>
        </w:rPr>
        <w:fldChar w:fldCharType="begin"/>
      </w:r>
      <w:r>
        <w:rPr>
          <w:noProof/>
        </w:rPr>
        <w:instrText xml:space="preserve"> PAGEREF _Toc4264467 \h </w:instrText>
      </w:r>
      <w:r>
        <w:rPr>
          <w:noProof/>
        </w:rPr>
      </w:r>
      <w:r>
        <w:rPr>
          <w:noProof/>
        </w:rPr>
        <w:fldChar w:fldCharType="separate"/>
      </w:r>
      <w:r w:rsidR="009B4740">
        <w:rPr>
          <w:noProof/>
        </w:rPr>
        <w:t>18</w:t>
      </w:r>
      <w:r>
        <w:rPr>
          <w:noProof/>
        </w:rPr>
        <w:fldChar w:fldCharType="end"/>
      </w:r>
    </w:p>
    <w:p w14:paraId="45689BCB" w14:textId="6A671C6C"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2.1</w:t>
      </w:r>
      <w:r>
        <w:rPr>
          <w:rFonts w:eastAsiaTheme="minorEastAsia" w:cstheme="minorBidi"/>
          <w:b w:val="0"/>
          <w:bCs w:val="0"/>
          <w:noProof/>
          <w:sz w:val="22"/>
          <w:szCs w:val="22"/>
        </w:rPr>
        <w:tab/>
      </w:r>
      <w:r>
        <w:rPr>
          <w:noProof/>
        </w:rPr>
        <w:t>Understanding the effect of humidity on the perovskite</w:t>
      </w:r>
      <w:r>
        <w:rPr>
          <w:noProof/>
        </w:rPr>
        <w:tab/>
      </w:r>
      <w:r>
        <w:rPr>
          <w:noProof/>
        </w:rPr>
        <w:fldChar w:fldCharType="begin"/>
      </w:r>
      <w:r>
        <w:rPr>
          <w:noProof/>
        </w:rPr>
        <w:instrText xml:space="preserve"> PAGEREF _Toc4264468 \h </w:instrText>
      </w:r>
      <w:r>
        <w:rPr>
          <w:noProof/>
        </w:rPr>
      </w:r>
      <w:r>
        <w:rPr>
          <w:noProof/>
        </w:rPr>
        <w:fldChar w:fldCharType="separate"/>
      </w:r>
      <w:r w:rsidR="009B4740">
        <w:rPr>
          <w:noProof/>
        </w:rPr>
        <w:t>19</w:t>
      </w:r>
      <w:r>
        <w:rPr>
          <w:noProof/>
        </w:rPr>
        <w:fldChar w:fldCharType="end"/>
      </w:r>
    </w:p>
    <w:p w14:paraId="592D8C57" w14:textId="53E05C92"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2.2</w:t>
      </w:r>
      <w:r>
        <w:rPr>
          <w:rFonts w:eastAsiaTheme="minorEastAsia" w:cstheme="minorBidi"/>
          <w:b w:val="0"/>
          <w:bCs w:val="0"/>
          <w:noProof/>
          <w:sz w:val="22"/>
          <w:szCs w:val="22"/>
        </w:rPr>
        <w:tab/>
      </w:r>
      <w:r>
        <w:rPr>
          <w:noProof/>
        </w:rPr>
        <w:t>Selection of precursors to increase overall stability</w:t>
      </w:r>
      <w:r>
        <w:rPr>
          <w:noProof/>
        </w:rPr>
        <w:tab/>
      </w:r>
      <w:r>
        <w:rPr>
          <w:noProof/>
        </w:rPr>
        <w:fldChar w:fldCharType="begin"/>
      </w:r>
      <w:r>
        <w:rPr>
          <w:noProof/>
        </w:rPr>
        <w:instrText xml:space="preserve"> PAGEREF _Toc4264469 \h </w:instrText>
      </w:r>
      <w:r>
        <w:rPr>
          <w:noProof/>
        </w:rPr>
      </w:r>
      <w:r>
        <w:rPr>
          <w:noProof/>
        </w:rPr>
        <w:fldChar w:fldCharType="separate"/>
      </w:r>
      <w:r w:rsidR="009B4740">
        <w:rPr>
          <w:noProof/>
        </w:rPr>
        <w:t>19</w:t>
      </w:r>
      <w:r>
        <w:rPr>
          <w:noProof/>
        </w:rPr>
        <w:fldChar w:fldCharType="end"/>
      </w:r>
    </w:p>
    <w:p w14:paraId="436DDE64" w14:textId="4484747E"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2.2.1</w:t>
      </w:r>
      <w:r>
        <w:rPr>
          <w:rFonts w:eastAsiaTheme="minorEastAsia" w:cstheme="minorBidi"/>
          <w:noProof/>
          <w:sz w:val="22"/>
          <w:szCs w:val="22"/>
        </w:rPr>
        <w:tab/>
      </w:r>
      <w:r>
        <w:rPr>
          <w:noProof/>
        </w:rPr>
        <w:t>Mixing different ratios of halides for increased stability</w:t>
      </w:r>
      <w:r>
        <w:rPr>
          <w:noProof/>
        </w:rPr>
        <w:tab/>
      </w:r>
      <w:r>
        <w:rPr>
          <w:noProof/>
        </w:rPr>
        <w:fldChar w:fldCharType="begin"/>
      </w:r>
      <w:r>
        <w:rPr>
          <w:noProof/>
        </w:rPr>
        <w:instrText xml:space="preserve"> PAGEREF _Toc4264470 \h </w:instrText>
      </w:r>
      <w:r>
        <w:rPr>
          <w:noProof/>
        </w:rPr>
      </w:r>
      <w:r>
        <w:rPr>
          <w:noProof/>
        </w:rPr>
        <w:fldChar w:fldCharType="separate"/>
      </w:r>
      <w:r w:rsidR="009B4740">
        <w:rPr>
          <w:noProof/>
        </w:rPr>
        <w:t>19</w:t>
      </w:r>
      <w:r>
        <w:rPr>
          <w:noProof/>
        </w:rPr>
        <w:fldChar w:fldCharType="end"/>
      </w:r>
    </w:p>
    <w:p w14:paraId="68F974AC" w14:textId="4CF95CBE"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2.2.2</w:t>
      </w:r>
      <w:r>
        <w:rPr>
          <w:rFonts w:eastAsiaTheme="minorEastAsia" w:cstheme="minorBidi"/>
          <w:noProof/>
          <w:sz w:val="22"/>
          <w:szCs w:val="22"/>
        </w:rPr>
        <w:tab/>
      </w:r>
      <w:r>
        <w:rPr>
          <w:noProof/>
        </w:rPr>
        <w:t>Understanding the effect of different lead precursors</w:t>
      </w:r>
      <w:r>
        <w:rPr>
          <w:noProof/>
        </w:rPr>
        <w:tab/>
      </w:r>
      <w:r>
        <w:rPr>
          <w:noProof/>
        </w:rPr>
        <w:fldChar w:fldCharType="begin"/>
      </w:r>
      <w:r>
        <w:rPr>
          <w:noProof/>
        </w:rPr>
        <w:instrText xml:space="preserve"> PAGEREF _Toc4264471 \h </w:instrText>
      </w:r>
      <w:r>
        <w:rPr>
          <w:noProof/>
        </w:rPr>
      </w:r>
      <w:r>
        <w:rPr>
          <w:noProof/>
        </w:rPr>
        <w:fldChar w:fldCharType="separate"/>
      </w:r>
      <w:r w:rsidR="009B4740">
        <w:rPr>
          <w:noProof/>
        </w:rPr>
        <w:t>20</w:t>
      </w:r>
      <w:r>
        <w:rPr>
          <w:noProof/>
        </w:rPr>
        <w:fldChar w:fldCharType="end"/>
      </w:r>
    </w:p>
    <w:p w14:paraId="44FDDC3A" w14:textId="4731C00B"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2.2.3</w:t>
      </w:r>
      <w:r>
        <w:rPr>
          <w:rFonts w:eastAsiaTheme="minorEastAsia" w:cstheme="minorBidi"/>
          <w:noProof/>
          <w:sz w:val="22"/>
          <w:szCs w:val="22"/>
        </w:rPr>
        <w:tab/>
      </w:r>
      <w:r>
        <w:rPr>
          <w:noProof/>
        </w:rPr>
        <w:t>Using a pseudohalide: CH</w:t>
      </w:r>
      <w:r w:rsidRPr="00E90FF2">
        <w:rPr>
          <w:noProof/>
          <w:vertAlign w:val="subscript"/>
        </w:rPr>
        <w:t>3</w:t>
      </w:r>
      <w:r>
        <w:rPr>
          <w:noProof/>
        </w:rPr>
        <w:t>NH</w:t>
      </w:r>
      <w:r w:rsidRPr="00E90FF2">
        <w:rPr>
          <w:noProof/>
          <w:vertAlign w:val="subscript"/>
        </w:rPr>
        <w:t>3</w:t>
      </w:r>
      <w:r>
        <w:rPr>
          <w:noProof/>
        </w:rPr>
        <w:t>Pb(SCN)</w:t>
      </w:r>
      <w:r w:rsidRPr="00E90FF2">
        <w:rPr>
          <w:noProof/>
          <w:vertAlign w:val="subscript"/>
        </w:rPr>
        <w:t>2</w:t>
      </w:r>
      <w:r>
        <w:rPr>
          <w:noProof/>
        </w:rPr>
        <w:t>I</w:t>
      </w:r>
      <w:r>
        <w:rPr>
          <w:noProof/>
        </w:rPr>
        <w:tab/>
      </w:r>
      <w:r>
        <w:rPr>
          <w:noProof/>
        </w:rPr>
        <w:fldChar w:fldCharType="begin"/>
      </w:r>
      <w:r>
        <w:rPr>
          <w:noProof/>
        </w:rPr>
        <w:instrText xml:space="preserve"> PAGEREF _Toc4264472 \h </w:instrText>
      </w:r>
      <w:r>
        <w:rPr>
          <w:noProof/>
        </w:rPr>
      </w:r>
      <w:r>
        <w:rPr>
          <w:noProof/>
        </w:rPr>
        <w:fldChar w:fldCharType="separate"/>
      </w:r>
      <w:r w:rsidR="009B4740">
        <w:rPr>
          <w:noProof/>
        </w:rPr>
        <w:t>21</w:t>
      </w:r>
      <w:r>
        <w:rPr>
          <w:noProof/>
        </w:rPr>
        <w:fldChar w:fldCharType="end"/>
      </w:r>
    </w:p>
    <w:p w14:paraId="59F66C91" w14:textId="79372E19"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2.3</w:t>
      </w:r>
      <w:r>
        <w:rPr>
          <w:rFonts w:eastAsiaTheme="minorEastAsia" w:cstheme="minorBidi"/>
          <w:b w:val="0"/>
          <w:bCs w:val="0"/>
          <w:noProof/>
          <w:sz w:val="22"/>
          <w:szCs w:val="22"/>
        </w:rPr>
        <w:tab/>
      </w:r>
      <w:r>
        <w:rPr>
          <w:noProof/>
        </w:rPr>
        <w:t>How much heat can the perovskites take before breakdown?</w:t>
      </w:r>
      <w:r>
        <w:rPr>
          <w:noProof/>
        </w:rPr>
        <w:tab/>
      </w:r>
      <w:r>
        <w:rPr>
          <w:noProof/>
        </w:rPr>
        <w:fldChar w:fldCharType="begin"/>
      </w:r>
      <w:r>
        <w:rPr>
          <w:noProof/>
        </w:rPr>
        <w:instrText xml:space="preserve"> PAGEREF _Toc4264473 \h </w:instrText>
      </w:r>
      <w:r>
        <w:rPr>
          <w:noProof/>
        </w:rPr>
      </w:r>
      <w:r>
        <w:rPr>
          <w:noProof/>
        </w:rPr>
        <w:fldChar w:fldCharType="separate"/>
      </w:r>
      <w:r w:rsidR="009B4740">
        <w:rPr>
          <w:noProof/>
        </w:rPr>
        <w:t>21</w:t>
      </w:r>
      <w:r>
        <w:rPr>
          <w:noProof/>
        </w:rPr>
        <w:fldChar w:fldCharType="end"/>
      </w:r>
    </w:p>
    <w:p w14:paraId="5DAFEC29" w14:textId="269F90FA"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2.3.1</w:t>
      </w:r>
      <w:r>
        <w:rPr>
          <w:rFonts w:eastAsiaTheme="minorEastAsia" w:cstheme="minorBidi"/>
          <w:noProof/>
          <w:sz w:val="22"/>
          <w:szCs w:val="22"/>
        </w:rPr>
        <w:tab/>
      </w:r>
      <w:r>
        <w:rPr>
          <w:noProof/>
        </w:rPr>
        <w:t>Regular mixed halide perovskite (Cl/I)</w:t>
      </w:r>
      <w:r>
        <w:rPr>
          <w:noProof/>
        </w:rPr>
        <w:tab/>
      </w:r>
      <w:r>
        <w:rPr>
          <w:noProof/>
        </w:rPr>
        <w:fldChar w:fldCharType="begin"/>
      </w:r>
      <w:r>
        <w:rPr>
          <w:noProof/>
        </w:rPr>
        <w:instrText xml:space="preserve"> PAGEREF _Toc4264474 \h </w:instrText>
      </w:r>
      <w:r>
        <w:rPr>
          <w:noProof/>
        </w:rPr>
      </w:r>
      <w:r>
        <w:rPr>
          <w:noProof/>
        </w:rPr>
        <w:fldChar w:fldCharType="separate"/>
      </w:r>
      <w:r w:rsidR="009B4740">
        <w:rPr>
          <w:noProof/>
        </w:rPr>
        <w:t>22</w:t>
      </w:r>
      <w:r>
        <w:rPr>
          <w:noProof/>
        </w:rPr>
        <w:fldChar w:fldCharType="end"/>
      </w:r>
    </w:p>
    <w:p w14:paraId="4103D9E7" w14:textId="0258C26D"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2.3.2</w:t>
      </w:r>
      <w:r>
        <w:rPr>
          <w:rFonts w:eastAsiaTheme="minorEastAsia" w:cstheme="minorBidi"/>
          <w:noProof/>
          <w:sz w:val="22"/>
          <w:szCs w:val="22"/>
        </w:rPr>
        <w:tab/>
      </w:r>
      <w:r>
        <w:rPr>
          <w:noProof/>
        </w:rPr>
        <w:t>Formamidinium showed greater stability at high temperature for perovskites</w:t>
      </w:r>
      <w:r>
        <w:rPr>
          <w:noProof/>
        </w:rPr>
        <w:tab/>
      </w:r>
      <w:r>
        <w:rPr>
          <w:noProof/>
        </w:rPr>
        <w:fldChar w:fldCharType="begin"/>
      </w:r>
      <w:r>
        <w:rPr>
          <w:noProof/>
        </w:rPr>
        <w:instrText xml:space="preserve"> PAGEREF _Toc4264475 \h </w:instrText>
      </w:r>
      <w:r>
        <w:rPr>
          <w:noProof/>
        </w:rPr>
      </w:r>
      <w:r>
        <w:rPr>
          <w:noProof/>
        </w:rPr>
        <w:fldChar w:fldCharType="separate"/>
      </w:r>
      <w:r w:rsidR="009B4740">
        <w:rPr>
          <w:noProof/>
        </w:rPr>
        <w:t>22</w:t>
      </w:r>
      <w:r>
        <w:rPr>
          <w:noProof/>
        </w:rPr>
        <w:fldChar w:fldCharType="end"/>
      </w:r>
    </w:p>
    <w:p w14:paraId="4BCB5A2B" w14:textId="630148E0"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2.4</w:t>
      </w:r>
      <w:r>
        <w:rPr>
          <w:rFonts w:eastAsiaTheme="minorEastAsia" w:cstheme="minorBidi"/>
          <w:b w:val="0"/>
          <w:bCs w:val="0"/>
          <w:noProof/>
          <w:sz w:val="22"/>
          <w:szCs w:val="22"/>
        </w:rPr>
        <w:tab/>
      </w:r>
      <w:r>
        <w:rPr>
          <w:noProof/>
        </w:rPr>
        <w:t>Alternative perovskites</w:t>
      </w:r>
      <w:r>
        <w:rPr>
          <w:noProof/>
        </w:rPr>
        <w:tab/>
      </w:r>
      <w:r>
        <w:rPr>
          <w:noProof/>
        </w:rPr>
        <w:fldChar w:fldCharType="begin"/>
      </w:r>
      <w:r>
        <w:rPr>
          <w:noProof/>
        </w:rPr>
        <w:instrText xml:space="preserve"> PAGEREF _Toc4264476 \h </w:instrText>
      </w:r>
      <w:r>
        <w:rPr>
          <w:noProof/>
        </w:rPr>
      </w:r>
      <w:r>
        <w:rPr>
          <w:noProof/>
        </w:rPr>
        <w:fldChar w:fldCharType="separate"/>
      </w:r>
      <w:r w:rsidR="009B4740">
        <w:rPr>
          <w:noProof/>
        </w:rPr>
        <w:t>22</w:t>
      </w:r>
      <w:r>
        <w:rPr>
          <w:noProof/>
        </w:rPr>
        <w:fldChar w:fldCharType="end"/>
      </w:r>
    </w:p>
    <w:p w14:paraId="534F0900" w14:textId="4564F1FF"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2.4.1</w:t>
      </w:r>
      <w:r>
        <w:rPr>
          <w:rFonts w:eastAsiaTheme="minorEastAsia" w:cstheme="minorBidi"/>
          <w:noProof/>
          <w:sz w:val="22"/>
          <w:szCs w:val="22"/>
        </w:rPr>
        <w:tab/>
      </w:r>
      <w:r>
        <w:rPr>
          <w:noProof/>
          <w:lang w:eastAsia="el-GR"/>
        </w:rPr>
        <w:t>Ruddlesdon-Popper perovskite</w:t>
      </w:r>
      <w:r>
        <w:rPr>
          <w:noProof/>
        </w:rPr>
        <w:tab/>
      </w:r>
      <w:r>
        <w:rPr>
          <w:noProof/>
        </w:rPr>
        <w:fldChar w:fldCharType="begin"/>
      </w:r>
      <w:r>
        <w:rPr>
          <w:noProof/>
        </w:rPr>
        <w:instrText xml:space="preserve"> PAGEREF _Toc4264477 \h </w:instrText>
      </w:r>
      <w:r>
        <w:rPr>
          <w:noProof/>
        </w:rPr>
      </w:r>
      <w:r>
        <w:rPr>
          <w:noProof/>
        </w:rPr>
        <w:fldChar w:fldCharType="separate"/>
      </w:r>
      <w:r w:rsidR="009B4740">
        <w:rPr>
          <w:noProof/>
        </w:rPr>
        <w:t>22</w:t>
      </w:r>
      <w:r>
        <w:rPr>
          <w:noProof/>
        </w:rPr>
        <w:fldChar w:fldCharType="end"/>
      </w:r>
    </w:p>
    <w:p w14:paraId="1A1915A0" w14:textId="62EC5AF9"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2.4.2</w:t>
      </w:r>
      <w:r>
        <w:rPr>
          <w:rFonts w:eastAsiaTheme="minorEastAsia" w:cstheme="minorBidi"/>
          <w:noProof/>
          <w:sz w:val="22"/>
          <w:szCs w:val="22"/>
        </w:rPr>
        <w:tab/>
      </w:r>
      <w:r>
        <w:rPr>
          <w:noProof/>
        </w:rPr>
        <w:t>Chlorine doping in CH</w:t>
      </w:r>
      <w:r w:rsidRPr="00E90FF2">
        <w:rPr>
          <w:noProof/>
          <w:vertAlign w:val="subscript"/>
        </w:rPr>
        <w:t>5</w:t>
      </w:r>
      <w:r>
        <w:rPr>
          <w:noProof/>
        </w:rPr>
        <w:t>IN</w:t>
      </w:r>
      <w:r w:rsidRPr="00E90FF2">
        <w:rPr>
          <w:noProof/>
          <w:vertAlign w:val="subscript"/>
        </w:rPr>
        <w:t>2</w:t>
      </w:r>
      <w:r>
        <w:rPr>
          <w:noProof/>
        </w:rPr>
        <w:t>PbI/Cl</w:t>
      </w:r>
      <w:r>
        <w:rPr>
          <w:noProof/>
        </w:rPr>
        <w:tab/>
      </w:r>
      <w:r>
        <w:rPr>
          <w:noProof/>
        </w:rPr>
        <w:fldChar w:fldCharType="begin"/>
      </w:r>
      <w:r>
        <w:rPr>
          <w:noProof/>
        </w:rPr>
        <w:instrText xml:space="preserve"> PAGEREF _Toc4264478 \h </w:instrText>
      </w:r>
      <w:r>
        <w:rPr>
          <w:noProof/>
        </w:rPr>
      </w:r>
      <w:r>
        <w:rPr>
          <w:noProof/>
        </w:rPr>
        <w:fldChar w:fldCharType="separate"/>
      </w:r>
      <w:r w:rsidR="009B4740">
        <w:rPr>
          <w:noProof/>
        </w:rPr>
        <w:t>23</w:t>
      </w:r>
      <w:r>
        <w:rPr>
          <w:noProof/>
        </w:rPr>
        <w:fldChar w:fldCharType="end"/>
      </w:r>
    </w:p>
    <w:p w14:paraId="4F5F5FAF" w14:textId="40750B8E"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2.4.3</w:t>
      </w:r>
      <w:r>
        <w:rPr>
          <w:rFonts w:eastAsiaTheme="minorEastAsia" w:cstheme="minorBidi"/>
          <w:noProof/>
          <w:sz w:val="22"/>
          <w:szCs w:val="22"/>
        </w:rPr>
        <w:tab/>
      </w:r>
      <w:r>
        <w:rPr>
          <w:noProof/>
        </w:rPr>
        <w:t>Tuning both cation and anion for stable tandem applications (((CH</w:t>
      </w:r>
      <w:r w:rsidRPr="00E90FF2">
        <w:rPr>
          <w:noProof/>
          <w:vertAlign w:val="subscript"/>
        </w:rPr>
        <w:t>5</w:t>
      </w:r>
      <w:r>
        <w:rPr>
          <w:noProof/>
        </w:rPr>
        <w:t>IN</w:t>
      </w:r>
      <w:r w:rsidRPr="00E90FF2">
        <w:rPr>
          <w:noProof/>
          <w:vertAlign w:val="subscript"/>
        </w:rPr>
        <w:t>2</w:t>
      </w:r>
      <w:r>
        <w:rPr>
          <w:noProof/>
        </w:rPr>
        <w:t>)</w:t>
      </w:r>
      <w:r w:rsidRPr="00E90FF2">
        <w:rPr>
          <w:noProof/>
          <w:vertAlign w:val="subscript"/>
        </w:rPr>
        <w:t>0.83</w:t>
      </w:r>
      <w:r>
        <w:rPr>
          <w:noProof/>
        </w:rPr>
        <w:t>Cs</w:t>
      </w:r>
      <w:r w:rsidRPr="00E90FF2">
        <w:rPr>
          <w:noProof/>
          <w:vertAlign w:val="subscript"/>
        </w:rPr>
        <w:t>0.17</w:t>
      </w:r>
      <w:r>
        <w:rPr>
          <w:noProof/>
        </w:rPr>
        <w:t>)Pb(Br</w:t>
      </w:r>
      <w:r w:rsidRPr="00E90FF2">
        <w:rPr>
          <w:noProof/>
          <w:vertAlign w:val="subscript"/>
        </w:rPr>
        <w:t>0.4</w:t>
      </w:r>
      <w:r>
        <w:rPr>
          <w:noProof/>
        </w:rPr>
        <w:t>I</w:t>
      </w:r>
      <w:r w:rsidRPr="00E90FF2">
        <w:rPr>
          <w:noProof/>
          <w:vertAlign w:val="subscript"/>
        </w:rPr>
        <w:t>0.6</w:t>
      </w:r>
      <w:r>
        <w:rPr>
          <w:noProof/>
        </w:rPr>
        <w:t>)</w:t>
      </w:r>
      <w:r w:rsidRPr="00E90FF2">
        <w:rPr>
          <w:noProof/>
          <w:vertAlign w:val="subscript"/>
        </w:rPr>
        <w:t>3</w:t>
      </w:r>
      <w:r>
        <w:rPr>
          <w:noProof/>
        </w:rPr>
        <w:t>)</w:t>
      </w:r>
      <w:r>
        <w:rPr>
          <w:noProof/>
        </w:rPr>
        <w:tab/>
      </w:r>
      <w:r>
        <w:rPr>
          <w:noProof/>
        </w:rPr>
        <w:fldChar w:fldCharType="begin"/>
      </w:r>
      <w:r>
        <w:rPr>
          <w:noProof/>
        </w:rPr>
        <w:instrText xml:space="preserve"> PAGEREF _Toc4264479 \h </w:instrText>
      </w:r>
      <w:r>
        <w:rPr>
          <w:noProof/>
        </w:rPr>
      </w:r>
      <w:r>
        <w:rPr>
          <w:noProof/>
        </w:rPr>
        <w:fldChar w:fldCharType="separate"/>
      </w:r>
      <w:r w:rsidR="009B4740">
        <w:rPr>
          <w:noProof/>
        </w:rPr>
        <w:t>24</w:t>
      </w:r>
      <w:r>
        <w:rPr>
          <w:noProof/>
        </w:rPr>
        <w:fldChar w:fldCharType="end"/>
      </w:r>
    </w:p>
    <w:p w14:paraId="18E69E22" w14:textId="41178B26"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2.4.4</w:t>
      </w:r>
      <w:r>
        <w:rPr>
          <w:rFonts w:eastAsiaTheme="minorEastAsia" w:cstheme="minorBidi"/>
          <w:noProof/>
          <w:sz w:val="22"/>
          <w:szCs w:val="22"/>
        </w:rPr>
        <w:tab/>
      </w:r>
      <w:r>
        <w:rPr>
          <w:noProof/>
        </w:rPr>
        <w:t>CsSnI</w:t>
      </w:r>
      <w:r w:rsidRPr="00E90FF2">
        <w:rPr>
          <w:noProof/>
          <w:vertAlign w:val="subscript"/>
        </w:rPr>
        <w:t>3</w:t>
      </w:r>
      <w:r>
        <w:rPr>
          <w:noProof/>
        </w:rPr>
        <w:t xml:space="preserve"> and band gap change</w:t>
      </w:r>
      <w:r>
        <w:rPr>
          <w:noProof/>
        </w:rPr>
        <w:tab/>
      </w:r>
      <w:r>
        <w:rPr>
          <w:noProof/>
        </w:rPr>
        <w:fldChar w:fldCharType="begin"/>
      </w:r>
      <w:r>
        <w:rPr>
          <w:noProof/>
        </w:rPr>
        <w:instrText xml:space="preserve"> PAGEREF _Toc4264480 \h </w:instrText>
      </w:r>
      <w:r>
        <w:rPr>
          <w:noProof/>
        </w:rPr>
      </w:r>
      <w:r>
        <w:rPr>
          <w:noProof/>
        </w:rPr>
        <w:fldChar w:fldCharType="separate"/>
      </w:r>
      <w:r w:rsidR="009B4740">
        <w:rPr>
          <w:noProof/>
        </w:rPr>
        <w:t>24</w:t>
      </w:r>
      <w:r>
        <w:rPr>
          <w:noProof/>
        </w:rPr>
        <w:fldChar w:fldCharType="end"/>
      </w:r>
    </w:p>
    <w:p w14:paraId="624D44DB" w14:textId="64D59FA5"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2.5</w:t>
      </w:r>
      <w:r>
        <w:rPr>
          <w:rFonts w:eastAsiaTheme="minorEastAsia" w:cstheme="minorBidi"/>
          <w:b w:val="0"/>
          <w:bCs w:val="0"/>
          <w:noProof/>
          <w:sz w:val="22"/>
          <w:szCs w:val="22"/>
        </w:rPr>
        <w:tab/>
      </w:r>
      <w:r>
        <w:rPr>
          <w:noProof/>
        </w:rPr>
        <w:t>Summary of section 2</w:t>
      </w:r>
      <w:r>
        <w:rPr>
          <w:noProof/>
        </w:rPr>
        <w:tab/>
      </w:r>
      <w:r>
        <w:rPr>
          <w:noProof/>
        </w:rPr>
        <w:fldChar w:fldCharType="begin"/>
      </w:r>
      <w:r>
        <w:rPr>
          <w:noProof/>
        </w:rPr>
        <w:instrText xml:space="preserve"> PAGEREF _Toc4264481 \h </w:instrText>
      </w:r>
      <w:r>
        <w:rPr>
          <w:noProof/>
        </w:rPr>
      </w:r>
      <w:r>
        <w:rPr>
          <w:noProof/>
        </w:rPr>
        <w:fldChar w:fldCharType="separate"/>
      </w:r>
      <w:r w:rsidR="009B4740">
        <w:rPr>
          <w:noProof/>
        </w:rPr>
        <w:t>24</w:t>
      </w:r>
      <w:r>
        <w:rPr>
          <w:noProof/>
        </w:rPr>
        <w:fldChar w:fldCharType="end"/>
      </w:r>
    </w:p>
    <w:p w14:paraId="495782D7" w14:textId="10F92EBA"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E90FF2">
        <w:rPr>
          <w:rFonts w:eastAsia="Calibri"/>
          <w:noProof/>
        </w:rPr>
        <w:lastRenderedPageBreak/>
        <w:t>3</w:t>
      </w:r>
      <w:r>
        <w:rPr>
          <w:rFonts w:asciiTheme="minorHAnsi" w:eastAsiaTheme="minorEastAsia" w:hAnsiTheme="minorHAnsi" w:cstheme="minorBidi"/>
          <w:b w:val="0"/>
          <w:bCs w:val="0"/>
          <w:caps w:val="0"/>
          <w:noProof/>
          <w:sz w:val="22"/>
          <w:szCs w:val="22"/>
        </w:rPr>
        <w:tab/>
      </w:r>
      <w:r w:rsidRPr="00E90FF2">
        <w:rPr>
          <w:rFonts w:eastAsia="Calibri"/>
          <w:noProof/>
        </w:rPr>
        <w:t>Various ways to protect against humidity</w:t>
      </w:r>
      <w:r>
        <w:rPr>
          <w:noProof/>
        </w:rPr>
        <w:tab/>
      </w:r>
      <w:r>
        <w:rPr>
          <w:noProof/>
        </w:rPr>
        <w:fldChar w:fldCharType="begin"/>
      </w:r>
      <w:r>
        <w:rPr>
          <w:noProof/>
        </w:rPr>
        <w:instrText xml:space="preserve"> PAGEREF _Toc4264482 \h </w:instrText>
      </w:r>
      <w:r>
        <w:rPr>
          <w:noProof/>
        </w:rPr>
      </w:r>
      <w:r>
        <w:rPr>
          <w:noProof/>
        </w:rPr>
        <w:fldChar w:fldCharType="separate"/>
      </w:r>
      <w:r w:rsidR="009B4740">
        <w:rPr>
          <w:noProof/>
        </w:rPr>
        <w:t>25</w:t>
      </w:r>
      <w:r>
        <w:rPr>
          <w:noProof/>
        </w:rPr>
        <w:fldChar w:fldCharType="end"/>
      </w:r>
    </w:p>
    <w:p w14:paraId="3D43408E" w14:textId="199B35A8"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3.1</w:t>
      </w:r>
      <w:r>
        <w:rPr>
          <w:rFonts w:eastAsiaTheme="minorEastAsia" w:cstheme="minorBidi"/>
          <w:b w:val="0"/>
          <w:bCs w:val="0"/>
          <w:noProof/>
          <w:sz w:val="22"/>
          <w:szCs w:val="22"/>
        </w:rPr>
        <w:tab/>
      </w:r>
      <w:r>
        <w:rPr>
          <w:noProof/>
        </w:rPr>
        <w:t>Altering the solar cell structure</w:t>
      </w:r>
      <w:r>
        <w:rPr>
          <w:noProof/>
        </w:rPr>
        <w:tab/>
      </w:r>
      <w:r>
        <w:rPr>
          <w:noProof/>
        </w:rPr>
        <w:fldChar w:fldCharType="begin"/>
      </w:r>
      <w:r>
        <w:rPr>
          <w:noProof/>
        </w:rPr>
        <w:instrText xml:space="preserve"> PAGEREF _Toc4264483 \h </w:instrText>
      </w:r>
      <w:r>
        <w:rPr>
          <w:noProof/>
        </w:rPr>
      </w:r>
      <w:r>
        <w:rPr>
          <w:noProof/>
        </w:rPr>
        <w:fldChar w:fldCharType="separate"/>
      </w:r>
      <w:r w:rsidR="009B4740">
        <w:rPr>
          <w:noProof/>
        </w:rPr>
        <w:t>26</w:t>
      </w:r>
      <w:r>
        <w:rPr>
          <w:noProof/>
        </w:rPr>
        <w:fldChar w:fldCharType="end"/>
      </w:r>
    </w:p>
    <w:p w14:paraId="5810683E" w14:textId="55C0EBA3"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3.2</w:t>
      </w:r>
      <w:r>
        <w:rPr>
          <w:rFonts w:eastAsiaTheme="minorEastAsia" w:cstheme="minorBidi"/>
          <w:b w:val="0"/>
          <w:bCs w:val="0"/>
          <w:noProof/>
          <w:sz w:val="22"/>
          <w:szCs w:val="22"/>
        </w:rPr>
        <w:tab/>
      </w:r>
      <w:r>
        <w:rPr>
          <w:noProof/>
        </w:rPr>
        <w:t>Protection from the humidity/atmosphere/temperature via sealing</w:t>
      </w:r>
      <w:r>
        <w:rPr>
          <w:noProof/>
        </w:rPr>
        <w:tab/>
      </w:r>
      <w:r>
        <w:rPr>
          <w:noProof/>
        </w:rPr>
        <w:fldChar w:fldCharType="begin"/>
      </w:r>
      <w:r>
        <w:rPr>
          <w:noProof/>
        </w:rPr>
        <w:instrText xml:space="preserve"> PAGEREF _Toc4264484 \h </w:instrText>
      </w:r>
      <w:r>
        <w:rPr>
          <w:noProof/>
        </w:rPr>
      </w:r>
      <w:r>
        <w:rPr>
          <w:noProof/>
        </w:rPr>
        <w:fldChar w:fldCharType="separate"/>
      </w:r>
      <w:r w:rsidR="009B4740">
        <w:rPr>
          <w:noProof/>
        </w:rPr>
        <w:t>28</w:t>
      </w:r>
      <w:r>
        <w:rPr>
          <w:noProof/>
        </w:rPr>
        <w:fldChar w:fldCharType="end"/>
      </w:r>
    </w:p>
    <w:p w14:paraId="087BF881" w14:textId="1640C297"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3.2.1</w:t>
      </w:r>
      <w:r>
        <w:rPr>
          <w:rFonts w:eastAsiaTheme="minorEastAsia" w:cstheme="minorBidi"/>
          <w:noProof/>
          <w:sz w:val="22"/>
          <w:szCs w:val="22"/>
        </w:rPr>
        <w:tab/>
      </w:r>
      <w:r>
        <w:rPr>
          <w:noProof/>
        </w:rPr>
        <w:t>Encapsulation</w:t>
      </w:r>
      <w:r>
        <w:rPr>
          <w:noProof/>
        </w:rPr>
        <w:tab/>
      </w:r>
      <w:r>
        <w:rPr>
          <w:noProof/>
        </w:rPr>
        <w:fldChar w:fldCharType="begin"/>
      </w:r>
      <w:r>
        <w:rPr>
          <w:noProof/>
        </w:rPr>
        <w:instrText xml:space="preserve"> PAGEREF _Toc4264485 \h </w:instrText>
      </w:r>
      <w:r>
        <w:rPr>
          <w:noProof/>
        </w:rPr>
      </w:r>
      <w:r>
        <w:rPr>
          <w:noProof/>
        </w:rPr>
        <w:fldChar w:fldCharType="separate"/>
      </w:r>
      <w:r w:rsidR="009B4740">
        <w:rPr>
          <w:noProof/>
        </w:rPr>
        <w:t>28</w:t>
      </w:r>
      <w:r>
        <w:rPr>
          <w:noProof/>
        </w:rPr>
        <w:fldChar w:fldCharType="end"/>
      </w:r>
    </w:p>
    <w:p w14:paraId="16F92882" w14:textId="3C599A77"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3.2.2</w:t>
      </w:r>
      <w:r>
        <w:rPr>
          <w:rFonts w:eastAsiaTheme="minorEastAsia" w:cstheme="minorBidi"/>
          <w:noProof/>
          <w:sz w:val="22"/>
          <w:szCs w:val="22"/>
        </w:rPr>
        <w:tab/>
      </w:r>
      <w:r>
        <w:rPr>
          <w:noProof/>
        </w:rPr>
        <w:t>ZrO</w:t>
      </w:r>
      <w:r w:rsidRPr="00E90FF2">
        <w:rPr>
          <w:noProof/>
          <w:vertAlign w:val="subscript"/>
        </w:rPr>
        <w:t>2</w:t>
      </w:r>
      <w:r>
        <w:rPr>
          <w:noProof/>
        </w:rPr>
        <w:t>/carbon counter electrode</w:t>
      </w:r>
      <w:r>
        <w:rPr>
          <w:noProof/>
        </w:rPr>
        <w:tab/>
      </w:r>
      <w:r>
        <w:rPr>
          <w:noProof/>
        </w:rPr>
        <w:fldChar w:fldCharType="begin"/>
      </w:r>
      <w:r>
        <w:rPr>
          <w:noProof/>
        </w:rPr>
        <w:instrText xml:space="preserve"> PAGEREF _Toc4264486 \h </w:instrText>
      </w:r>
      <w:r>
        <w:rPr>
          <w:noProof/>
        </w:rPr>
      </w:r>
      <w:r>
        <w:rPr>
          <w:noProof/>
        </w:rPr>
        <w:fldChar w:fldCharType="separate"/>
      </w:r>
      <w:r w:rsidR="009B4740">
        <w:rPr>
          <w:noProof/>
        </w:rPr>
        <w:t>30</w:t>
      </w:r>
      <w:r>
        <w:rPr>
          <w:noProof/>
        </w:rPr>
        <w:fldChar w:fldCharType="end"/>
      </w:r>
    </w:p>
    <w:p w14:paraId="6F93CD2E" w14:textId="6FFC1B13"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3.2.3</w:t>
      </w:r>
      <w:r>
        <w:rPr>
          <w:rFonts w:eastAsiaTheme="minorEastAsia" w:cstheme="minorBidi"/>
          <w:noProof/>
          <w:sz w:val="22"/>
          <w:szCs w:val="22"/>
        </w:rPr>
        <w:tab/>
      </w:r>
      <w:r>
        <w:rPr>
          <w:noProof/>
        </w:rPr>
        <w:t>Buffer layers</w:t>
      </w:r>
      <w:r>
        <w:rPr>
          <w:noProof/>
        </w:rPr>
        <w:tab/>
      </w:r>
      <w:r>
        <w:rPr>
          <w:noProof/>
        </w:rPr>
        <w:fldChar w:fldCharType="begin"/>
      </w:r>
      <w:r>
        <w:rPr>
          <w:noProof/>
        </w:rPr>
        <w:instrText xml:space="preserve"> PAGEREF _Toc4264487 \h </w:instrText>
      </w:r>
      <w:r>
        <w:rPr>
          <w:noProof/>
        </w:rPr>
      </w:r>
      <w:r>
        <w:rPr>
          <w:noProof/>
        </w:rPr>
        <w:fldChar w:fldCharType="separate"/>
      </w:r>
      <w:r w:rsidR="009B4740">
        <w:rPr>
          <w:noProof/>
        </w:rPr>
        <w:t>31</w:t>
      </w:r>
      <w:r>
        <w:rPr>
          <w:noProof/>
        </w:rPr>
        <w:fldChar w:fldCharType="end"/>
      </w:r>
    </w:p>
    <w:p w14:paraId="14334245" w14:textId="78E0C878"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3.2.4</w:t>
      </w:r>
      <w:r>
        <w:rPr>
          <w:rFonts w:eastAsiaTheme="minorEastAsia" w:cstheme="minorBidi"/>
          <w:noProof/>
          <w:sz w:val="22"/>
          <w:szCs w:val="22"/>
        </w:rPr>
        <w:tab/>
      </w:r>
      <w:r>
        <w:rPr>
          <w:noProof/>
        </w:rPr>
        <w:t>Carbon and hydrophobic HTM</w:t>
      </w:r>
      <w:r>
        <w:rPr>
          <w:noProof/>
        </w:rPr>
        <w:tab/>
      </w:r>
      <w:r>
        <w:rPr>
          <w:noProof/>
        </w:rPr>
        <w:fldChar w:fldCharType="begin"/>
      </w:r>
      <w:r>
        <w:rPr>
          <w:noProof/>
        </w:rPr>
        <w:instrText xml:space="preserve"> PAGEREF _Toc4264488 \h </w:instrText>
      </w:r>
      <w:r>
        <w:rPr>
          <w:noProof/>
        </w:rPr>
      </w:r>
      <w:r>
        <w:rPr>
          <w:noProof/>
        </w:rPr>
        <w:fldChar w:fldCharType="separate"/>
      </w:r>
      <w:r w:rsidR="009B4740">
        <w:rPr>
          <w:noProof/>
        </w:rPr>
        <w:t>31</w:t>
      </w:r>
      <w:r>
        <w:rPr>
          <w:noProof/>
        </w:rPr>
        <w:fldChar w:fldCharType="end"/>
      </w:r>
    </w:p>
    <w:p w14:paraId="0D81FB8E" w14:textId="23D36F46"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3.2.5</w:t>
      </w:r>
      <w:r>
        <w:rPr>
          <w:rFonts w:eastAsiaTheme="minorEastAsia" w:cstheme="minorBidi"/>
          <w:noProof/>
          <w:sz w:val="22"/>
          <w:szCs w:val="22"/>
        </w:rPr>
        <w:tab/>
      </w:r>
      <w:r>
        <w:rPr>
          <w:noProof/>
        </w:rPr>
        <w:t>Al</w:t>
      </w:r>
      <w:r w:rsidRPr="00E90FF2">
        <w:rPr>
          <w:noProof/>
          <w:vertAlign w:val="subscript"/>
        </w:rPr>
        <w:t>2</w:t>
      </w:r>
      <w:r>
        <w:rPr>
          <w:noProof/>
        </w:rPr>
        <w:t>O</w:t>
      </w:r>
      <w:r w:rsidRPr="00E90FF2">
        <w:rPr>
          <w:noProof/>
          <w:vertAlign w:val="subscript"/>
        </w:rPr>
        <w:t>3</w:t>
      </w:r>
      <w:r>
        <w:rPr>
          <w:noProof/>
        </w:rPr>
        <w:t xml:space="preserve"> atomic layer deposition (ALD) protection</w:t>
      </w:r>
      <w:r>
        <w:rPr>
          <w:noProof/>
        </w:rPr>
        <w:tab/>
      </w:r>
      <w:r>
        <w:rPr>
          <w:noProof/>
        </w:rPr>
        <w:fldChar w:fldCharType="begin"/>
      </w:r>
      <w:r>
        <w:rPr>
          <w:noProof/>
        </w:rPr>
        <w:instrText xml:space="preserve"> PAGEREF _Toc4264489 \h </w:instrText>
      </w:r>
      <w:r>
        <w:rPr>
          <w:noProof/>
        </w:rPr>
      </w:r>
      <w:r>
        <w:rPr>
          <w:noProof/>
        </w:rPr>
        <w:fldChar w:fldCharType="separate"/>
      </w:r>
      <w:r w:rsidR="009B4740">
        <w:rPr>
          <w:noProof/>
        </w:rPr>
        <w:t>32</w:t>
      </w:r>
      <w:r>
        <w:rPr>
          <w:noProof/>
        </w:rPr>
        <w:fldChar w:fldCharType="end"/>
      </w:r>
    </w:p>
    <w:p w14:paraId="4E9C29B0" w14:textId="7126B0A1"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3.3</w:t>
      </w:r>
      <w:r>
        <w:rPr>
          <w:rFonts w:eastAsiaTheme="minorEastAsia" w:cstheme="minorBidi"/>
          <w:b w:val="0"/>
          <w:bCs w:val="0"/>
          <w:noProof/>
          <w:sz w:val="22"/>
          <w:szCs w:val="22"/>
        </w:rPr>
        <w:tab/>
      </w:r>
      <w:r>
        <w:rPr>
          <w:noProof/>
        </w:rPr>
        <w:t>Summary of section 3</w:t>
      </w:r>
      <w:r>
        <w:rPr>
          <w:noProof/>
        </w:rPr>
        <w:tab/>
      </w:r>
      <w:r>
        <w:rPr>
          <w:noProof/>
        </w:rPr>
        <w:fldChar w:fldCharType="begin"/>
      </w:r>
      <w:r>
        <w:rPr>
          <w:noProof/>
        </w:rPr>
        <w:instrText xml:space="preserve"> PAGEREF _Toc4264490 \h </w:instrText>
      </w:r>
      <w:r>
        <w:rPr>
          <w:noProof/>
        </w:rPr>
      </w:r>
      <w:r>
        <w:rPr>
          <w:noProof/>
        </w:rPr>
        <w:fldChar w:fldCharType="separate"/>
      </w:r>
      <w:r w:rsidR="009B4740">
        <w:rPr>
          <w:noProof/>
        </w:rPr>
        <w:t>33</w:t>
      </w:r>
      <w:r>
        <w:rPr>
          <w:noProof/>
        </w:rPr>
        <w:fldChar w:fldCharType="end"/>
      </w:r>
    </w:p>
    <w:p w14:paraId="57F81A21" w14:textId="2E9DB714"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E90FF2">
        <w:rPr>
          <w:rFonts w:eastAsia="Calibri"/>
          <w:noProof/>
        </w:rPr>
        <w:t>4</w:t>
      </w:r>
      <w:r>
        <w:rPr>
          <w:rFonts w:asciiTheme="minorHAnsi" w:eastAsiaTheme="minorEastAsia" w:hAnsiTheme="minorHAnsi" w:cstheme="minorBidi"/>
          <w:b w:val="0"/>
          <w:bCs w:val="0"/>
          <w:caps w:val="0"/>
          <w:noProof/>
          <w:sz w:val="22"/>
          <w:szCs w:val="22"/>
        </w:rPr>
        <w:tab/>
      </w:r>
      <w:r w:rsidRPr="00E90FF2">
        <w:rPr>
          <w:rFonts w:eastAsia="Calibri"/>
          <w:noProof/>
        </w:rPr>
        <w:t>Understanding HTM stability and performance</w:t>
      </w:r>
      <w:r>
        <w:rPr>
          <w:noProof/>
        </w:rPr>
        <w:tab/>
      </w:r>
      <w:r>
        <w:rPr>
          <w:noProof/>
        </w:rPr>
        <w:fldChar w:fldCharType="begin"/>
      </w:r>
      <w:r>
        <w:rPr>
          <w:noProof/>
        </w:rPr>
        <w:instrText xml:space="preserve"> PAGEREF _Toc4264491 \h </w:instrText>
      </w:r>
      <w:r>
        <w:rPr>
          <w:noProof/>
        </w:rPr>
      </w:r>
      <w:r>
        <w:rPr>
          <w:noProof/>
        </w:rPr>
        <w:fldChar w:fldCharType="separate"/>
      </w:r>
      <w:r w:rsidR="009B4740">
        <w:rPr>
          <w:noProof/>
        </w:rPr>
        <w:t>34</w:t>
      </w:r>
      <w:r>
        <w:rPr>
          <w:noProof/>
        </w:rPr>
        <w:fldChar w:fldCharType="end"/>
      </w:r>
    </w:p>
    <w:p w14:paraId="640F51FB" w14:textId="5A1E4254"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4.1</w:t>
      </w:r>
      <w:r>
        <w:rPr>
          <w:rFonts w:eastAsiaTheme="minorEastAsia" w:cstheme="minorBidi"/>
          <w:b w:val="0"/>
          <w:bCs w:val="0"/>
          <w:noProof/>
          <w:sz w:val="22"/>
          <w:szCs w:val="22"/>
        </w:rPr>
        <w:tab/>
      </w:r>
      <w:r>
        <w:rPr>
          <w:noProof/>
        </w:rPr>
        <w:t>HTM instability</w:t>
      </w:r>
      <w:r>
        <w:rPr>
          <w:noProof/>
        </w:rPr>
        <w:tab/>
      </w:r>
      <w:r>
        <w:rPr>
          <w:noProof/>
        </w:rPr>
        <w:fldChar w:fldCharType="begin"/>
      </w:r>
      <w:r>
        <w:rPr>
          <w:noProof/>
        </w:rPr>
        <w:instrText xml:space="preserve"> PAGEREF _Toc4264492 \h </w:instrText>
      </w:r>
      <w:r>
        <w:rPr>
          <w:noProof/>
        </w:rPr>
      </w:r>
      <w:r>
        <w:rPr>
          <w:noProof/>
        </w:rPr>
        <w:fldChar w:fldCharType="separate"/>
      </w:r>
      <w:r w:rsidR="009B4740">
        <w:rPr>
          <w:noProof/>
        </w:rPr>
        <w:t>34</w:t>
      </w:r>
      <w:r>
        <w:rPr>
          <w:noProof/>
        </w:rPr>
        <w:fldChar w:fldCharType="end"/>
      </w:r>
    </w:p>
    <w:p w14:paraId="3AC8FCE6" w14:textId="120664A1"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4.1.1</w:t>
      </w:r>
      <w:r>
        <w:rPr>
          <w:rFonts w:eastAsiaTheme="minorEastAsia" w:cstheme="minorBidi"/>
          <w:noProof/>
          <w:sz w:val="22"/>
          <w:szCs w:val="22"/>
        </w:rPr>
        <w:tab/>
      </w:r>
      <w:r>
        <w:rPr>
          <w:noProof/>
        </w:rPr>
        <w:t>Liquid perovskite causing problems</w:t>
      </w:r>
      <w:r>
        <w:rPr>
          <w:noProof/>
        </w:rPr>
        <w:tab/>
      </w:r>
      <w:r>
        <w:rPr>
          <w:noProof/>
        </w:rPr>
        <w:fldChar w:fldCharType="begin"/>
      </w:r>
      <w:r>
        <w:rPr>
          <w:noProof/>
        </w:rPr>
        <w:instrText xml:space="preserve"> PAGEREF _Toc4264493 \h </w:instrText>
      </w:r>
      <w:r>
        <w:rPr>
          <w:noProof/>
        </w:rPr>
      </w:r>
      <w:r>
        <w:rPr>
          <w:noProof/>
        </w:rPr>
        <w:fldChar w:fldCharType="separate"/>
      </w:r>
      <w:r w:rsidR="009B4740">
        <w:rPr>
          <w:noProof/>
        </w:rPr>
        <w:t>34</w:t>
      </w:r>
      <w:r>
        <w:rPr>
          <w:noProof/>
        </w:rPr>
        <w:fldChar w:fldCharType="end"/>
      </w:r>
    </w:p>
    <w:p w14:paraId="4B9AE0EA" w14:textId="697243C3"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4.1.2</w:t>
      </w:r>
      <w:r>
        <w:rPr>
          <w:rFonts w:eastAsiaTheme="minorEastAsia" w:cstheme="minorBidi"/>
          <w:noProof/>
          <w:sz w:val="22"/>
          <w:szCs w:val="22"/>
        </w:rPr>
        <w:tab/>
      </w:r>
      <w:r>
        <w:rPr>
          <w:noProof/>
        </w:rPr>
        <w:t>Replacing the liquid electrolyte and early stability tests</w:t>
      </w:r>
      <w:r>
        <w:rPr>
          <w:noProof/>
        </w:rPr>
        <w:tab/>
      </w:r>
      <w:r>
        <w:rPr>
          <w:noProof/>
        </w:rPr>
        <w:fldChar w:fldCharType="begin"/>
      </w:r>
      <w:r>
        <w:rPr>
          <w:noProof/>
        </w:rPr>
        <w:instrText xml:space="preserve"> PAGEREF _Toc4264494 \h </w:instrText>
      </w:r>
      <w:r>
        <w:rPr>
          <w:noProof/>
        </w:rPr>
      </w:r>
      <w:r>
        <w:rPr>
          <w:noProof/>
        </w:rPr>
        <w:fldChar w:fldCharType="separate"/>
      </w:r>
      <w:r w:rsidR="009B4740">
        <w:rPr>
          <w:noProof/>
        </w:rPr>
        <w:t>34</w:t>
      </w:r>
      <w:r>
        <w:rPr>
          <w:noProof/>
        </w:rPr>
        <w:fldChar w:fldCharType="end"/>
      </w:r>
    </w:p>
    <w:p w14:paraId="0FB3574A" w14:textId="5FC6D627"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4.1.3</w:t>
      </w:r>
      <w:r>
        <w:rPr>
          <w:rFonts w:eastAsiaTheme="minorEastAsia" w:cstheme="minorBidi"/>
          <w:noProof/>
          <w:sz w:val="22"/>
          <w:szCs w:val="22"/>
        </w:rPr>
        <w:tab/>
      </w:r>
      <w:r>
        <w:rPr>
          <w:noProof/>
        </w:rPr>
        <w:t>HTM breakdown in N</w:t>
      </w:r>
      <w:r w:rsidRPr="00E90FF2">
        <w:rPr>
          <w:noProof/>
          <w:vertAlign w:val="subscript"/>
        </w:rPr>
        <w:t>2</w:t>
      </w:r>
      <w:r>
        <w:rPr>
          <w:noProof/>
        </w:rPr>
        <w:t xml:space="preserve"> atmosphere – doped or undoped</w:t>
      </w:r>
      <w:r>
        <w:rPr>
          <w:noProof/>
        </w:rPr>
        <w:tab/>
      </w:r>
      <w:r>
        <w:rPr>
          <w:noProof/>
        </w:rPr>
        <w:fldChar w:fldCharType="begin"/>
      </w:r>
      <w:r>
        <w:rPr>
          <w:noProof/>
        </w:rPr>
        <w:instrText xml:space="preserve"> PAGEREF _Toc4264495 \h </w:instrText>
      </w:r>
      <w:r>
        <w:rPr>
          <w:noProof/>
        </w:rPr>
      </w:r>
      <w:r>
        <w:rPr>
          <w:noProof/>
        </w:rPr>
        <w:fldChar w:fldCharType="separate"/>
      </w:r>
      <w:r w:rsidR="009B4740">
        <w:rPr>
          <w:noProof/>
        </w:rPr>
        <w:t>36</w:t>
      </w:r>
      <w:r>
        <w:rPr>
          <w:noProof/>
        </w:rPr>
        <w:fldChar w:fldCharType="end"/>
      </w:r>
    </w:p>
    <w:p w14:paraId="6E286309" w14:textId="607C8D1A"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4.2</w:t>
      </w:r>
      <w:r>
        <w:rPr>
          <w:rFonts w:eastAsiaTheme="minorEastAsia" w:cstheme="minorBidi"/>
          <w:b w:val="0"/>
          <w:bCs w:val="0"/>
          <w:noProof/>
          <w:sz w:val="22"/>
          <w:szCs w:val="22"/>
        </w:rPr>
        <w:tab/>
      </w:r>
      <w:r>
        <w:rPr>
          <w:noProof/>
        </w:rPr>
        <w:t>Spiro-MeOTAD/additive degrades perovskite</w:t>
      </w:r>
      <w:r>
        <w:rPr>
          <w:noProof/>
        </w:rPr>
        <w:tab/>
      </w:r>
      <w:r>
        <w:rPr>
          <w:noProof/>
        </w:rPr>
        <w:fldChar w:fldCharType="begin"/>
      </w:r>
      <w:r>
        <w:rPr>
          <w:noProof/>
        </w:rPr>
        <w:instrText xml:space="preserve"> PAGEREF _Toc4264496 \h </w:instrText>
      </w:r>
      <w:r>
        <w:rPr>
          <w:noProof/>
        </w:rPr>
      </w:r>
      <w:r>
        <w:rPr>
          <w:noProof/>
        </w:rPr>
        <w:fldChar w:fldCharType="separate"/>
      </w:r>
      <w:r w:rsidR="009B4740">
        <w:rPr>
          <w:noProof/>
        </w:rPr>
        <w:t>38</w:t>
      </w:r>
      <w:r>
        <w:rPr>
          <w:noProof/>
        </w:rPr>
        <w:fldChar w:fldCharType="end"/>
      </w:r>
    </w:p>
    <w:p w14:paraId="1E6C301B" w14:textId="5AAC1DAA"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4.2.1</w:t>
      </w:r>
      <w:r>
        <w:rPr>
          <w:rFonts w:eastAsiaTheme="minorEastAsia" w:cstheme="minorBidi"/>
          <w:noProof/>
          <w:sz w:val="22"/>
          <w:szCs w:val="22"/>
        </w:rPr>
        <w:tab/>
      </w:r>
      <w:r>
        <w:rPr>
          <w:noProof/>
        </w:rPr>
        <w:t>Tin perovskite degraded by spiro-MeOTAD/additives in inert atmosphere</w:t>
      </w:r>
      <w:r>
        <w:rPr>
          <w:noProof/>
        </w:rPr>
        <w:tab/>
      </w:r>
      <w:r>
        <w:rPr>
          <w:noProof/>
        </w:rPr>
        <w:fldChar w:fldCharType="begin"/>
      </w:r>
      <w:r>
        <w:rPr>
          <w:noProof/>
        </w:rPr>
        <w:instrText xml:space="preserve"> PAGEREF _Toc4264497 \h </w:instrText>
      </w:r>
      <w:r>
        <w:rPr>
          <w:noProof/>
        </w:rPr>
      </w:r>
      <w:r>
        <w:rPr>
          <w:noProof/>
        </w:rPr>
        <w:fldChar w:fldCharType="separate"/>
      </w:r>
      <w:r w:rsidR="009B4740">
        <w:rPr>
          <w:noProof/>
        </w:rPr>
        <w:t>38</w:t>
      </w:r>
      <w:r>
        <w:rPr>
          <w:noProof/>
        </w:rPr>
        <w:fldChar w:fldCharType="end"/>
      </w:r>
    </w:p>
    <w:p w14:paraId="377E3B93" w14:textId="1209BBEC"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4.2.2</w:t>
      </w:r>
      <w:r>
        <w:rPr>
          <w:rFonts w:eastAsiaTheme="minorEastAsia" w:cstheme="minorBidi"/>
          <w:noProof/>
          <w:sz w:val="22"/>
          <w:szCs w:val="22"/>
        </w:rPr>
        <w:tab/>
      </w:r>
      <w:r>
        <w:rPr>
          <w:noProof/>
        </w:rPr>
        <w:t xml:space="preserve">Alternative to </w:t>
      </w:r>
      <w:r w:rsidRPr="00E90FF2">
        <w:rPr>
          <w:i/>
          <w:noProof/>
        </w:rPr>
        <w:t>tert</w:t>
      </w:r>
      <w:r>
        <w:rPr>
          <w:noProof/>
        </w:rPr>
        <w:t>-butylpyridine for greater performance</w:t>
      </w:r>
      <w:r>
        <w:rPr>
          <w:noProof/>
        </w:rPr>
        <w:tab/>
      </w:r>
      <w:r>
        <w:rPr>
          <w:noProof/>
        </w:rPr>
        <w:fldChar w:fldCharType="begin"/>
      </w:r>
      <w:r>
        <w:rPr>
          <w:noProof/>
        </w:rPr>
        <w:instrText xml:space="preserve"> PAGEREF _Toc4264498 \h </w:instrText>
      </w:r>
      <w:r>
        <w:rPr>
          <w:noProof/>
        </w:rPr>
      </w:r>
      <w:r>
        <w:rPr>
          <w:noProof/>
        </w:rPr>
        <w:fldChar w:fldCharType="separate"/>
      </w:r>
      <w:r w:rsidR="009B4740">
        <w:rPr>
          <w:noProof/>
        </w:rPr>
        <w:t>38</w:t>
      </w:r>
      <w:r>
        <w:rPr>
          <w:noProof/>
        </w:rPr>
        <w:fldChar w:fldCharType="end"/>
      </w:r>
    </w:p>
    <w:p w14:paraId="00C03FFC" w14:textId="7FA0BCCC"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4.2.3</w:t>
      </w:r>
      <w:r>
        <w:rPr>
          <w:rFonts w:eastAsiaTheme="minorEastAsia" w:cstheme="minorBidi"/>
          <w:noProof/>
          <w:sz w:val="22"/>
          <w:szCs w:val="22"/>
        </w:rPr>
        <w:tab/>
      </w:r>
      <w:r>
        <w:rPr>
          <w:noProof/>
        </w:rPr>
        <w:t>Storage and fabrication conditions</w:t>
      </w:r>
      <w:r>
        <w:rPr>
          <w:noProof/>
        </w:rPr>
        <w:tab/>
      </w:r>
      <w:r>
        <w:rPr>
          <w:noProof/>
        </w:rPr>
        <w:fldChar w:fldCharType="begin"/>
      </w:r>
      <w:r>
        <w:rPr>
          <w:noProof/>
        </w:rPr>
        <w:instrText xml:space="preserve"> PAGEREF _Toc4264499 \h </w:instrText>
      </w:r>
      <w:r>
        <w:rPr>
          <w:noProof/>
        </w:rPr>
      </w:r>
      <w:r>
        <w:rPr>
          <w:noProof/>
        </w:rPr>
        <w:fldChar w:fldCharType="separate"/>
      </w:r>
      <w:r w:rsidR="009B4740">
        <w:rPr>
          <w:noProof/>
        </w:rPr>
        <w:t>39</w:t>
      </w:r>
      <w:r>
        <w:rPr>
          <w:noProof/>
        </w:rPr>
        <w:fldChar w:fldCharType="end"/>
      </w:r>
    </w:p>
    <w:p w14:paraId="6A636842" w14:textId="15CC327C"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4.1</w:t>
      </w:r>
      <w:r>
        <w:rPr>
          <w:rFonts w:eastAsiaTheme="minorEastAsia" w:cstheme="minorBidi"/>
          <w:b w:val="0"/>
          <w:bCs w:val="0"/>
          <w:noProof/>
          <w:sz w:val="22"/>
          <w:szCs w:val="22"/>
        </w:rPr>
        <w:tab/>
      </w:r>
      <w:r>
        <w:rPr>
          <w:noProof/>
        </w:rPr>
        <w:t>HTM and doping alternatives for greater stability</w:t>
      </w:r>
      <w:r>
        <w:rPr>
          <w:noProof/>
        </w:rPr>
        <w:tab/>
      </w:r>
      <w:r>
        <w:rPr>
          <w:noProof/>
        </w:rPr>
        <w:fldChar w:fldCharType="begin"/>
      </w:r>
      <w:r>
        <w:rPr>
          <w:noProof/>
        </w:rPr>
        <w:instrText xml:space="preserve"> PAGEREF _Toc4264500 \h </w:instrText>
      </w:r>
      <w:r>
        <w:rPr>
          <w:noProof/>
        </w:rPr>
      </w:r>
      <w:r>
        <w:rPr>
          <w:noProof/>
        </w:rPr>
        <w:fldChar w:fldCharType="separate"/>
      </w:r>
      <w:r w:rsidR="009B4740">
        <w:rPr>
          <w:noProof/>
        </w:rPr>
        <w:t>41</w:t>
      </w:r>
      <w:r>
        <w:rPr>
          <w:noProof/>
        </w:rPr>
        <w:fldChar w:fldCharType="end"/>
      </w:r>
    </w:p>
    <w:p w14:paraId="02A39149" w14:textId="47C720B4"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4.1.1</w:t>
      </w:r>
      <w:r>
        <w:rPr>
          <w:rFonts w:eastAsiaTheme="minorEastAsia" w:cstheme="minorBidi"/>
          <w:noProof/>
          <w:sz w:val="22"/>
          <w:szCs w:val="22"/>
        </w:rPr>
        <w:tab/>
      </w:r>
      <w:r>
        <w:rPr>
          <w:noProof/>
        </w:rPr>
        <w:t>Effects of different dopants</w:t>
      </w:r>
      <w:r>
        <w:rPr>
          <w:noProof/>
        </w:rPr>
        <w:tab/>
      </w:r>
      <w:r>
        <w:rPr>
          <w:noProof/>
        </w:rPr>
        <w:fldChar w:fldCharType="begin"/>
      </w:r>
      <w:r>
        <w:rPr>
          <w:noProof/>
        </w:rPr>
        <w:instrText xml:space="preserve"> PAGEREF _Toc4264501 \h </w:instrText>
      </w:r>
      <w:r>
        <w:rPr>
          <w:noProof/>
        </w:rPr>
      </w:r>
      <w:r>
        <w:rPr>
          <w:noProof/>
        </w:rPr>
        <w:fldChar w:fldCharType="separate"/>
      </w:r>
      <w:r w:rsidR="009B4740">
        <w:rPr>
          <w:noProof/>
        </w:rPr>
        <w:t>42</w:t>
      </w:r>
      <w:r>
        <w:rPr>
          <w:noProof/>
        </w:rPr>
        <w:fldChar w:fldCharType="end"/>
      </w:r>
    </w:p>
    <w:p w14:paraId="58094C46" w14:textId="1FC910C1"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4.1.2</w:t>
      </w:r>
      <w:r>
        <w:rPr>
          <w:rFonts w:eastAsiaTheme="minorEastAsia" w:cstheme="minorBidi"/>
          <w:noProof/>
          <w:sz w:val="22"/>
          <w:szCs w:val="22"/>
        </w:rPr>
        <w:tab/>
      </w:r>
      <w:r>
        <w:rPr>
          <w:noProof/>
        </w:rPr>
        <w:t>Hydrophobic/hydrophilic HTMs, with/without dopants</w:t>
      </w:r>
      <w:r>
        <w:rPr>
          <w:noProof/>
        </w:rPr>
        <w:tab/>
      </w:r>
      <w:r>
        <w:rPr>
          <w:noProof/>
        </w:rPr>
        <w:fldChar w:fldCharType="begin"/>
      </w:r>
      <w:r>
        <w:rPr>
          <w:noProof/>
        </w:rPr>
        <w:instrText xml:space="preserve"> PAGEREF _Toc4264502 \h </w:instrText>
      </w:r>
      <w:r>
        <w:rPr>
          <w:noProof/>
        </w:rPr>
      </w:r>
      <w:r>
        <w:rPr>
          <w:noProof/>
        </w:rPr>
        <w:fldChar w:fldCharType="separate"/>
      </w:r>
      <w:r w:rsidR="009B4740">
        <w:rPr>
          <w:noProof/>
        </w:rPr>
        <w:t>43</w:t>
      </w:r>
      <w:r>
        <w:rPr>
          <w:noProof/>
        </w:rPr>
        <w:fldChar w:fldCharType="end"/>
      </w:r>
    </w:p>
    <w:p w14:paraId="77C00075" w14:textId="7F8F02BC" w:rsidR="00901276" w:rsidRDefault="00901276">
      <w:pPr>
        <w:pStyle w:val="TOC4"/>
        <w:tabs>
          <w:tab w:val="left" w:pos="1440"/>
          <w:tab w:val="right" w:leader="dot" w:pos="8630"/>
        </w:tabs>
        <w:rPr>
          <w:rFonts w:eastAsiaTheme="minorEastAsia" w:cstheme="minorBidi"/>
          <w:noProof/>
          <w:sz w:val="22"/>
          <w:szCs w:val="22"/>
        </w:rPr>
      </w:pPr>
      <w:r w:rsidRPr="00E90FF2">
        <w:rPr>
          <w:noProof/>
          <w:color w:val="000000"/>
        </w:rPr>
        <w:t>4.1.2.1</w:t>
      </w:r>
      <w:r>
        <w:rPr>
          <w:rFonts w:eastAsiaTheme="minorEastAsia" w:cstheme="minorBidi"/>
          <w:noProof/>
          <w:sz w:val="22"/>
          <w:szCs w:val="22"/>
        </w:rPr>
        <w:tab/>
      </w:r>
      <w:r>
        <w:rPr>
          <w:noProof/>
        </w:rPr>
        <w:t>P3HT HTM cell stability measurements</w:t>
      </w:r>
      <w:r>
        <w:rPr>
          <w:noProof/>
        </w:rPr>
        <w:tab/>
      </w:r>
      <w:r>
        <w:rPr>
          <w:noProof/>
        </w:rPr>
        <w:fldChar w:fldCharType="begin"/>
      </w:r>
      <w:r>
        <w:rPr>
          <w:noProof/>
        </w:rPr>
        <w:instrText xml:space="preserve"> PAGEREF _Toc4264503 \h </w:instrText>
      </w:r>
      <w:r>
        <w:rPr>
          <w:noProof/>
        </w:rPr>
      </w:r>
      <w:r>
        <w:rPr>
          <w:noProof/>
        </w:rPr>
        <w:fldChar w:fldCharType="separate"/>
      </w:r>
      <w:r w:rsidR="009B4740">
        <w:rPr>
          <w:noProof/>
        </w:rPr>
        <w:t>43</w:t>
      </w:r>
      <w:r>
        <w:rPr>
          <w:noProof/>
        </w:rPr>
        <w:fldChar w:fldCharType="end"/>
      </w:r>
    </w:p>
    <w:p w14:paraId="1BDE6FFB" w14:textId="4FE9880A" w:rsidR="00901276" w:rsidRDefault="00901276">
      <w:pPr>
        <w:pStyle w:val="TOC4"/>
        <w:tabs>
          <w:tab w:val="left" w:pos="1440"/>
          <w:tab w:val="right" w:leader="dot" w:pos="8630"/>
        </w:tabs>
        <w:rPr>
          <w:rFonts w:eastAsiaTheme="minorEastAsia" w:cstheme="minorBidi"/>
          <w:noProof/>
          <w:sz w:val="22"/>
          <w:szCs w:val="22"/>
        </w:rPr>
      </w:pPr>
      <w:r w:rsidRPr="00E90FF2">
        <w:rPr>
          <w:noProof/>
          <w:color w:val="000000"/>
        </w:rPr>
        <w:t>4.1.2.2</w:t>
      </w:r>
      <w:r>
        <w:rPr>
          <w:rFonts w:eastAsiaTheme="minorEastAsia" w:cstheme="minorBidi"/>
          <w:noProof/>
          <w:sz w:val="22"/>
          <w:szCs w:val="22"/>
        </w:rPr>
        <w:tab/>
      </w:r>
      <w:r>
        <w:rPr>
          <w:noProof/>
        </w:rPr>
        <w:t>Additional HTMs (non-exhaustive)</w:t>
      </w:r>
      <w:r>
        <w:rPr>
          <w:noProof/>
        </w:rPr>
        <w:tab/>
      </w:r>
      <w:r>
        <w:rPr>
          <w:noProof/>
        </w:rPr>
        <w:fldChar w:fldCharType="begin"/>
      </w:r>
      <w:r>
        <w:rPr>
          <w:noProof/>
        </w:rPr>
        <w:instrText xml:space="preserve"> PAGEREF _Toc4264504 \h </w:instrText>
      </w:r>
      <w:r>
        <w:rPr>
          <w:noProof/>
        </w:rPr>
      </w:r>
      <w:r>
        <w:rPr>
          <w:noProof/>
        </w:rPr>
        <w:fldChar w:fldCharType="separate"/>
      </w:r>
      <w:r w:rsidR="009B4740">
        <w:rPr>
          <w:noProof/>
        </w:rPr>
        <w:t>44</w:t>
      </w:r>
      <w:r>
        <w:rPr>
          <w:noProof/>
        </w:rPr>
        <w:fldChar w:fldCharType="end"/>
      </w:r>
    </w:p>
    <w:p w14:paraId="3F7AC42E" w14:textId="30632FBA"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4.1.3</w:t>
      </w:r>
      <w:r>
        <w:rPr>
          <w:rFonts w:eastAsiaTheme="minorEastAsia" w:cstheme="minorBidi"/>
          <w:noProof/>
          <w:sz w:val="22"/>
          <w:szCs w:val="22"/>
        </w:rPr>
        <w:tab/>
      </w:r>
      <w:r w:rsidRPr="00E90FF2">
        <w:rPr>
          <w:iCs/>
          <w:noProof/>
        </w:rPr>
        <w:t xml:space="preserve">An inexpensive </w:t>
      </w:r>
      <w:r>
        <w:rPr>
          <w:noProof/>
        </w:rPr>
        <w:t>spiro-MeOTAD</w:t>
      </w:r>
      <w:r w:rsidRPr="00E90FF2">
        <w:rPr>
          <w:iCs/>
          <w:noProof/>
        </w:rPr>
        <w:t xml:space="preserve"> alternative</w:t>
      </w:r>
      <w:r>
        <w:rPr>
          <w:noProof/>
        </w:rPr>
        <w:tab/>
      </w:r>
      <w:r>
        <w:rPr>
          <w:noProof/>
        </w:rPr>
        <w:fldChar w:fldCharType="begin"/>
      </w:r>
      <w:r>
        <w:rPr>
          <w:noProof/>
        </w:rPr>
        <w:instrText xml:space="preserve"> PAGEREF _Toc4264505 \h </w:instrText>
      </w:r>
      <w:r>
        <w:rPr>
          <w:noProof/>
        </w:rPr>
      </w:r>
      <w:r>
        <w:rPr>
          <w:noProof/>
        </w:rPr>
        <w:fldChar w:fldCharType="separate"/>
      </w:r>
      <w:r w:rsidR="009B4740">
        <w:rPr>
          <w:noProof/>
        </w:rPr>
        <w:t>48</w:t>
      </w:r>
      <w:r>
        <w:rPr>
          <w:noProof/>
        </w:rPr>
        <w:fldChar w:fldCharType="end"/>
      </w:r>
    </w:p>
    <w:p w14:paraId="63C4E3F0" w14:textId="488CBC62"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4.1.4</w:t>
      </w:r>
      <w:r>
        <w:rPr>
          <w:rFonts w:eastAsiaTheme="minorEastAsia" w:cstheme="minorBidi"/>
          <w:noProof/>
          <w:sz w:val="22"/>
          <w:szCs w:val="22"/>
        </w:rPr>
        <w:tab/>
      </w:r>
      <w:r>
        <w:rPr>
          <w:noProof/>
        </w:rPr>
        <w:t>Inverted structure and HTM comparison</w:t>
      </w:r>
      <w:r>
        <w:rPr>
          <w:noProof/>
        </w:rPr>
        <w:tab/>
      </w:r>
      <w:r>
        <w:rPr>
          <w:noProof/>
        </w:rPr>
        <w:fldChar w:fldCharType="begin"/>
      </w:r>
      <w:r>
        <w:rPr>
          <w:noProof/>
        </w:rPr>
        <w:instrText xml:space="preserve"> PAGEREF _Toc4264506 \h </w:instrText>
      </w:r>
      <w:r>
        <w:rPr>
          <w:noProof/>
        </w:rPr>
      </w:r>
      <w:r>
        <w:rPr>
          <w:noProof/>
        </w:rPr>
        <w:fldChar w:fldCharType="separate"/>
      </w:r>
      <w:r w:rsidR="009B4740">
        <w:rPr>
          <w:noProof/>
        </w:rPr>
        <w:t>50</w:t>
      </w:r>
      <w:r>
        <w:rPr>
          <w:noProof/>
        </w:rPr>
        <w:fldChar w:fldCharType="end"/>
      </w:r>
    </w:p>
    <w:p w14:paraId="1369561E" w14:textId="2BB1C25F"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4.2</w:t>
      </w:r>
      <w:r>
        <w:rPr>
          <w:rFonts w:eastAsiaTheme="minorEastAsia" w:cstheme="minorBidi"/>
          <w:b w:val="0"/>
          <w:bCs w:val="0"/>
          <w:noProof/>
          <w:sz w:val="22"/>
          <w:szCs w:val="22"/>
        </w:rPr>
        <w:tab/>
      </w:r>
      <w:r>
        <w:rPr>
          <w:noProof/>
        </w:rPr>
        <w:t>HTM-free solar cells: is the HTM necessary?</w:t>
      </w:r>
      <w:r>
        <w:rPr>
          <w:noProof/>
        </w:rPr>
        <w:tab/>
      </w:r>
      <w:r>
        <w:rPr>
          <w:noProof/>
        </w:rPr>
        <w:fldChar w:fldCharType="begin"/>
      </w:r>
      <w:r>
        <w:rPr>
          <w:noProof/>
        </w:rPr>
        <w:instrText xml:space="preserve"> PAGEREF _Toc4264507 \h </w:instrText>
      </w:r>
      <w:r>
        <w:rPr>
          <w:noProof/>
        </w:rPr>
      </w:r>
      <w:r>
        <w:rPr>
          <w:noProof/>
        </w:rPr>
        <w:fldChar w:fldCharType="separate"/>
      </w:r>
      <w:r w:rsidR="009B4740">
        <w:rPr>
          <w:noProof/>
        </w:rPr>
        <w:t>51</w:t>
      </w:r>
      <w:r>
        <w:rPr>
          <w:noProof/>
        </w:rPr>
        <w:fldChar w:fldCharType="end"/>
      </w:r>
    </w:p>
    <w:p w14:paraId="4B196DE7" w14:textId="3F461DCB"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4.2.1</w:t>
      </w:r>
      <w:r>
        <w:rPr>
          <w:rFonts w:eastAsiaTheme="minorEastAsia" w:cstheme="minorBidi"/>
          <w:noProof/>
          <w:sz w:val="22"/>
          <w:szCs w:val="22"/>
        </w:rPr>
        <w:tab/>
      </w:r>
      <w:r>
        <w:rPr>
          <w:noProof/>
        </w:rPr>
        <w:t>HTM free standard PSC</w:t>
      </w:r>
      <w:r>
        <w:rPr>
          <w:noProof/>
        </w:rPr>
        <w:tab/>
      </w:r>
      <w:r>
        <w:rPr>
          <w:noProof/>
        </w:rPr>
        <w:fldChar w:fldCharType="begin"/>
      </w:r>
      <w:r>
        <w:rPr>
          <w:noProof/>
        </w:rPr>
        <w:instrText xml:space="preserve"> PAGEREF _Toc4264508 \h </w:instrText>
      </w:r>
      <w:r>
        <w:rPr>
          <w:noProof/>
        </w:rPr>
      </w:r>
      <w:r>
        <w:rPr>
          <w:noProof/>
        </w:rPr>
        <w:fldChar w:fldCharType="separate"/>
      </w:r>
      <w:r w:rsidR="009B4740">
        <w:rPr>
          <w:noProof/>
        </w:rPr>
        <w:t>51</w:t>
      </w:r>
      <w:r>
        <w:rPr>
          <w:noProof/>
        </w:rPr>
        <w:fldChar w:fldCharType="end"/>
      </w:r>
    </w:p>
    <w:p w14:paraId="299A08D1" w14:textId="7B163C15"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4.2.2</w:t>
      </w:r>
      <w:r>
        <w:rPr>
          <w:rFonts w:eastAsiaTheme="minorEastAsia" w:cstheme="minorBidi"/>
          <w:noProof/>
          <w:sz w:val="22"/>
          <w:szCs w:val="22"/>
        </w:rPr>
        <w:tab/>
      </w:r>
      <w:r>
        <w:rPr>
          <w:noProof/>
        </w:rPr>
        <w:t>Carbon counter electrode</w:t>
      </w:r>
      <w:r>
        <w:rPr>
          <w:noProof/>
        </w:rPr>
        <w:tab/>
      </w:r>
      <w:r>
        <w:rPr>
          <w:noProof/>
        </w:rPr>
        <w:fldChar w:fldCharType="begin"/>
      </w:r>
      <w:r>
        <w:rPr>
          <w:noProof/>
        </w:rPr>
        <w:instrText xml:space="preserve"> PAGEREF _Toc4264509 \h </w:instrText>
      </w:r>
      <w:r>
        <w:rPr>
          <w:noProof/>
        </w:rPr>
      </w:r>
      <w:r>
        <w:rPr>
          <w:noProof/>
        </w:rPr>
        <w:fldChar w:fldCharType="separate"/>
      </w:r>
      <w:r w:rsidR="009B4740">
        <w:rPr>
          <w:noProof/>
        </w:rPr>
        <w:t>51</w:t>
      </w:r>
      <w:r>
        <w:rPr>
          <w:noProof/>
        </w:rPr>
        <w:fldChar w:fldCharType="end"/>
      </w:r>
    </w:p>
    <w:p w14:paraId="155101DC" w14:textId="27F30E02"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4.2.3</w:t>
      </w:r>
      <w:r>
        <w:rPr>
          <w:rFonts w:eastAsiaTheme="minorEastAsia" w:cstheme="minorBidi"/>
          <w:noProof/>
          <w:sz w:val="22"/>
          <w:szCs w:val="22"/>
        </w:rPr>
        <w:tab/>
      </w:r>
      <w:r>
        <w:rPr>
          <w:noProof/>
        </w:rPr>
        <w:t>Mixed halide perovskite</w:t>
      </w:r>
      <w:r>
        <w:rPr>
          <w:noProof/>
        </w:rPr>
        <w:tab/>
      </w:r>
      <w:r>
        <w:rPr>
          <w:noProof/>
        </w:rPr>
        <w:fldChar w:fldCharType="begin"/>
      </w:r>
      <w:r>
        <w:rPr>
          <w:noProof/>
        </w:rPr>
        <w:instrText xml:space="preserve"> PAGEREF _Toc4264510 \h </w:instrText>
      </w:r>
      <w:r>
        <w:rPr>
          <w:noProof/>
        </w:rPr>
      </w:r>
      <w:r>
        <w:rPr>
          <w:noProof/>
        </w:rPr>
        <w:fldChar w:fldCharType="separate"/>
      </w:r>
      <w:r w:rsidR="009B4740">
        <w:rPr>
          <w:noProof/>
        </w:rPr>
        <w:t>51</w:t>
      </w:r>
      <w:r>
        <w:rPr>
          <w:noProof/>
        </w:rPr>
        <w:fldChar w:fldCharType="end"/>
      </w:r>
    </w:p>
    <w:p w14:paraId="5FC116C8" w14:textId="203B6092"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4.3</w:t>
      </w:r>
      <w:r>
        <w:rPr>
          <w:rFonts w:eastAsiaTheme="minorEastAsia" w:cstheme="minorBidi"/>
          <w:b w:val="0"/>
          <w:bCs w:val="0"/>
          <w:noProof/>
          <w:sz w:val="22"/>
          <w:szCs w:val="22"/>
        </w:rPr>
        <w:tab/>
      </w:r>
      <w:r>
        <w:rPr>
          <w:noProof/>
        </w:rPr>
        <w:t>Summary of section 4</w:t>
      </w:r>
      <w:r>
        <w:rPr>
          <w:noProof/>
        </w:rPr>
        <w:tab/>
      </w:r>
      <w:r>
        <w:rPr>
          <w:noProof/>
        </w:rPr>
        <w:fldChar w:fldCharType="begin"/>
      </w:r>
      <w:r>
        <w:rPr>
          <w:noProof/>
        </w:rPr>
        <w:instrText xml:space="preserve"> PAGEREF _Toc4264511 \h </w:instrText>
      </w:r>
      <w:r>
        <w:rPr>
          <w:noProof/>
        </w:rPr>
      </w:r>
      <w:r>
        <w:rPr>
          <w:noProof/>
        </w:rPr>
        <w:fldChar w:fldCharType="separate"/>
      </w:r>
      <w:r w:rsidR="009B4740">
        <w:rPr>
          <w:noProof/>
        </w:rPr>
        <w:t>52</w:t>
      </w:r>
      <w:r>
        <w:rPr>
          <w:noProof/>
        </w:rPr>
        <w:fldChar w:fldCharType="end"/>
      </w:r>
    </w:p>
    <w:p w14:paraId="0D93E9E6" w14:textId="5F6E435F"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E90FF2">
        <w:rPr>
          <w:rFonts w:eastAsia="Calibri"/>
          <w:noProof/>
        </w:rPr>
        <w:t>5</w:t>
      </w:r>
      <w:r>
        <w:rPr>
          <w:rFonts w:asciiTheme="minorHAnsi" w:eastAsiaTheme="minorEastAsia" w:hAnsiTheme="minorHAnsi" w:cstheme="minorBidi"/>
          <w:b w:val="0"/>
          <w:bCs w:val="0"/>
          <w:caps w:val="0"/>
          <w:noProof/>
          <w:sz w:val="22"/>
          <w:szCs w:val="22"/>
        </w:rPr>
        <w:tab/>
      </w:r>
      <w:r w:rsidRPr="00E90FF2">
        <w:rPr>
          <w:rFonts w:eastAsia="Calibri"/>
          <w:noProof/>
        </w:rPr>
        <w:t>Surface structure/quality (stability as a result)</w:t>
      </w:r>
      <w:r>
        <w:rPr>
          <w:noProof/>
        </w:rPr>
        <w:tab/>
      </w:r>
      <w:r>
        <w:rPr>
          <w:noProof/>
        </w:rPr>
        <w:fldChar w:fldCharType="begin"/>
      </w:r>
      <w:r>
        <w:rPr>
          <w:noProof/>
        </w:rPr>
        <w:instrText xml:space="preserve"> PAGEREF _Toc4264512 \h </w:instrText>
      </w:r>
      <w:r>
        <w:rPr>
          <w:noProof/>
        </w:rPr>
      </w:r>
      <w:r>
        <w:rPr>
          <w:noProof/>
        </w:rPr>
        <w:fldChar w:fldCharType="separate"/>
      </w:r>
      <w:r w:rsidR="009B4740">
        <w:rPr>
          <w:noProof/>
        </w:rPr>
        <w:t>52</w:t>
      </w:r>
      <w:r>
        <w:rPr>
          <w:noProof/>
        </w:rPr>
        <w:fldChar w:fldCharType="end"/>
      </w:r>
    </w:p>
    <w:p w14:paraId="7E80DDF7" w14:textId="4C4A3B57"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5.1</w:t>
      </w:r>
      <w:r>
        <w:rPr>
          <w:rFonts w:eastAsiaTheme="minorEastAsia" w:cstheme="minorBidi"/>
          <w:b w:val="0"/>
          <w:bCs w:val="0"/>
          <w:noProof/>
          <w:sz w:val="22"/>
          <w:szCs w:val="22"/>
        </w:rPr>
        <w:tab/>
      </w:r>
      <w:r>
        <w:rPr>
          <w:noProof/>
        </w:rPr>
        <w:t>CH</w:t>
      </w:r>
      <w:r w:rsidRPr="00E90FF2">
        <w:rPr>
          <w:noProof/>
          <w:vertAlign w:val="subscript"/>
        </w:rPr>
        <w:t>3</w:t>
      </w:r>
      <w:r>
        <w:rPr>
          <w:noProof/>
        </w:rPr>
        <w:t>NH</w:t>
      </w:r>
      <w:r w:rsidRPr="00E90FF2">
        <w:rPr>
          <w:noProof/>
          <w:vertAlign w:val="subscript"/>
        </w:rPr>
        <w:t>3</w:t>
      </w:r>
      <w:r>
        <w:rPr>
          <w:noProof/>
        </w:rPr>
        <w:t>Cl addition</w:t>
      </w:r>
      <w:r>
        <w:rPr>
          <w:noProof/>
        </w:rPr>
        <w:tab/>
      </w:r>
      <w:r>
        <w:rPr>
          <w:noProof/>
        </w:rPr>
        <w:fldChar w:fldCharType="begin"/>
      </w:r>
      <w:r>
        <w:rPr>
          <w:noProof/>
        </w:rPr>
        <w:instrText xml:space="preserve"> PAGEREF _Toc4264513 \h </w:instrText>
      </w:r>
      <w:r>
        <w:rPr>
          <w:noProof/>
        </w:rPr>
      </w:r>
      <w:r>
        <w:rPr>
          <w:noProof/>
        </w:rPr>
        <w:fldChar w:fldCharType="separate"/>
      </w:r>
      <w:r w:rsidR="009B4740">
        <w:rPr>
          <w:noProof/>
        </w:rPr>
        <w:t>52</w:t>
      </w:r>
      <w:r>
        <w:rPr>
          <w:noProof/>
        </w:rPr>
        <w:fldChar w:fldCharType="end"/>
      </w:r>
    </w:p>
    <w:p w14:paraId="30D03C86" w14:textId="040BD138"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5.2</w:t>
      </w:r>
      <w:r>
        <w:rPr>
          <w:rFonts w:eastAsiaTheme="minorEastAsia" w:cstheme="minorBidi"/>
          <w:b w:val="0"/>
          <w:bCs w:val="0"/>
          <w:noProof/>
          <w:sz w:val="22"/>
          <w:szCs w:val="22"/>
        </w:rPr>
        <w:tab/>
      </w:r>
      <w:r>
        <w:rPr>
          <w:noProof/>
        </w:rPr>
        <w:t>Two-step → large grain</w:t>
      </w:r>
      <w:r>
        <w:rPr>
          <w:noProof/>
        </w:rPr>
        <w:tab/>
      </w:r>
      <w:r>
        <w:rPr>
          <w:noProof/>
        </w:rPr>
        <w:fldChar w:fldCharType="begin"/>
      </w:r>
      <w:r>
        <w:rPr>
          <w:noProof/>
        </w:rPr>
        <w:instrText xml:space="preserve"> PAGEREF _Toc4264514 \h </w:instrText>
      </w:r>
      <w:r>
        <w:rPr>
          <w:noProof/>
        </w:rPr>
      </w:r>
      <w:r>
        <w:rPr>
          <w:noProof/>
        </w:rPr>
        <w:fldChar w:fldCharType="separate"/>
      </w:r>
      <w:r w:rsidR="009B4740">
        <w:rPr>
          <w:noProof/>
        </w:rPr>
        <w:t>53</w:t>
      </w:r>
      <w:r>
        <w:rPr>
          <w:noProof/>
        </w:rPr>
        <w:fldChar w:fldCharType="end"/>
      </w:r>
    </w:p>
    <w:p w14:paraId="3FAEBAD2" w14:textId="6960979F"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5.3</w:t>
      </w:r>
      <w:r>
        <w:rPr>
          <w:rFonts w:eastAsiaTheme="minorEastAsia" w:cstheme="minorBidi"/>
          <w:b w:val="0"/>
          <w:bCs w:val="0"/>
          <w:noProof/>
          <w:sz w:val="22"/>
          <w:szCs w:val="22"/>
        </w:rPr>
        <w:tab/>
      </w:r>
      <w:r>
        <w:rPr>
          <w:noProof/>
        </w:rPr>
        <w:t>Hot air during spin coating</w:t>
      </w:r>
      <w:r>
        <w:rPr>
          <w:noProof/>
        </w:rPr>
        <w:tab/>
      </w:r>
      <w:r>
        <w:rPr>
          <w:noProof/>
        </w:rPr>
        <w:fldChar w:fldCharType="begin"/>
      </w:r>
      <w:r>
        <w:rPr>
          <w:noProof/>
        </w:rPr>
        <w:instrText xml:space="preserve"> PAGEREF _Toc4264515 \h </w:instrText>
      </w:r>
      <w:r>
        <w:rPr>
          <w:noProof/>
        </w:rPr>
      </w:r>
      <w:r>
        <w:rPr>
          <w:noProof/>
        </w:rPr>
        <w:fldChar w:fldCharType="separate"/>
      </w:r>
      <w:r w:rsidR="009B4740">
        <w:rPr>
          <w:noProof/>
        </w:rPr>
        <w:t>53</w:t>
      </w:r>
      <w:r>
        <w:rPr>
          <w:noProof/>
        </w:rPr>
        <w:fldChar w:fldCharType="end"/>
      </w:r>
    </w:p>
    <w:p w14:paraId="2D41D179" w14:textId="22A0BDA4"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5.4</w:t>
      </w:r>
      <w:r>
        <w:rPr>
          <w:rFonts w:eastAsiaTheme="minorEastAsia" w:cstheme="minorBidi"/>
          <w:b w:val="0"/>
          <w:bCs w:val="0"/>
          <w:noProof/>
          <w:sz w:val="22"/>
          <w:szCs w:val="22"/>
        </w:rPr>
        <w:tab/>
      </w:r>
      <w:r>
        <w:rPr>
          <w:noProof/>
        </w:rPr>
        <w:t>Dipping in C</w:t>
      </w:r>
      <w:r w:rsidRPr="00E90FF2">
        <w:rPr>
          <w:noProof/>
          <w:vertAlign w:val="subscript"/>
        </w:rPr>
        <w:t>12</w:t>
      </w:r>
      <w:r>
        <w:rPr>
          <w:noProof/>
        </w:rPr>
        <w:t>-silane</w:t>
      </w:r>
      <w:r>
        <w:rPr>
          <w:noProof/>
        </w:rPr>
        <w:tab/>
      </w:r>
      <w:r>
        <w:rPr>
          <w:noProof/>
        </w:rPr>
        <w:fldChar w:fldCharType="begin"/>
      </w:r>
      <w:r>
        <w:rPr>
          <w:noProof/>
        </w:rPr>
        <w:instrText xml:space="preserve"> PAGEREF _Toc4264516 \h </w:instrText>
      </w:r>
      <w:r>
        <w:rPr>
          <w:noProof/>
        </w:rPr>
      </w:r>
      <w:r>
        <w:rPr>
          <w:noProof/>
        </w:rPr>
        <w:fldChar w:fldCharType="separate"/>
      </w:r>
      <w:r w:rsidR="009B4740">
        <w:rPr>
          <w:noProof/>
        </w:rPr>
        <w:t>53</w:t>
      </w:r>
      <w:r>
        <w:rPr>
          <w:noProof/>
        </w:rPr>
        <w:fldChar w:fldCharType="end"/>
      </w:r>
    </w:p>
    <w:p w14:paraId="510DD7DD" w14:textId="5FA771D5"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5.5</w:t>
      </w:r>
      <w:r>
        <w:rPr>
          <w:rFonts w:eastAsiaTheme="minorEastAsia" w:cstheme="minorBidi"/>
          <w:b w:val="0"/>
          <w:bCs w:val="0"/>
          <w:noProof/>
          <w:sz w:val="22"/>
          <w:szCs w:val="22"/>
        </w:rPr>
        <w:tab/>
      </w:r>
      <w:r>
        <w:rPr>
          <w:noProof/>
        </w:rPr>
        <w:t>Perovskite layer quality</w:t>
      </w:r>
      <w:r>
        <w:rPr>
          <w:noProof/>
        </w:rPr>
        <w:tab/>
      </w:r>
      <w:r>
        <w:rPr>
          <w:noProof/>
        </w:rPr>
        <w:fldChar w:fldCharType="begin"/>
      </w:r>
      <w:r>
        <w:rPr>
          <w:noProof/>
        </w:rPr>
        <w:instrText xml:space="preserve"> PAGEREF _Toc4264517 \h </w:instrText>
      </w:r>
      <w:r>
        <w:rPr>
          <w:noProof/>
        </w:rPr>
      </w:r>
      <w:r>
        <w:rPr>
          <w:noProof/>
        </w:rPr>
        <w:fldChar w:fldCharType="separate"/>
      </w:r>
      <w:r w:rsidR="009B4740">
        <w:rPr>
          <w:noProof/>
        </w:rPr>
        <w:t>53</w:t>
      </w:r>
      <w:r>
        <w:rPr>
          <w:noProof/>
        </w:rPr>
        <w:fldChar w:fldCharType="end"/>
      </w:r>
    </w:p>
    <w:p w14:paraId="1B1F0903" w14:textId="2ACB79DE"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lastRenderedPageBreak/>
        <w:t>5.5.1</w:t>
      </w:r>
      <w:r>
        <w:rPr>
          <w:rFonts w:eastAsiaTheme="minorEastAsia" w:cstheme="minorBidi"/>
          <w:noProof/>
          <w:sz w:val="22"/>
          <w:szCs w:val="22"/>
        </w:rPr>
        <w:tab/>
      </w:r>
      <w:r>
        <w:rPr>
          <w:noProof/>
        </w:rPr>
        <w:t>HTM hydrophilicity effects</w:t>
      </w:r>
      <w:r>
        <w:rPr>
          <w:noProof/>
        </w:rPr>
        <w:tab/>
      </w:r>
      <w:r>
        <w:rPr>
          <w:noProof/>
        </w:rPr>
        <w:fldChar w:fldCharType="begin"/>
      </w:r>
      <w:r>
        <w:rPr>
          <w:noProof/>
        </w:rPr>
        <w:instrText xml:space="preserve"> PAGEREF _Toc4264518 \h </w:instrText>
      </w:r>
      <w:r>
        <w:rPr>
          <w:noProof/>
        </w:rPr>
      </w:r>
      <w:r>
        <w:rPr>
          <w:noProof/>
        </w:rPr>
        <w:fldChar w:fldCharType="separate"/>
      </w:r>
      <w:r w:rsidR="009B4740">
        <w:rPr>
          <w:noProof/>
        </w:rPr>
        <w:t>54</w:t>
      </w:r>
      <w:r>
        <w:rPr>
          <w:noProof/>
        </w:rPr>
        <w:fldChar w:fldCharType="end"/>
      </w:r>
    </w:p>
    <w:p w14:paraId="10A975C2" w14:textId="68638282"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5.5.2</w:t>
      </w:r>
      <w:r>
        <w:rPr>
          <w:rFonts w:eastAsiaTheme="minorEastAsia" w:cstheme="minorBidi"/>
          <w:noProof/>
          <w:sz w:val="22"/>
          <w:szCs w:val="22"/>
        </w:rPr>
        <w:tab/>
      </w:r>
      <w:r>
        <w:rPr>
          <w:noProof/>
        </w:rPr>
        <w:t>Other lead precursors</w:t>
      </w:r>
      <w:r>
        <w:rPr>
          <w:noProof/>
        </w:rPr>
        <w:tab/>
      </w:r>
      <w:r>
        <w:rPr>
          <w:noProof/>
        </w:rPr>
        <w:fldChar w:fldCharType="begin"/>
      </w:r>
      <w:r>
        <w:rPr>
          <w:noProof/>
        </w:rPr>
        <w:instrText xml:space="preserve"> PAGEREF _Toc4264519 \h </w:instrText>
      </w:r>
      <w:r>
        <w:rPr>
          <w:noProof/>
        </w:rPr>
      </w:r>
      <w:r>
        <w:rPr>
          <w:noProof/>
        </w:rPr>
        <w:fldChar w:fldCharType="separate"/>
      </w:r>
      <w:r w:rsidR="009B4740">
        <w:rPr>
          <w:noProof/>
        </w:rPr>
        <w:t>54</w:t>
      </w:r>
      <w:r>
        <w:rPr>
          <w:noProof/>
        </w:rPr>
        <w:fldChar w:fldCharType="end"/>
      </w:r>
    </w:p>
    <w:p w14:paraId="501759C2" w14:textId="30B4CC40"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5.5.3</w:t>
      </w:r>
      <w:r>
        <w:rPr>
          <w:rFonts w:eastAsiaTheme="minorEastAsia" w:cstheme="minorBidi"/>
          <w:noProof/>
          <w:sz w:val="22"/>
          <w:szCs w:val="22"/>
        </w:rPr>
        <w:tab/>
      </w:r>
      <w:r>
        <w:rPr>
          <w:noProof/>
        </w:rPr>
        <w:t>Fabrication method</w:t>
      </w:r>
      <w:r>
        <w:rPr>
          <w:noProof/>
        </w:rPr>
        <w:tab/>
      </w:r>
      <w:r>
        <w:rPr>
          <w:noProof/>
        </w:rPr>
        <w:fldChar w:fldCharType="begin"/>
      </w:r>
      <w:r>
        <w:rPr>
          <w:noProof/>
        </w:rPr>
        <w:instrText xml:space="preserve"> PAGEREF _Toc4264520 \h </w:instrText>
      </w:r>
      <w:r>
        <w:rPr>
          <w:noProof/>
        </w:rPr>
      </w:r>
      <w:r>
        <w:rPr>
          <w:noProof/>
        </w:rPr>
        <w:fldChar w:fldCharType="separate"/>
      </w:r>
      <w:r w:rsidR="009B4740">
        <w:rPr>
          <w:noProof/>
        </w:rPr>
        <w:t>54</w:t>
      </w:r>
      <w:r>
        <w:rPr>
          <w:noProof/>
        </w:rPr>
        <w:fldChar w:fldCharType="end"/>
      </w:r>
    </w:p>
    <w:p w14:paraId="2ADB4FDA" w14:textId="312EF851" w:rsidR="00901276" w:rsidRDefault="00901276">
      <w:pPr>
        <w:pStyle w:val="TOC4"/>
        <w:tabs>
          <w:tab w:val="left" w:pos="1440"/>
          <w:tab w:val="right" w:leader="dot" w:pos="8630"/>
        </w:tabs>
        <w:rPr>
          <w:rFonts w:eastAsiaTheme="minorEastAsia" w:cstheme="minorBidi"/>
          <w:noProof/>
          <w:sz w:val="22"/>
          <w:szCs w:val="22"/>
        </w:rPr>
      </w:pPr>
      <w:r w:rsidRPr="00E90FF2">
        <w:rPr>
          <w:noProof/>
          <w:color w:val="000000"/>
        </w:rPr>
        <w:t>5.5.3.1</w:t>
      </w:r>
      <w:r>
        <w:rPr>
          <w:rFonts w:eastAsiaTheme="minorEastAsia" w:cstheme="minorBidi"/>
          <w:noProof/>
          <w:sz w:val="22"/>
          <w:szCs w:val="22"/>
        </w:rPr>
        <w:tab/>
      </w:r>
      <w:r>
        <w:rPr>
          <w:noProof/>
        </w:rPr>
        <w:t>Sequential Dipping</w:t>
      </w:r>
      <w:r>
        <w:rPr>
          <w:noProof/>
        </w:rPr>
        <w:tab/>
      </w:r>
      <w:r>
        <w:rPr>
          <w:noProof/>
        </w:rPr>
        <w:fldChar w:fldCharType="begin"/>
      </w:r>
      <w:r>
        <w:rPr>
          <w:noProof/>
        </w:rPr>
        <w:instrText xml:space="preserve"> PAGEREF _Toc4264521 \h </w:instrText>
      </w:r>
      <w:r>
        <w:rPr>
          <w:noProof/>
        </w:rPr>
      </w:r>
      <w:r>
        <w:rPr>
          <w:noProof/>
        </w:rPr>
        <w:fldChar w:fldCharType="separate"/>
      </w:r>
      <w:r w:rsidR="009B4740">
        <w:rPr>
          <w:noProof/>
        </w:rPr>
        <w:t>54</w:t>
      </w:r>
      <w:r>
        <w:rPr>
          <w:noProof/>
        </w:rPr>
        <w:fldChar w:fldCharType="end"/>
      </w:r>
    </w:p>
    <w:p w14:paraId="3A933902" w14:textId="79B4DA43" w:rsidR="00901276" w:rsidRDefault="00901276">
      <w:pPr>
        <w:pStyle w:val="TOC4"/>
        <w:tabs>
          <w:tab w:val="left" w:pos="1440"/>
          <w:tab w:val="right" w:leader="dot" w:pos="8630"/>
        </w:tabs>
        <w:rPr>
          <w:rFonts w:eastAsiaTheme="minorEastAsia" w:cstheme="minorBidi"/>
          <w:noProof/>
          <w:sz w:val="22"/>
          <w:szCs w:val="22"/>
        </w:rPr>
      </w:pPr>
      <w:r w:rsidRPr="00E90FF2">
        <w:rPr>
          <w:noProof/>
          <w:color w:val="000000"/>
        </w:rPr>
        <w:t>5.5.3.2</w:t>
      </w:r>
      <w:r>
        <w:rPr>
          <w:rFonts w:eastAsiaTheme="minorEastAsia" w:cstheme="minorBidi"/>
          <w:noProof/>
          <w:sz w:val="22"/>
          <w:szCs w:val="22"/>
        </w:rPr>
        <w:tab/>
      </w:r>
      <w:r>
        <w:rPr>
          <w:noProof/>
        </w:rPr>
        <w:t>Blading method</w:t>
      </w:r>
      <w:r>
        <w:rPr>
          <w:noProof/>
        </w:rPr>
        <w:tab/>
      </w:r>
      <w:r>
        <w:rPr>
          <w:noProof/>
        </w:rPr>
        <w:fldChar w:fldCharType="begin"/>
      </w:r>
      <w:r>
        <w:rPr>
          <w:noProof/>
        </w:rPr>
        <w:instrText xml:space="preserve"> PAGEREF _Toc4264522 \h </w:instrText>
      </w:r>
      <w:r>
        <w:rPr>
          <w:noProof/>
        </w:rPr>
      </w:r>
      <w:r>
        <w:rPr>
          <w:noProof/>
        </w:rPr>
        <w:fldChar w:fldCharType="separate"/>
      </w:r>
      <w:r w:rsidR="009B4740">
        <w:rPr>
          <w:noProof/>
        </w:rPr>
        <w:t>54</w:t>
      </w:r>
      <w:r>
        <w:rPr>
          <w:noProof/>
        </w:rPr>
        <w:fldChar w:fldCharType="end"/>
      </w:r>
    </w:p>
    <w:p w14:paraId="3CFEE143" w14:textId="17F331FD" w:rsidR="00901276" w:rsidRDefault="00901276">
      <w:pPr>
        <w:pStyle w:val="TOC4"/>
        <w:tabs>
          <w:tab w:val="left" w:pos="1440"/>
          <w:tab w:val="right" w:leader="dot" w:pos="8630"/>
        </w:tabs>
        <w:rPr>
          <w:rFonts w:eastAsiaTheme="minorEastAsia" w:cstheme="minorBidi"/>
          <w:noProof/>
          <w:sz w:val="22"/>
          <w:szCs w:val="22"/>
        </w:rPr>
      </w:pPr>
      <w:r w:rsidRPr="00E90FF2">
        <w:rPr>
          <w:noProof/>
          <w:color w:val="000000"/>
        </w:rPr>
        <w:t>5.5.3.3</w:t>
      </w:r>
      <w:r>
        <w:rPr>
          <w:rFonts w:eastAsiaTheme="minorEastAsia" w:cstheme="minorBidi"/>
          <w:noProof/>
          <w:sz w:val="22"/>
          <w:szCs w:val="22"/>
        </w:rPr>
        <w:tab/>
      </w:r>
      <w:r>
        <w:rPr>
          <w:noProof/>
        </w:rPr>
        <w:t>Perovskite recrystallization</w:t>
      </w:r>
      <w:r>
        <w:rPr>
          <w:noProof/>
        </w:rPr>
        <w:tab/>
      </w:r>
      <w:r>
        <w:rPr>
          <w:noProof/>
        </w:rPr>
        <w:fldChar w:fldCharType="begin"/>
      </w:r>
      <w:r>
        <w:rPr>
          <w:noProof/>
        </w:rPr>
        <w:instrText xml:space="preserve"> PAGEREF _Toc4264523 \h </w:instrText>
      </w:r>
      <w:r>
        <w:rPr>
          <w:noProof/>
        </w:rPr>
      </w:r>
      <w:r>
        <w:rPr>
          <w:noProof/>
        </w:rPr>
        <w:fldChar w:fldCharType="separate"/>
      </w:r>
      <w:r w:rsidR="009B4740">
        <w:rPr>
          <w:noProof/>
        </w:rPr>
        <w:t>55</w:t>
      </w:r>
      <w:r>
        <w:rPr>
          <w:noProof/>
        </w:rPr>
        <w:fldChar w:fldCharType="end"/>
      </w:r>
    </w:p>
    <w:p w14:paraId="19149186" w14:textId="67A90C9C" w:rsidR="00901276" w:rsidRDefault="00901276">
      <w:pPr>
        <w:pStyle w:val="TOC4"/>
        <w:tabs>
          <w:tab w:val="left" w:pos="1440"/>
          <w:tab w:val="right" w:leader="dot" w:pos="8630"/>
        </w:tabs>
        <w:rPr>
          <w:rFonts w:eastAsiaTheme="minorEastAsia" w:cstheme="minorBidi"/>
          <w:noProof/>
          <w:sz w:val="22"/>
          <w:szCs w:val="22"/>
        </w:rPr>
      </w:pPr>
      <w:r w:rsidRPr="00E90FF2">
        <w:rPr>
          <w:noProof/>
          <w:color w:val="000000"/>
        </w:rPr>
        <w:t>5.5.3.4</w:t>
      </w:r>
      <w:r>
        <w:rPr>
          <w:rFonts w:eastAsiaTheme="minorEastAsia" w:cstheme="minorBidi"/>
          <w:noProof/>
          <w:sz w:val="22"/>
          <w:szCs w:val="22"/>
        </w:rPr>
        <w:tab/>
      </w:r>
      <w:r>
        <w:rPr>
          <w:noProof/>
        </w:rPr>
        <w:t>Low-pressure chemical vapour deposition</w:t>
      </w:r>
      <w:r>
        <w:rPr>
          <w:noProof/>
        </w:rPr>
        <w:tab/>
      </w:r>
      <w:r>
        <w:rPr>
          <w:noProof/>
        </w:rPr>
        <w:fldChar w:fldCharType="begin"/>
      </w:r>
      <w:r>
        <w:rPr>
          <w:noProof/>
        </w:rPr>
        <w:instrText xml:space="preserve"> PAGEREF _Toc4264524 \h </w:instrText>
      </w:r>
      <w:r>
        <w:rPr>
          <w:noProof/>
        </w:rPr>
      </w:r>
      <w:r>
        <w:rPr>
          <w:noProof/>
        </w:rPr>
        <w:fldChar w:fldCharType="separate"/>
      </w:r>
      <w:r w:rsidR="009B4740">
        <w:rPr>
          <w:noProof/>
        </w:rPr>
        <w:t>56</w:t>
      </w:r>
      <w:r>
        <w:rPr>
          <w:noProof/>
        </w:rPr>
        <w:fldChar w:fldCharType="end"/>
      </w:r>
    </w:p>
    <w:p w14:paraId="451F6E69" w14:textId="001F72E0"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5.6</w:t>
      </w:r>
      <w:r>
        <w:rPr>
          <w:rFonts w:eastAsiaTheme="minorEastAsia" w:cstheme="minorBidi"/>
          <w:b w:val="0"/>
          <w:bCs w:val="0"/>
          <w:noProof/>
          <w:sz w:val="22"/>
          <w:szCs w:val="22"/>
        </w:rPr>
        <w:tab/>
      </w:r>
      <w:r>
        <w:rPr>
          <w:noProof/>
        </w:rPr>
        <w:t>Summary of section 5</w:t>
      </w:r>
      <w:r>
        <w:rPr>
          <w:noProof/>
        </w:rPr>
        <w:tab/>
      </w:r>
      <w:r>
        <w:rPr>
          <w:noProof/>
        </w:rPr>
        <w:fldChar w:fldCharType="begin"/>
      </w:r>
      <w:r>
        <w:rPr>
          <w:noProof/>
        </w:rPr>
        <w:instrText xml:space="preserve"> PAGEREF _Toc4264525 \h </w:instrText>
      </w:r>
      <w:r>
        <w:rPr>
          <w:noProof/>
        </w:rPr>
      </w:r>
      <w:r>
        <w:rPr>
          <w:noProof/>
        </w:rPr>
        <w:fldChar w:fldCharType="separate"/>
      </w:r>
      <w:r w:rsidR="009B4740">
        <w:rPr>
          <w:noProof/>
        </w:rPr>
        <w:t>56</w:t>
      </w:r>
      <w:r>
        <w:rPr>
          <w:noProof/>
        </w:rPr>
        <w:fldChar w:fldCharType="end"/>
      </w:r>
    </w:p>
    <w:p w14:paraId="61DB9CD7" w14:textId="357623D0"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E90FF2">
        <w:rPr>
          <w:rFonts w:eastAsia="Calibri"/>
          <w:noProof/>
        </w:rPr>
        <w:t>6</w:t>
      </w:r>
      <w:r>
        <w:rPr>
          <w:rFonts w:asciiTheme="minorHAnsi" w:eastAsiaTheme="minorEastAsia" w:hAnsiTheme="minorHAnsi" w:cstheme="minorBidi"/>
          <w:b w:val="0"/>
          <w:bCs w:val="0"/>
          <w:caps w:val="0"/>
          <w:noProof/>
          <w:sz w:val="22"/>
          <w:szCs w:val="22"/>
        </w:rPr>
        <w:tab/>
      </w:r>
      <w:r w:rsidRPr="00E90FF2">
        <w:rPr>
          <w:rFonts w:eastAsia="Calibri"/>
          <w:noProof/>
        </w:rPr>
        <w:t xml:space="preserve">Investigations to reduce hysteresis in </w:t>
      </w:r>
      <w:r w:rsidRPr="00E90FF2">
        <w:rPr>
          <w:rFonts w:eastAsia="Calibri"/>
          <w:i/>
          <w:noProof/>
        </w:rPr>
        <w:t>IV</w:t>
      </w:r>
      <w:r w:rsidRPr="00E90FF2">
        <w:rPr>
          <w:rFonts w:eastAsia="Calibri"/>
          <w:noProof/>
        </w:rPr>
        <w:t xml:space="preserve"> scans of PSCs</w:t>
      </w:r>
      <w:r>
        <w:rPr>
          <w:noProof/>
        </w:rPr>
        <w:tab/>
      </w:r>
      <w:r>
        <w:rPr>
          <w:noProof/>
        </w:rPr>
        <w:fldChar w:fldCharType="begin"/>
      </w:r>
      <w:r>
        <w:rPr>
          <w:noProof/>
        </w:rPr>
        <w:instrText xml:space="preserve"> PAGEREF _Toc4264526 \h </w:instrText>
      </w:r>
      <w:r>
        <w:rPr>
          <w:noProof/>
        </w:rPr>
      </w:r>
      <w:r>
        <w:rPr>
          <w:noProof/>
        </w:rPr>
        <w:fldChar w:fldCharType="separate"/>
      </w:r>
      <w:r w:rsidR="009B4740">
        <w:rPr>
          <w:noProof/>
        </w:rPr>
        <w:t>56</w:t>
      </w:r>
      <w:r>
        <w:rPr>
          <w:noProof/>
        </w:rPr>
        <w:fldChar w:fldCharType="end"/>
      </w:r>
    </w:p>
    <w:p w14:paraId="411CD71F" w14:textId="4E31D277"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6.1</w:t>
      </w:r>
      <w:r>
        <w:rPr>
          <w:rFonts w:eastAsiaTheme="minorEastAsia" w:cstheme="minorBidi"/>
          <w:b w:val="0"/>
          <w:bCs w:val="0"/>
          <w:noProof/>
          <w:sz w:val="22"/>
          <w:szCs w:val="22"/>
        </w:rPr>
        <w:tab/>
      </w:r>
      <w:r>
        <w:rPr>
          <w:noProof/>
        </w:rPr>
        <w:t>Doping</w:t>
      </w:r>
      <w:r>
        <w:rPr>
          <w:noProof/>
        </w:rPr>
        <w:tab/>
      </w:r>
      <w:r>
        <w:rPr>
          <w:noProof/>
        </w:rPr>
        <w:fldChar w:fldCharType="begin"/>
      </w:r>
      <w:r>
        <w:rPr>
          <w:noProof/>
        </w:rPr>
        <w:instrText xml:space="preserve"> PAGEREF _Toc4264527 \h </w:instrText>
      </w:r>
      <w:r>
        <w:rPr>
          <w:noProof/>
        </w:rPr>
      </w:r>
      <w:r>
        <w:rPr>
          <w:noProof/>
        </w:rPr>
        <w:fldChar w:fldCharType="separate"/>
      </w:r>
      <w:r w:rsidR="009B4740">
        <w:rPr>
          <w:noProof/>
        </w:rPr>
        <w:t>57</w:t>
      </w:r>
      <w:r>
        <w:rPr>
          <w:noProof/>
        </w:rPr>
        <w:fldChar w:fldCharType="end"/>
      </w:r>
    </w:p>
    <w:p w14:paraId="0A759323" w14:textId="5E87D703"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6.1.1</w:t>
      </w:r>
      <w:r>
        <w:rPr>
          <w:rFonts w:eastAsiaTheme="minorEastAsia" w:cstheme="minorBidi"/>
          <w:noProof/>
          <w:sz w:val="22"/>
          <w:szCs w:val="22"/>
        </w:rPr>
        <w:tab/>
      </w:r>
      <w:r>
        <w:rPr>
          <w:noProof/>
        </w:rPr>
        <w:t>Oxygen P doping</w:t>
      </w:r>
      <w:r>
        <w:rPr>
          <w:noProof/>
        </w:rPr>
        <w:tab/>
      </w:r>
      <w:r>
        <w:rPr>
          <w:noProof/>
        </w:rPr>
        <w:fldChar w:fldCharType="begin"/>
      </w:r>
      <w:r>
        <w:rPr>
          <w:noProof/>
        </w:rPr>
        <w:instrText xml:space="preserve"> PAGEREF _Toc4264528 \h </w:instrText>
      </w:r>
      <w:r>
        <w:rPr>
          <w:noProof/>
        </w:rPr>
      </w:r>
      <w:r>
        <w:rPr>
          <w:noProof/>
        </w:rPr>
        <w:fldChar w:fldCharType="separate"/>
      </w:r>
      <w:r w:rsidR="009B4740">
        <w:rPr>
          <w:noProof/>
        </w:rPr>
        <w:t>57</w:t>
      </w:r>
      <w:r>
        <w:rPr>
          <w:noProof/>
        </w:rPr>
        <w:fldChar w:fldCharType="end"/>
      </w:r>
    </w:p>
    <w:p w14:paraId="5B9A5525" w14:textId="549E7C66"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6.2</w:t>
      </w:r>
      <w:r>
        <w:rPr>
          <w:rFonts w:eastAsiaTheme="minorEastAsia" w:cstheme="minorBidi"/>
          <w:b w:val="0"/>
          <w:bCs w:val="0"/>
          <w:noProof/>
          <w:sz w:val="22"/>
          <w:szCs w:val="22"/>
        </w:rPr>
        <w:tab/>
      </w:r>
      <w:r>
        <w:rPr>
          <w:noProof/>
        </w:rPr>
        <w:t>Other methods of reducing hysteresis</w:t>
      </w:r>
      <w:r>
        <w:rPr>
          <w:noProof/>
        </w:rPr>
        <w:tab/>
      </w:r>
      <w:r>
        <w:rPr>
          <w:noProof/>
        </w:rPr>
        <w:fldChar w:fldCharType="begin"/>
      </w:r>
      <w:r>
        <w:rPr>
          <w:noProof/>
        </w:rPr>
        <w:instrText xml:space="preserve"> PAGEREF _Toc4264529 \h </w:instrText>
      </w:r>
      <w:r>
        <w:rPr>
          <w:noProof/>
        </w:rPr>
      </w:r>
      <w:r>
        <w:rPr>
          <w:noProof/>
        </w:rPr>
        <w:fldChar w:fldCharType="separate"/>
      </w:r>
      <w:r w:rsidR="009B4740">
        <w:rPr>
          <w:noProof/>
        </w:rPr>
        <w:t>58</w:t>
      </w:r>
      <w:r>
        <w:rPr>
          <w:noProof/>
        </w:rPr>
        <w:fldChar w:fldCharType="end"/>
      </w:r>
    </w:p>
    <w:p w14:paraId="4AC14575" w14:textId="17D93415"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6.2.1</w:t>
      </w:r>
      <w:r>
        <w:rPr>
          <w:rFonts w:eastAsiaTheme="minorEastAsia" w:cstheme="minorBidi"/>
          <w:noProof/>
          <w:sz w:val="22"/>
          <w:szCs w:val="22"/>
        </w:rPr>
        <w:tab/>
      </w:r>
      <w:r>
        <w:rPr>
          <w:noProof/>
        </w:rPr>
        <w:t>Comparison of mesoporous and planar PSC Structures</w:t>
      </w:r>
      <w:r>
        <w:rPr>
          <w:noProof/>
        </w:rPr>
        <w:tab/>
      </w:r>
      <w:r>
        <w:rPr>
          <w:noProof/>
        </w:rPr>
        <w:fldChar w:fldCharType="begin"/>
      </w:r>
      <w:r>
        <w:rPr>
          <w:noProof/>
        </w:rPr>
        <w:instrText xml:space="preserve"> PAGEREF _Toc4264530 \h </w:instrText>
      </w:r>
      <w:r>
        <w:rPr>
          <w:noProof/>
        </w:rPr>
      </w:r>
      <w:r>
        <w:rPr>
          <w:noProof/>
        </w:rPr>
        <w:fldChar w:fldCharType="separate"/>
      </w:r>
      <w:r w:rsidR="009B4740">
        <w:rPr>
          <w:noProof/>
        </w:rPr>
        <w:t>58</w:t>
      </w:r>
      <w:r>
        <w:rPr>
          <w:noProof/>
        </w:rPr>
        <w:fldChar w:fldCharType="end"/>
      </w:r>
    </w:p>
    <w:p w14:paraId="73926B3F" w14:textId="2B0AA594"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6.2.2</w:t>
      </w:r>
      <w:r>
        <w:rPr>
          <w:rFonts w:eastAsiaTheme="minorEastAsia" w:cstheme="minorBidi"/>
          <w:noProof/>
          <w:sz w:val="22"/>
          <w:szCs w:val="22"/>
        </w:rPr>
        <w:tab/>
      </w:r>
      <w:r>
        <w:rPr>
          <w:noProof/>
        </w:rPr>
        <w:t>HTMs with hydrophilic nature have less hysteresis</w:t>
      </w:r>
      <w:r>
        <w:rPr>
          <w:noProof/>
        </w:rPr>
        <w:tab/>
      </w:r>
      <w:r>
        <w:rPr>
          <w:noProof/>
        </w:rPr>
        <w:fldChar w:fldCharType="begin"/>
      </w:r>
      <w:r>
        <w:rPr>
          <w:noProof/>
        </w:rPr>
        <w:instrText xml:space="preserve"> PAGEREF _Toc4264531 \h </w:instrText>
      </w:r>
      <w:r>
        <w:rPr>
          <w:noProof/>
        </w:rPr>
      </w:r>
      <w:r>
        <w:rPr>
          <w:noProof/>
        </w:rPr>
        <w:fldChar w:fldCharType="separate"/>
      </w:r>
      <w:r w:rsidR="009B4740">
        <w:rPr>
          <w:noProof/>
        </w:rPr>
        <w:t>58</w:t>
      </w:r>
      <w:r>
        <w:rPr>
          <w:noProof/>
        </w:rPr>
        <w:fldChar w:fldCharType="end"/>
      </w:r>
    </w:p>
    <w:p w14:paraId="5329569B" w14:textId="67B04D8C"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6.2.3</w:t>
      </w:r>
      <w:r>
        <w:rPr>
          <w:rFonts w:eastAsiaTheme="minorEastAsia" w:cstheme="minorBidi"/>
          <w:noProof/>
          <w:sz w:val="22"/>
          <w:szCs w:val="22"/>
        </w:rPr>
        <w:tab/>
      </w:r>
      <w:r>
        <w:rPr>
          <w:noProof/>
        </w:rPr>
        <w:t xml:space="preserve">Slower </w:t>
      </w:r>
      <w:r w:rsidRPr="00E90FF2">
        <w:rPr>
          <w:i/>
          <w:noProof/>
        </w:rPr>
        <w:t>IV</w:t>
      </w:r>
      <w:r>
        <w:rPr>
          <w:noProof/>
        </w:rPr>
        <w:t xml:space="preserve"> scans are more stable</w:t>
      </w:r>
      <w:r>
        <w:rPr>
          <w:noProof/>
        </w:rPr>
        <w:tab/>
      </w:r>
      <w:r>
        <w:rPr>
          <w:noProof/>
        </w:rPr>
        <w:fldChar w:fldCharType="begin"/>
      </w:r>
      <w:r>
        <w:rPr>
          <w:noProof/>
        </w:rPr>
        <w:instrText xml:space="preserve"> PAGEREF _Toc4264532 \h </w:instrText>
      </w:r>
      <w:r>
        <w:rPr>
          <w:noProof/>
        </w:rPr>
      </w:r>
      <w:r>
        <w:rPr>
          <w:noProof/>
        </w:rPr>
        <w:fldChar w:fldCharType="separate"/>
      </w:r>
      <w:r w:rsidR="009B4740">
        <w:rPr>
          <w:noProof/>
        </w:rPr>
        <w:t>58</w:t>
      </w:r>
      <w:r>
        <w:rPr>
          <w:noProof/>
        </w:rPr>
        <w:fldChar w:fldCharType="end"/>
      </w:r>
    </w:p>
    <w:p w14:paraId="73EC68EC" w14:textId="0584ABC9"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6.2.4</w:t>
      </w:r>
      <w:r>
        <w:rPr>
          <w:rFonts w:eastAsiaTheme="minorEastAsia" w:cstheme="minorBidi"/>
          <w:noProof/>
          <w:sz w:val="22"/>
          <w:szCs w:val="22"/>
        </w:rPr>
        <w:tab/>
      </w:r>
      <w:r>
        <w:rPr>
          <w:noProof/>
        </w:rPr>
        <w:t>Morphology layer interface</w:t>
      </w:r>
      <w:r>
        <w:rPr>
          <w:noProof/>
        </w:rPr>
        <w:tab/>
      </w:r>
      <w:r>
        <w:rPr>
          <w:noProof/>
        </w:rPr>
        <w:fldChar w:fldCharType="begin"/>
      </w:r>
      <w:r>
        <w:rPr>
          <w:noProof/>
        </w:rPr>
        <w:instrText xml:space="preserve"> PAGEREF _Toc4264533 \h </w:instrText>
      </w:r>
      <w:r>
        <w:rPr>
          <w:noProof/>
        </w:rPr>
      </w:r>
      <w:r>
        <w:rPr>
          <w:noProof/>
        </w:rPr>
        <w:fldChar w:fldCharType="separate"/>
      </w:r>
      <w:r w:rsidR="009B4740">
        <w:rPr>
          <w:noProof/>
        </w:rPr>
        <w:t>59</w:t>
      </w:r>
      <w:r>
        <w:rPr>
          <w:noProof/>
        </w:rPr>
        <w:fldChar w:fldCharType="end"/>
      </w:r>
    </w:p>
    <w:p w14:paraId="4F822629" w14:textId="2E86065E"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6.2.5</w:t>
      </w:r>
      <w:r>
        <w:rPr>
          <w:rFonts w:eastAsiaTheme="minorEastAsia" w:cstheme="minorBidi"/>
          <w:noProof/>
          <w:sz w:val="22"/>
          <w:szCs w:val="22"/>
        </w:rPr>
        <w:tab/>
      </w:r>
      <w:r>
        <w:rPr>
          <w:noProof/>
        </w:rPr>
        <w:t>Pacifying trap states using organic/inorganic layers</w:t>
      </w:r>
      <w:r>
        <w:rPr>
          <w:noProof/>
        </w:rPr>
        <w:tab/>
      </w:r>
      <w:r>
        <w:rPr>
          <w:noProof/>
        </w:rPr>
        <w:fldChar w:fldCharType="begin"/>
      </w:r>
      <w:r>
        <w:rPr>
          <w:noProof/>
        </w:rPr>
        <w:instrText xml:space="preserve"> PAGEREF _Toc4264534 \h </w:instrText>
      </w:r>
      <w:r>
        <w:rPr>
          <w:noProof/>
        </w:rPr>
      </w:r>
      <w:r>
        <w:rPr>
          <w:noProof/>
        </w:rPr>
        <w:fldChar w:fldCharType="separate"/>
      </w:r>
      <w:r w:rsidR="009B4740">
        <w:rPr>
          <w:noProof/>
        </w:rPr>
        <w:t>59</w:t>
      </w:r>
      <w:r>
        <w:rPr>
          <w:noProof/>
        </w:rPr>
        <w:fldChar w:fldCharType="end"/>
      </w:r>
    </w:p>
    <w:p w14:paraId="4EFED99F" w14:textId="6283B99B"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6.2.6</w:t>
      </w:r>
      <w:r>
        <w:rPr>
          <w:rFonts w:eastAsiaTheme="minorEastAsia" w:cstheme="minorBidi"/>
          <w:noProof/>
          <w:sz w:val="22"/>
          <w:szCs w:val="22"/>
        </w:rPr>
        <w:tab/>
      </w:r>
      <w:r>
        <w:rPr>
          <w:noProof/>
        </w:rPr>
        <w:t>Dehydration and recrystallization effects on hysteresis</w:t>
      </w:r>
      <w:r>
        <w:rPr>
          <w:noProof/>
        </w:rPr>
        <w:tab/>
      </w:r>
      <w:r>
        <w:rPr>
          <w:noProof/>
        </w:rPr>
        <w:fldChar w:fldCharType="begin"/>
      </w:r>
      <w:r>
        <w:rPr>
          <w:noProof/>
        </w:rPr>
        <w:instrText xml:space="preserve"> PAGEREF _Toc4264535 \h </w:instrText>
      </w:r>
      <w:r>
        <w:rPr>
          <w:noProof/>
        </w:rPr>
      </w:r>
      <w:r>
        <w:rPr>
          <w:noProof/>
        </w:rPr>
        <w:fldChar w:fldCharType="separate"/>
      </w:r>
      <w:r w:rsidR="009B4740">
        <w:rPr>
          <w:noProof/>
        </w:rPr>
        <w:t>59</w:t>
      </w:r>
      <w:r>
        <w:rPr>
          <w:noProof/>
        </w:rPr>
        <w:fldChar w:fldCharType="end"/>
      </w:r>
    </w:p>
    <w:p w14:paraId="21EF83BA" w14:textId="72550668"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6.3</w:t>
      </w:r>
      <w:r>
        <w:rPr>
          <w:rFonts w:eastAsiaTheme="minorEastAsia" w:cstheme="minorBidi"/>
          <w:b w:val="0"/>
          <w:bCs w:val="0"/>
          <w:noProof/>
          <w:sz w:val="22"/>
          <w:szCs w:val="22"/>
        </w:rPr>
        <w:tab/>
      </w:r>
      <w:r>
        <w:rPr>
          <w:noProof/>
        </w:rPr>
        <w:t>Summary of section 6</w:t>
      </w:r>
      <w:r>
        <w:rPr>
          <w:noProof/>
        </w:rPr>
        <w:tab/>
      </w:r>
      <w:r>
        <w:rPr>
          <w:noProof/>
        </w:rPr>
        <w:fldChar w:fldCharType="begin"/>
      </w:r>
      <w:r>
        <w:rPr>
          <w:noProof/>
        </w:rPr>
        <w:instrText xml:space="preserve"> PAGEREF _Toc4264536 \h </w:instrText>
      </w:r>
      <w:r>
        <w:rPr>
          <w:noProof/>
        </w:rPr>
      </w:r>
      <w:r>
        <w:rPr>
          <w:noProof/>
        </w:rPr>
        <w:fldChar w:fldCharType="separate"/>
      </w:r>
      <w:r w:rsidR="009B4740">
        <w:rPr>
          <w:noProof/>
        </w:rPr>
        <w:t>60</w:t>
      </w:r>
      <w:r>
        <w:rPr>
          <w:noProof/>
        </w:rPr>
        <w:fldChar w:fldCharType="end"/>
      </w:r>
    </w:p>
    <w:p w14:paraId="7C9D3DAD" w14:textId="32B51C67"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E90FF2">
        <w:rPr>
          <w:rFonts w:eastAsia="Calibri"/>
          <w:noProof/>
        </w:rPr>
        <w:t>7</w:t>
      </w:r>
      <w:r>
        <w:rPr>
          <w:rFonts w:asciiTheme="minorHAnsi" w:eastAsiaTheme="minorEastAsia" w:hAnsiTheme="minorHAnsi" w:cstheme="minorBidi"/>
          <w:b w:val="0"/>
          <w:bCs w:val="0"/>
          <w:caps w:val="0"/>
          <w:noProof/>
          <w:sz w:val="22"/>
          <w:szCs w:val="22"/>
        </w:rPr>
        <w:tab/>
      </w:r>
      <w:r w:rsidRPr="00E90FF2">
        <w:rPr>
          <w:rFonts w:eastAsia="Calibri"/>
          <w:noProof/>
        </w:rPr>
        <w:t>Flexible/rigid behaviour of electrodes and substrates</w:t>
      </w:r>
      <w:r>
        <w:rPr>
          <w:noProof/>
        </w:rPr>
        <w:tab/>
      </w:r>
      <w:r>
        <w:rPr>
          <w:noProof/>
        </w:rPr>
        <w:fldChar w:fldCharType="begin"/>
      </w:r>
      <w:r>
        <w:rPr>
          <w:noProof/>
        </w:rPr>
        <w:instrText xml:space="preserve"> PAGEREF _Toc4264537 \h </w:instrText>
      </w:r>
      <w:r>
        <w:rPr>
          <w:noProof/>
        </w:rPr>
      </w:r>
      <w:r>
        <w:rPr>
          <w:noProof/>
        </w:rPr>
        <w:fldChar w:fldCharType="separate"/>
      </w:r>
      <w:r w:rsidR="009B4740">
        <w:rPr>
          <w:noProof/>
        </w:rPr>
        <w:t>60</w:t>
      </w:r>
      <w:r>
        <w:rPr>
          <w:noProof/>
        </w:rPr>
        <w:fldChar w:fldCharType="end"/>
      </w:r>
    </w:p>
    <w:p w14:paraId="3753FE26" w14:textId="11D2CDFD"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7.1</w:t>
      </w:r>
      <w:r>
        <w:rPr>
          <w:rFonts w:eastAsiaTheme="minorEastAsia" w:cstheme="minorBidi"/>
          <w:b w:val="0"/>
          <w:bCs w:val="0"/>
          <w:noProof/>
          <w:sz w:val="22"/>
          <w:szCs w:val="22"/>
        </w:rPr>
        <w:tab/>
      </w:r>
      <w:r>
        <w:rPr>
          <w:noProof/>
        </w:rPr>
        <w:t>Different substrate properties</w:t>
      </w:r>
      <w:r>
        <w:rPr>
          <w:noProof/>
        </w:rPr>
        <w:tab/>
      </w:r>
      <w:r>
        <w:rPr>
          <w:noProof/>
        </w:rPr>
        <w:fldChar w:fldCharType="begin"/>
      </w:r>
      <w:r>
        <w:rPr>
          <w:noProof/>
        </w:rPr>
        <w:instrText xml:space="preserve"> PAGEREF _Toc4264538 \h </w:instrText>
      </w:r>
      <w:r>
        <w:rPr>
          <w:noProof/>
        </w:rPr>
      </w:r>
      <w:r>
        <w:rPr>
          <w:noProof/>
        </w:rPr>
        <w:fldChar w:fldCharType="separate"/>
      </w:r>
      <w:r w:rsidR="009B4740">
        <w:rPr>
          <w:noProof/>
        </w:rPr>
        <w:t>61</w:t>
      </w:r>
      <w:r>
        <w:rPr>
          <w:noProof/>
        </w:rPr>
        <w:fldChar w:fldCharType="end"/>
      </w:r>
    </w:p>
    <w:p w14:paraId="2C49CBA7" w14:textId="1175137A"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7.1.1</w:t>
      </w:r>
      <w:r>
        <w:rPr>
          <w:rFonts w:eastAsiaTheme="minorEastAsia" w:cstheme="minorBidi"/>
          <w:noProof/>
          <w:sz w:val="22"/>
          <w:szCs w:val="22"/>
        </w:rPr>
        <w:tab/>
      </w:r>
      <w:r>
        <w:rPr>
          <w:noProof/>
        </w:rPr>
        <w:t>Substrate requirements</w:t>
      </w:r>
      <w:r>
        <w:rPr>
          <w:noProof/>
        </w:rPr>
        <w:tab/>
      </w:r>
      <w:r>
        <w:rPr>
          <w:noProof/>
        </w:rPr>
        <w:fldChar w:fldCharType="begin"/>
      </w:r>
      <w:r>
        <w:rPr>
          <w:noProof/>
        </w:rPr>
        <w:instrText xml:space="preserve"> PAGEREF _Toc4264539 \h </w:instrText>
      </w:r>
      <w:r>
        <w:rPr>
          <w:noProof/>
        </w:rPr>
      </w:r>
      <w:r>
        <w:rPr>
          <w:noProof/>
        </w:rPr>
        <w:fldChar w:fldCharType="separate"/>
      </w:r>
      <w:r w:rsidR="009B4740">
        <w:rPr>
          <w:noProof/>
        </w:rPr>
        <w:t>61</w:t>
      </w:r>
      <w:r>
        <w:rPr>
          <w:noProof/>
        </w:rPr>
        <w:fldChar w:fldCharType="end"/>
      </w:r>
    </w:p>
    <w:p w14:paraId="261682F6" w14:textId="62677DD6"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7.1.2</w:t>
      </w:r>
      <w:r>
        <w:rPr>
          <w:rFonts w:eastAsiaTheme="minorEastAsia" w:cstheme="minorBidi"/>
          <w:noProof/>
          <w:sz w:val="22"/>
          <w:szCs w:val="22"/>
        </w:rPr>
        <w:tab/>
      </w:r>
      <w:r>
        <w:rPr>
          <w:noProof/>
        </w:rPr>
        <w:t>Substrate differences</w:t>
      </w:r>
      <w:r>
        <w:rPr>
          <w:noProof/>
        </w:rPr>
        <w:tab/>
      </w:r>
      <w:r>
        <w:rPr>
          <w:noProof/>
        </w:rPr>
        <w:fldChar w:fldCharType="begin"/>
      </w:r>
      <w:r>
        <w:rPr>
          <w:noProof/>
        </w:rPr>
        <w:instrText xml:space="preserve"> PAGEREF _Toc4264540 \h </w:instrText>
      </w:r>
      <w:r>
        <w:rPr>
          <w:noProof/>
        </w:rPr>
      </w:r>
      <w:r>
        <w:rPr>
          <w:noProof/>
        </w:rPr>
        <w:fldChar w:fldCharType="separate"/>
      </w:r>
      <w:r w:rsidR="009B4740">
        <w:rPr>
          <w:noProof/>
        </w:rPr>
        <w:t>62</w:t>
      </w:r>
      <w:r>
        <w:rPr>
          <w:noProof/>
        </w:rPr>
        <w:fldChar w:fldCharType="end"/>
      </w:r>
    </w:p>
    <w:p w14:paraId="48AAE12C" w14:textId="157E6BAC"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7.2</w:t>
      </w:r>
      <w:r>
        <w:rPr>
          <w:rFonts w:eastAsiaTheme="minorEastAsia" w:cstheme="minorBidi"/>
          <w:b w:val="0"/>
          <w:bCs w:val="0"/>
          <w:noProof/>
          <w:sz w:val="22"/>
          <w:szCs w:val="22"/>
        </w:rPr>
        <w:tab/>
      </w:r>
      <w:r>
        <w:rPr>
          <w:noProof/>
        </w:rPr>
        <w:t>Types of substrate</w:t>
      </w:r>
      <w:r>
        <w:rPr>
          <w:noProof/>
        </w:rPr>
        <w:tab/>
      </w:r>
      <w:r>
        <w:rPr>
          <w:noProof/>
        </w:rPr>
        <w:fldChar w:fldCharType="begin"/>
      </w:r>
      <w:r>
        <w:rPr>
          <w:noProof/>
        </w:rPr>
        <w:instrText xml:space="preserve"> PAGEREF _Toc4264541 \h </w:instrText>
      </w:r>
      <w:r>
        <w:rPr>
          <w:noProof/>
        </w:rPr>
      </w:r>
      <w:r>
        <w:rPr>
          <w:noProof/>
        </w:rPr>
        <w:fldChar w:fldCharType="separate"/>
      </w:r>
      <w:r w:rsidR="009B4740">
        <w:rPr>
          <w:noProof/>
        </w:rPr>
        <w:t>62</w:t>
      </w:r>
      <w:r>
        <w:rPr>
          <w:noProof/>
        </w:rPr>
        <w:fldChar w:fldCharType="end"/>
      </w:r>
    </w:p>
    <w:p w14:paraId="5E8D2B9A" w14:textId="382649C1"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7.2.1</w:t>
      </w:r>
      <w:r>
        <w:rPr>
          <w:rFonts w:eastAsiaTheme="minorEastAsia" w:cstheme="minorBidi"/>
          <w:noProof/>
          <w:sz w:val="22"/>
          <w:szCs w:val="22"/>
        </w:rPr>
        <w:tab/>
      </w:r>
      <w:r>
        <w:rPr>
          <w:noProof/>
        </w:rPr>
        <w:t>Mechanical testing and effect on efficiency</w:t>
      </w:r>
      <w:r>
        <w:rPr>
          <w:noProof/>
        </w:rPr>
        <w:tab/>
      </w:r>
      <w:r>
        <w:rPr>
          <w:noProof/>
        </w:rPr>
        <w:fldChar w:fldCharType="begin"/>
      </w:r>
      <w:r>
        <w:rPr>
          <w:noProof/>
        </w:rPr>
        <w:instrText xml:space="preserve"> PAGEREF _Toc4264542 \h </w:instrText>
      </w:r>
      <w:r>
        <w:rPr>
          <w:noProof/>
        </w:rPr>
      </w:r>
      <w:r>
        <w:rPr>
          <w:noProof/>
        </w:rPr>
        <w:fldChar w:fldCharType="separate"/>
      </w:r>
      <w:r w:rsidR="009B4740">
        <w:rPr>
          <w:noProof/>
        </w:rPr>
        <w:t>63</w:t>
      </w:r>
      <w:r>
        <w:rPr>
          <w:noProof/>
        </w:rPr>
        <w:fldChar w:fldCharType="end"/>
      </w:r>
    </w:p>
    <w:p w14:paraId="68CE8BE2" w14:textId="7EF79425"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7.3</w:t>
      </w:r>
      <w:r>
        <w:rPr>
          <w:rFonts w:eastAsiaTheme="minorEastAsia" w:cstheme="minorBidi"/>
          <w:b w:val="0"/>
          <w:bCs w:val="0"/>
          <w:noProof/>
          <w:sz w:val="22"/>
          <w:szCs w:val="22"/>
        </w:rPr>
        <w:tab/>
      </w:r>
      <w:r>
        <w:rPr>
          <w:noProof/>
        </w:rPr>
        <w:t>Electrode response to UV light</w:t>
      </w:r>
      <w:r>
        <w:rPr>
          <w:noProof/>
        </w:rPr>
        <w:tab/>
      </w:r>
      <w:r>
        <w:rPr>
          <w:noProof/>
        </w:rPr>
        <w:fldChar w:fldCharType="begin"/>
      </w:r>
      <w:r>
        <w:rPr>
          <w:noProof/>
        </w:rPr>
        <w:instrText xml:space="preserve"> PAGEREF _Toc4264543 \h </w:instrText>
      </w:r>
      <w:r>
        <w:rPr>
          <w:noProof/>
        </w:rPr>
      </w:r>
      <w:r>
        <w:rPr>
          <w:noProof/>
        </w:rPr>
        <w:fldChar w:fldCharType="separate"/>
      </w:r>
      <w:r w:rsidR="009B4740">
        <w:rPr>
          <w:noProof/>
        </w:rPr>
        <w:t>65</w:t>
      </w:r>
      <w:r>
        <w:rPr>
          <w:noProof/>
        </w:rPr>
        <w:fldChar w:fldCharType="end"/>
      </w:r>
    </w:p>
    <w:p w14:paraId="56D94E3E" w14:textId="13A47BDD"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7.3.1</w:t>
      </w:r>
      <w:r>
        <w:rPr>
          <w:rFonts w:eastAsiaTheme="minorEastAsia" w:cstheme="minorBidi"/>
          <w:noProof/>
          <w:sz w:val="22"/>
          <w:szCs w:val="22"/>
        </w:rPr>
        <w:tab/>
      </w:r>
      <w:r>
        <w:rPr>
          <w:noProof/>
        </w:rPr>
        <w:t>Silver nanowire electrodes</w:t>
      </w:r>
      <w:r>
        <w:rPr>
          <w:noProof/>
        </w:rPr>
        <w:tab/>
      </w:r>
      <w:r>
        <w:rPr>
          <w:noProof/>
        </w:rPr>
        <w:fldChar w:fldCharType="begin"/>
      </w:r>
      <w:r>
        <w:rPr>
          <w:noProof/>
        </w:rPr>
        <w:instrText xml:space="preserve"> PAGEREF _Toc4264544 \h </w:instrText>
      </w:r>
      <w:r>
        <w:rPr>
          <w:noProof/>
        </w:rPr>
      </w:r>
      <w:r>
        <w:rPr>
          <w:noProof/>
        </w:rPr>
        <w:fldChar w:fldCharType="separate"/>
      </w:r>
      <w:r w:rsidR="009B4740">
        <w:rPr>
          <w:noProof/>
        </w:rPr>
        <w:t>65</w:t>
      </w:r>
      <w:r>
        <w:rPr>
          <w:noProof/>
        </w:rPr>
        <w:fldChar w:fldCharType="end"/>
      </w:r>
    </w:p>
    <w:p w14:paraId="699B8500" w14:textId="6ACAE7DA"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7.4</w:t>
      </w:r>
      <w:r>
        <w:rPr>
          <w:rFonts w:eastAsiaTheme="minorEastAsia" w:cstheme="minorBidi"/>
          <w:b w:val="0"/>
          <w:bCs w:val="0"/>
          <w:noProof/>
          <w:sz w:val="22"/>
          <w:szCs w:val="22"/>
        </w:rPr>
        <w:tab/>
      </w:r>
      <w:r>
        <w:rPr>
          <w:noProof/>
        </w:rPr>
        <w:t>Electrode limitations</w:t>
      </w:r>
      <w:r>
        <w:rPr>
          <w:noProof/>
        </w:rPr>
        <w:tab/>
      </w:r>
      <w:r>
        <w:rPr>
          <w:noProof/>
        </w:rPr>
        <w:fldChar w:fldCharType="begin"/>
      </w:r>
      <w:r>
        <w:rPr>
          <w:noProof/>
        </w:rPr>
        <w:instrText xml:space="preserve"> PAGEREF _Toc4264545 \h </w:instrText>
      </w:r>
      <w:r>
        <w:rPr>
          <w:noProof/>
        </w:rPr>
      </w:r>
      <w:r>
        <w:rPr>
          <w:noProof/>
        </w:rPr>
        <w:fldChar w:fldCharType="separate"/>
      </w:r>
      <w:r w:rsidR="009B4740">
        <w:rPr>
          <w:noProof/>
        </w:rPr>
        <w:t>65</w:t>
      </w:r>
      <w:r>
        <w:rPr>
          <w:noProof/>
        </w:rPr>
        <w:fldChar w:fldCharType="end"/>
      </w:r>
    </w:p>
    <w:p w14:paraId="0E4A4119" w14:textId="3C550DD3"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7.4.1</w:t>
      </w:r>
      <w:r>
        <w:rPr>
          <w:rFonts w:eastAsiaTheme="minorEastAsia" w:cstheme="minorBidi"/>
          <w:noProof/>
          <w:sz w:val="22"/>
          <w:szCs w:val="22"/>
        </w:rPr>
        <w:tab/>
      </w:r>
      <w:r>
        <w:rPr>
          <w:noProof/>
        </w:rPr>
        <w:t>Temperature limitations</w:t>
      </w:r>
      <w:r>
        <w:rPr>
          <w:noProof/>
        </w:rPr>
        <w:tab/>
      </w:r>
      <w:r>
        <w:rPr>
          <w:noProof/>
        </w:rPr>
        <w:fldChar w:fldCharType="begin"/>
      </w:r>
      <w:r>
        <w:rPr>
          <w:noProof/>
        </w:rPr>
        <w:instrText xml:space="preserve"> PAGEREF _Toc4264546 \h </w:instrText>
      </w:r>
      <w:r>
        <w:rPr>
          <w:noProof/>
        </w:rPr>
      </w:r>
      <w:r>
        <w:rPr>
          <w:noProof/>
        </w:rPr>
        <w:fldChar w:fldCharType="separate"/>
      </w:r>
      <w:r w:rsidR="009B4740">
        <w:rPr>
          <w:noProof/>
        </w:rPr>
        <w:t>65</w:t>
      </w:r>
      <w:r>
        <w:rPr>
          <w:noProof/>
        </w:rPr>
        <w:fldChar w:fldCharType="end"/>
      </w:r>
    </w:p>
    <w:p w14:paraId="51B0055E" w14:textId="71B0D259"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7.4.2</w:t>
      </w:r>
      <w:r>
        <w:rPr>
          <w:rFonts w:eastAsiaTheme="minorEastAsia" w:cstheme="minorBidi"/>
          <w:noProof/>
          <w:sz w:val="22"/>
          <w:szCs w:val="22"/>
        </w:rPr>
        <w:tab/>
      </w:r>
      <w:r>
        <w:rPr>
          <w:noProof/>
        </w:rPr>
        <w:t>Electrode chemical instability</w:t>
      </w:r>
      <w:r>
        <w:rPr>
          <w:noProof/>
        </w:rPr>
        <w:tab/>
      </w:r>
      <w:r>
        <w:rPr>
          <w:noProof/>
        </w:rPr>
        <w:fldChar w:fldCharType="begin"/>
      </w:r>
      <w:r>
        <w:rPr>
          <w:noProof/>
        </w:rPr>
        <w:instrText xml:space="preserve"> PAGEREF _Toc4264547 \h </w:instrText>
      </w:r>
      <w:r>
        <w:rPr>
          <w:noProof/>
        </w:rPr>
      </w:r>
      <w:r>
        <w:rPr>
          <w:noProof/>
        </w:rPr>
        <w:fldChar w:fldCharType="separate"/>
      </w:r>
      <w:r w:rsidR="009B4740">
        <w:rPr>
          <w:noProof/>
        </w:rPr>
        <w:t>65</w:t>
      </w:r>
      <w:r>
        <w:rPr>
          <w:noProof/>
        </w:rPr>
        <w:fldChar w:fldCharType="end"/>
      </w:r>
    </w:p>
    <w:p w14:paraId="68CAC435" w14:textId="5530C950"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7.5</w:t>
      </w:r>
      <w:r>
        <w:rPr>
          <w:rFonts w:eastAsiaTheme="minorEastAsia" w:cstheme="minorBidi"/>
          <w:b w:val="0"/>
          <w:bCs w:val="0"/>
          <w:noProof/>
          <w:sz w:val="22"/>
          <w:szCs w:val="22"/>
        </w:rPr>
        <w:tab/>
      </w:r>
      <w:r>
        <w:rPr>
          <w:noProof/>
        </w:rPr>
        <w:t>Summary of section 7</w:t>
      </w:r>
      <w:r>
        <w:rPr>
          <w:noProof/>
        </w:rPr>
        <w:tab/>
      </w:r>
      <w:r>
        <w:rPr>
          <w:noProof/>
        </w:rPr>
        <w:fldChar w:fldCharType="begin"/>
      </w:r>
      <w:r>
        <w:rPr>
          <w:noProof/>
        </w:rPr>
        <w:instrText xml:space="preserve"> PAGEREF _Toc4264548 \h </w:instrText>
      </w:r>
      <w:r>
        <w:rPr>
          <w:noProof/>
        </w:rPr>
      </w:r>
      <w:r>
        <w:rPr>
          <w:noProof/>
        </w:rPr>
        <w:fldChar w:fldCharType="separate"/>
      </w:r>
      <w:r w:rsidR="009B4740">
        <w:rPr>
          <w:noProof/>
        </w:rPr>
        <w:t>66</w:t>
      </w:r>
      <w:r>
        <w:rPr>
          <w:noProof/>
        </w:rPr>
        <w:fldChar w:fldCharType="end"/>
      </w:r>
    </w:p>
    <w:p w14:paraId="45D61605" w14:textId="019D9F3E"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E90FF2">
        <w:rPr>
          <w:rFonts w:eastAsia="Calibri"/>
          <w:noProof/>
        </w:rPr>
        <w:t>8</w:t>
      </w:r>
      <w:r>
        <w:rPr>
          <w:rFonts w:asciiTheme="minorHAnsi" w:eastAsiaTheme="minorEastAsia" w:hAnsiTheme="minorHAnsi" w:cstheme="minorBidi"/>
          <w:b w:val="0"/>
          <w:bCs w:val="0"/>
          <w:caps w:val="0"/>
          <w:noProof/>
          <w:sz w:val="22"/>
          <w:szCs w:val="22"/>
        </w:rPr>
        <w:tab/>
      </w:r>
      <w:r w:rsidRPr="00E90FF2">
        <w:rPr>
          <w:rFonts w:eastAsia="Calibri"/>
          <w:noProof/>
        </w:rPr>
        <w:t>The role of various stress types on solar cell parameter stability</w:t>
      </w:r>
      <w:r>
        <w:rPr>
          <w:noProof/>
        </w:rPr>
        <w:tab/>
      </w:r>
      <w:r>
        <w:rPr>
          <w:noProof/>
        </w:rPr>
        <w:fldChar w:fldCharType="begin"/>
      </w:r>
      <w:r>
        <w:rPr>
          <w:noProof/>
        </w:rPr>
        <w:instrText xml:space="preserve"> PAGEREF _Toc4264549 \h </w:instrText>
      </w:r>
      <w:r>
        <w:rPr>
          <w:noProof/>
        </w:rPr>
      </w:r>
      <w:r>
        <w:rPr>
          <w:noProof/>
        </w:rPr>
        <w:fldChar w:fldCharType="separate"/>
      </w:r>
      <w:r w:rsidR="009B4740">
        <w:rPr>
          <w:noProof/>
        </w:rPr>
        <w:t>67</w:t>
      </w:r>
      <w:r>
        <w:rPr>
          <w:noProof/>
        </w:rPr>
        <w:fldChar w:fldCharType="end"/>
      </w:r>
    </w:p>
    <w:p w14:paraId="4117A5D1" w14:textId="77286E19"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8.1</w:t>
      </w:r>
      <w:r>
        <w:rPr>
          <w:rFonts w:eastAsiaTheme="minorEastAsia" w:cstheme="minorBidi"/>
          <w:b w:val="0"/>
          <w:bCs w:val="0"/>
          <w:noProof/>
          <w:sz w:val="22"/>
          <w:szCs w:val="22"/>
        </w:rPr>
        <w:tab/>
      </w:r>
      <w:r>
        <w:rPr>
          <w:noProof/>
        </w:rPr>
        <w:t>J</w:t>
      </w:r>
      <w:r w:rsidRPr="00E90FF2">
        <w:rPr>
          <w:noProof/>
          <w:vertAlign w:val="subscript"/>
        </w:rPr>
        <w:t>sc</w:t>
      </w:r>
      <w:r>
        <w:rPr>
          <w:noProof/>
        </w:rPr>
        <w:t xml:space="preserve"> reduction from liquid tri-iodide</w:t>
      </w:r>
      <w:r>
        <w:rPr>
          <w:noProof/>
        </w:rPr>
        <w:tab/>
      </w:r>
      <w:r>
        <w:rPr>
          <w:noProof/>
        </w:rPr>
        <w:fldChar w:fldCharType="begin"/>
      </w:r>
      <w:r>
        <w:rPr>
          <w:noProof/>
        </w:rPr>
        <w:instrText xml:space="preserve"> PAGEREF _Toc4264550 \h </w:instrText>
      </w:r>
      <w:r>
        <w:rPr>
          <w:noProof/>
        </w:rPr>
      </w:r>
      <w:r>
        <w:rPr>
          <w:noProof/>
        </w:rPr>
        <w:fldChar w:fldCharType="separate"/>
      </w:r>
      <w:r w:rsidR="009B4740">
        <w:rPr>
          <w:noProof/>
        </w:rPr>
        <w:t>69</w:t>
      </w:r>
      <w:r>
        <w:rPr>
          <w:noProof/>
        </w:rPr>
        <w:fldChar w:fldCharType="end"/>
      </w:r>
    </w:p>
    <w:p w14:paraId="43412143" w14:textId="62FC1B83"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8.2</w:t>
      </w:r>
      <w:r>
        <w:rPr>
          <w:rFonts w:eastAsiaTheme="minorEastAsia" w:cstheme="minorBidi"/>
          <w:b w:val="0"/>
          <w:bCs w:val="0"/>
          <w:noProof/>
          <w:sz w:val="22"/>
          <w:szCs w:val="22"/>
        </w:rPr>
        <w:tab/>
      </w:r>
      <w:r>
        <w:rPr>
          <w:noProof/>
        </w:rPr>
        <w:t>Sealed cell, decay due to V</w:t>
      </w:r>
      <w:r w:rsidRPr="00E90FF2">
        <w:rPr>
          <w:noProof/>
          <w:vertAlign w:val="subscript"/>
        </w:rPr>
        <w:t>oc</w:t>
      </w:r>
      <w:r>
        <w:rPr>
          <w:noProof/>
        </w:rPr>
        <w:t xml:space="preserve"> reduction: R</w:t>
      </w:r>
      <w:r w:rsidRPr="00E90FF2">
        <w:rPr>
          <w:noProof/>
          <w:vertAlign w:val="subscript"/>
        </w:rPr>
        <w:t>sh</w:t>
      </w:r>
      <w:r>
        <w:rPr>
          <w:noProof/>
        </w:rPr>
        <w:t xml:space="preserve"> degrades with different illuminations</w:t>
      </w:r>
      <w:r>
        <w:rPr>
          <w:noProof/>
        </w:rPr>
        <w:tab/>
      </w:r>
      <w:r>
        <w:rPr>
          <w:noProof/>
        </w:rPr>
        <w:fldChar w:fldCharType="begin"/>
      </w:r>
      <w:r>
        <w:rPr>
          <w:noProof/>
        </w:rPr>
        <w:instrText xml:space="preserve"> PAGEREF _Toc4264551 \h </w:instrText>
      </w:r>
      <w:r>
        <w:rPr>
          <w:noProof/>
        </w:rPr>
      </w:r>
      <w:r>
        <w:rPr>
          <w:noProof/>
        </w:rPr>
        <w:fldChar w:fldCharType="separate"/>
      </w:r>
      <w:r w:rsidR="009B4740">
        <w:rPr>
          <w:noProof/>
        </w:rPr>
        <w:t>69</w:t>
      </w:r>
      <w:r>
        <w:rPr>
          <w:noProof/>
        </w:rPr>
        <w:fldChar w:fldCharType="end"/>
      </w:r>
    </w:p>
    <w:p w14:paraId="34A5D51E" w14:textId="48286BCF"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8.3</w:t>
      </w:r>
      <w:r>
        <w:rPr>
          <w:rFonts w:eastAsiaTheme="minorEastAsia" w:cstheme="minorBidi"/>
          <w:b w:val="0"/>
          <w:bCs w:val="0"/>
          <w:noProof/>
          <w:sz w:val="22"/>
          <w:szCs w:val="22"/>
        </w:rPr>
        <w:tab/>
      </w:r>
      <w:r>
        <w:rPr>
          <w:noProof/>
        </w:rPr>
        <w:t>P3HT V</w:t>
      </w:r>
      <w:r w:rsidRPr="00E90FF2">
        <w:rPr>
          <w:noProof/>
          <w:vertAlign w:val="subscript"/>
        </w:rPr>
        <w:t>oc</w:t>
      </w:r>
      <w:r>
        <w:rPr>
          <w:noProof/>
        </w:rPr>
        <w:t xml:space="preserve"> and FF increase with formamidinium as a cation</w:t>
      </w:r>
      <w:r>
        <w:rPr>
          <w:noProof/>
        </w:rPr>
        <w:tab/>
      </w:r>
      <w:r>
        <w:rPr>
          <w:noProof/>
        </w:rPr>
        <w:fldChar w:fldCharType="begin"/>
      </w:r>
      <w:r>
        <w:rPr>
          <w:noProof/>
        </w:rPr>
        <w:instrText xml:space="preserve"> PAGEREF _Toc4264552 \h </w:instrText>
      </w:r>
      <w:r>
        <w:rPr>
          <w:noProof/>
        </w:rPr>
      </w:r>
      <w:r>
        <w:rPr>
          <w:noProof/>
        </w:rPr>
        <w:fldChar w:fldCharType="separate"/>
      </w:r>
      <w:r w:rsidR="009B4740">
        <w:rPr>
          <w:noProof/>
        </w:rPr>
        <w:t>69</w:t>
      </w:r>
      <w:r>
        <w:rPr>
          <w:noProof/>
        </w:rPr>
        <w:fldChar w:fldCharType="end"/>
      </w:r>
    </w:p>
    <w:p w14:paraId="58EDA834" w14:textId="522C47C9"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lastRenderedPageBreak/>
        <w:t>8.4</w:t>
      </w:r>
      <w:r>
        <w:rPr>
          <w:rFonts w:eastAsiaTheme="minorEastAsia" w:cstheme="minorBidi"/>
          <w:b w:val="0"/>
          <w:bCs w:val="0"/>
          <w:noProof/>
          <w:sz w:val="22"/>
          <w:szCs w:val="22"/>
        </w:rPr>
        <w:tab/>
      </w:r>
      <w:r>
        <w:rPr>
          <w:noProof/>
        </w:rPr>
        <w:t>Reduction of FF and shunt resistance R</w:t>
      </w:r>
      <w:r w:rsidRPr="00E90FF2">
        <w:rPr>
          <w:noProof/>
          <w:vertAlign w:val="subscript"/>
        </w:rPr>
        <w:t>sh</w:t>
      </w:r>
      <w:r>
        <w:rPr>
          <w:noProof/>
        </w:rPr>
        <w:t>, R</w:t>
      </w:r>
      <w:r w:rsidRPr="00E90FF2">
        <w:rPr>
          <w:noProof/>
          <w:vertAlign w:val="subscript"/>
        </w:rPr>
        <w:t>sh</w:t>
      </w:r>
      <w:r>
        <w:rPr>
          <w:noProof/>
        </w:rPr>
        <w:t xml:space="preserve"> affects V</w:t>
      </w:r>
      <w:r w:rsidRPr="00E90FF2">
        <w:rPr>
          <w:noProof/>
          <w:vertAlign w:val="subscript"/>
        </w:rPr>
        <w:t>oc</w:t>
      </w:r>
      <w:r>
        <w:rPr>
          <w:noProof/>
        </w:rPr>
        <w:tab/>
      </w:r>
      <w:r>
        <w:rPr>
          <w:noProof/>
        </w:rPr>
        <w:fldChar w:fldCharType="begin"/>
      </w:r>
      <w:r>
        <w:rPr>
          <w:noProof/>
        </w:rPr>
        <w:instrText xml:space="preserve"> PAGEREF _Toc4264553 \h </w:instrText>
      </w:r>
      <w:r>
        <w:rPr>
          <w:noProof/>
        </w:rPr>
      </w:r>
      <w:r>
        <w:rPr>
          <w:noProof/>
        </w:rPr>
        <w:fldChar w:fldCharType="separate"/>
      </w:r>
      <w:r w:rsidR="009B4740">
        <w:rPr>
          <w:noProof/>
        </w:rPr>
        <w:t>70</w:t>
      </w:r>
      <w:r>
        <w:rPr>
          <w:noProof/>
        </w:rPr>
        <w:fldChar w:fldCharType="end"/>
      </w:r>
    </w:p>
    <w:p w14:paraId="305AB798" w14:textId="09585A22"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8.5</w:t>
      </w:r>
      <w:r>
        <w:rPr>
          <w:rFonts w:eastAsiaTheme="minorEastAsia" w:cstheme="minorBidi"/>
          <w:b w:val="0"/>
          <w:bCs w:val="0"/>
          <w:noProof/>
          <w:sz w:val="22"/>
          <w:szCs w:val="22"/>
        </w:rPr>
        <w:tab/>
      </w:r>
      <w:r>
        <w:rPr>
          <w:noProof/>
        </w:rPr>
        <w:t>ETL layer affecting J</w:t>
      </w:r>
      <w:r w:rsidRPr="00E90FF2">
        <w:rPr>
          <w:noProof/>
          <w:vertAlign w:val="subscript"/>
        </w:rPr>
        <w:t>sc</w:t>
      </w:r>
      <w:r>
        <w:rPr>
          <w:noProof/>
        </w:rPr>
        <w:t xml:space="preserve"> and FF</w:t>
      </w:r>
      <w:r>
        <w:rPr>
          <w:noProof/>
        </w:rPr>
        <w:tab/>
      </w:r>
      <w:r>
        <w:rPr>
          <w:noProof/>
        </w:rPr>
        <w:fldChar w:fldCharType="begin"/>
      </w:r>
      <w:r>
        <w:rPr>
          <w:noProof/>
        </w:rPr>
        <w:instrText xml:space="preserve"> PAGEREF _Toc4264554 \h </w:instrText>
      </w:r>
      <w:r>
        <w:rPr>
          <w:noProof/>
        </w:rPr>
      </w:r>
      <w:r>
        <w:rPr>
          <w:noProof/>
        </w:rPr>
        <w:fldChar w:fldCharType="separate"/>
      </w:r>
      <w:r w:rsidR="009B4740">
        <w:rPr>
          <w:noProof/>
        </w:rPr>
        <w:t>70</w:t>
      </w:r>
      <w:r>
        <w:rPr>
          <w:noProof/>
        </w:rPr>
        <w:fldChar w:fldCharType="end"/>
      </w:r>
    </w:p>
    <w:p w14:paraId="234220DB" w14:textId="49629909"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8.6</w:t>
      </w:r>
      <w:r>
        <w:rPr>
          <w:rFonts w:eastAsiaTheme="minorEastAsia" w:cstheme="minorBidi"/>
          <w:b w:val="0"/>
          <w:bCs w:val="0"/>
          <w:noProof/>
          <w:sz w:val="22"/>
          <w:szCs w:val="22"/>
        </w:rPr>
        <w:tab/>
      </w:r>
      <w:r>
        <w:rPr>
          <w:noProof/>
        </w:rPr>
        <w:t>Summary of section 8</w:t>
      </w:r>
      <w:r>
        <w:rPr>
          <w:noProof/>
        </w:rPr>
        <w:tab/>
      </w:r>
      <w:r>
        <w:rPr>
          <w:noProof/>
        </w:rPr>
        <w:fldChar w:fldCharType="begin"/>
      </w:r>
      <w:r>
        <w:rPr>
          <w:noProof/>
        </w:rPr>
        <w:instrText xml:space="preserve"> PAGEREF _Toc4264555 \h </w:instrText>
      </w:r>
      <w:r>
        <w:rPr>
          <w:noProof/>
        </w:rPr>
      </w:r>
      <w:r>
        <w:rPr>
          <w:noProof/>
        </w:rPr>
        <w:fldChar w:fldCharType="separate"/>
      </w:r>
      <w:r w:rsidR="009B4740">
        <w:rPr>
          <w:noProof/>
        </w:rPr>
        <w:t>70</w:t>
      </w:r>
      <w:r>
        <w:rPr>
          <w:noProof/>
        </w:rPr>
        <w:fldChar w:fldCharType="end"/>
      </w:r>
    </w:p>
    <w:p w14:paraId="3AF334D8" w14:textId="1B69E900"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E90FF2">
        <w:rPr>
          <w:rFonts w:eastAsia="Calibri"/>
          <w:noProof/>
        </w:rPr>
        <w:t>9</w:t>
      </w:r>
      <w:r>
        <w:rPr>
          <w:rFonts w:asciiTheme="minorHAnsi" w:eastAsiaTheme="minorEastAsia" w:hAnsiTheme="minorHAnsi" w:cstheme="minorBidi"/>
          <w:b w:val="0"/>
          <w:bCs w:val="0"/>
          <w:caps w:val="0"/>
          <w:noProof/>
          <w:sz w:val="22"/>
          <w:szCs w:val="22"/>
        </w:rPr>
        <w:tab/>
      </w:r>
      <w:r w:rsidRPr="00E90FF2">
        <w:rPr>
          <w:rFonts w:eastAsia="Calibri"/>
          <w:noProof/>
        </w:rPr>
        <w:t>The effects of Illumination on cell stability</w:t>
      </w:r>
      <w:r>
        <w:rPr>
          <w:noProof/>
        </w:rPr>
        <w:tab/>
      </w:r>
      <w:r>
        <w:rPr>
          <w:noProof/>
        </w:rPr>
        <w:fldChar w:fldCharType="begin"/>
      </w:r>
      <w:r>
        <w:rPr>
          <w:noProof/>
        </w:rPr>
        <w:instrText xml:space="preserve"> PAGEREF _Toc4264556 \h </w:instrText>
      </w:r>
      <w:r>
        <w:rPr>
          <w:noProof/>
        </w:rPr>
      </w:r>
      <w:r>
        <w:rPr>
          <w:noProof/>
        </w:rPr>
        <w:fldChar w:fldCharType="separate"/>
      </w:r>
      <w:r w:rsidR="009B4740">
        <w:rPr>
          <w:noProof/>
        </w:rPr>
        <w:t>71</w:t>
      </w:r>
      <w:r>
        <w:rPr>
          <w:noProof/>
        </w:rPr>
        <w:fldChar w:fldCharType="end"/>
      </w:r>
    </w:p>
    <w:p w14:paraId="1F3F20A8" w14:textId="6312E89B"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9.1</w:t>
      </w:r>
      <w:r>
        <w:rPr>
          <w:rFonts w:eastAsiaTheme="minorEastAsia" w:cstheme="minorBidi"/>
          <w:b w:val="0"/>
          <w:bCs w:val="0"/>
          <w:noProof/>
          <w:sz w:val="22"/>
          <w:szCs w:val="22"/>
        </w:rPr>
        <w:tab/>
      </w:r>
      <w:r>
        <w:rPr>
          <w:noProof/>
        </w:rPr>
        <w:t>UV photo induced instability</w:t>
      </w:r>
      <w:r>
        <w:rPr>
          <w:noProof/>
        </w:rPr>
        <w:tab/>
      </w:r>
      <w:r>
        <w:rPr>
          <w:noProof/>
        </w:rPr>
        <w:fldChar w:fldCharType="begin"/>
      </w:r>
      <w:r>
        <w:rPr>
          <w:noProof/>
        </w:rPr>
        <w:instrText xml:space="preserve"> PAGEREF _Toc4264557 \h </w:instrText>
      </w:r>
      <w:r>
        <w:rPr>
          <w:noProof/>
        </w:rPr>
      </w:r>
      <w:r>
        <w:rPr>
          <w:noProof/>
        </w:rPr>
        <w:fldChar w:fldCharType="separate"/>
      </w:r>
      <w:r w:rsidR="009B4740">
        <w:rPr>
          <w:noProof/>
        </w:rPr>
        <w:t>71</w:t>
      </w:r>
      <w:r>
        <w:rPr>
          <w:noProof/>
        </w:rPr>
        <w:fldChar w:fldCharType="end"/>
      </w:r>
    </w:p>
    <w:p w14:paraId="53D48CDF" w14:textId="2CCC86DF"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9.1.1</w:t>
      </w:r>
      <w:r>
        <w:rPr>
          <w:rFonts w:eastAsiaTheme="minorEastAsia" w:cstheme="minorBidi"/>
          <w:noProof/>
          <w:sz w:val="22"/>
          <w:szCs w:val="22"/>
        </w:rPr>
        <w:tab/>
      </w:r>
      <w:r>
        <w:rPr>
          <w:noProof/>
        </w:rPr>
        <w:t>Photo related segregation of halide crystal phases</w:t>
      </w:r>
      <w:r>
        <w:rPr>
          <w:noProof/>
        </w:rPr>
        <w:tab/>
      </w:r>
      <w:r>
        <w:rPr>
          <w:noProof/>
        </w:rPr>
        <w:fldChar w:fldCharType="begin"/>
      </w:r>
      <w:r>
        <w:rPr>
          <w:noProof/>
        </w:rPr>
        <w:instrText xml:space="preserve"> PAGEREF _Toc4264558 \h </w:instrText>
      </w:r>
      <w:r>
        <w:rPr>
          <w:noProof/>
        </w:rPr>
      </w:r>
      <w:r>
        <w:rPr>
          <w:noProof/>
        </w:rPr>
        <w:fldChar w:fldCharType="separate"/>
      </w:r>
      <w:r w:rsidR="009B4740">
        <w:rPr>
          <w:noProof/>
        </w:rPr>
        <w:t>71</w:t>
      </w:r>
      <w:r>
        <w:rPr>
          <w:noProof/>
        </w:rPr>
        <w:fldChar w:fldCharType="end"/>
      </w:r>
    </w:p>
    <w:p w14:paraId="1C2D1790" w14:textId="7A531802"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9.1.2</w:t>
      </w:r>
      <w:r>
        <w:rPr>
          <w:rFonts w:eastAsiaTheme="minorEastAsia" w:cstheme="minorBidi"/>
          <w:noProof/>
          <w:sz w:val="22"/>
          <w:szCs w:val="22"/>
        </w:rPr>
        <w:tab/>
      </w:r>
      <w:r>
        <w:rPr>
          <w:noProof/>
        </w:rPr>
        <w:t>Preventing UV photocatalysis of perovskite</w:t>
      </w:r>
      <w:r>
        <w:rPr>
          <w:noProof/>
        </w:rPr>
        <w:tab/>
      </w:r>
      <w:r>
        <w:rPr>
          <w:noProof/>
        </w:rPr>
        <w:fldChar w:fldCharType="begin"/>
      </w:r>
      <w:r>
        <w:rPr>
          <w:noProof/>
        </w:rPr>
        <w:instrText xml:space="preserve"> PAGEREF _Toc4264559 \h </w:instrText>
      </w:r>
      <w:r>
        <w:rPr>
          <w:noProof/>
        </w:rPr>
      </w:r>
      <w:r>
        <w:rPr>
          <w:noProof/>
        </w:rPr>
        <w:fldChar w:fldCharType="separate"/>
      </w:r>
      <w:r w:rsidR="009B4740">
        <w:rPr>
          <w:noProof/>
        </w:rPr>
        <w:t>72</w:t>
      </w:r>
      <w:r>
        <w:rPr>
          <w:noProof/>
        </w:rPr>
        <w:fldChar w:fldCharType="end"/>
      </w:r>
    </w:p>
    <w:p w14:paraId="08EDACE8" w14:textId="33293CE2"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9.1.3</w:t>
      </w:r>
      <w:r>
        <w:rPr>
          <w:rFonts w:eastAsiaTheme="minorEastAsia" w:cstheme="minorBidi"/>
          <w:noProof/>
          <w:sz w:val="22"/>
          <w:szCs w:val="22"/>
        </w:rPr>
        <w:tab/>
      </w:r>
      <w:r>
        <w:rPr>
          <w:noProof/>
        </w:rPr>
        <w:t>Silver nanowire electrode instability</w:t>
      </w:r>
      <w:r>
        <w:rPr>
          <w:noProof/>
        </w:rPr>
        <w:tab/>
      </w:r>
      <w:r>
        <w:rPr>
          <w:noProof/>
        </w:rPr>
        <w:fldChar w:fldCharType="begin"/>
      </w:r>
      <w:r>
        <w:rPr>
          <w:noProof/>
        </w:rPr>
        <w:instrText xml:space="preserve"> PAGEREF _Toc4264560 \h </w:instrText>
      </w:r>
      <w:r>
        <w:rPr>
          <w:noProof/>
        </w:rPr>
      </w:r>
      <w:r>
        <w:rPr>
          <w:noProof/>
        </w:rPr>
        <w:fldChar w:fldCharType="separate"/>
      </w:r>
      <w:r w:rsidR="009B4740">
        <w:rPr>
          <w:noProof/>
        </w:rPr>
        <w:t>73</w:t>
      </w:r>
      <w:r>
        <w:rPr>
          <w:noProof/>
        </w:rPr>
        <w:fldChar w:fldCharType="end"/>
      </w:r>
    </w:p>
    <w:p w14:paraId="210EFF99" w14:textId="4941FA45"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9.2</w:t>
      </w:r>
      <w:r>
        <w:rPr>
          <w:rFonts w:eastAsiaTheme="minorEastAsia" w:cstheme="minorBidi"/>
          <w:b w:val="0"/>
          <w:bCs w:val="0"/>
          <w:noProof/>
          <w:sz w:val="22"/>
          <w:szCs w:val="22"/>
        </w:rPr>
        <w:tab/>
      </w:r>
      <w:r>
        <w:rPr>
          <w:noProof/>
        </w:rPr>
        <w:t>Ambient light and inert atmosphere</w:t>
      </w:r>
      <w:r>
        <w:rPr>
          <w:noProof/>
        </w:rPr>
        <w:tab/>
      </w:r>
      <w:r>
        <w:rPr>
          <w:noProof/>
        </w:rPr>
        <w:fldChar w:fldCharType="begin"/>
      </w:r>
      <w:r>
        <w:rPr>
          <w:noProof/>
        </w:rPr>
        <w:instrText xml:space="preserve"> PAGEREF _Toc4264561 \h </w:instrText>
      </w:r>
      <w:r>
        <w:rPr>
          <w:noProof/>
        </w:rPr>
      </w:r>
      <w:r>
        <w:rPr>
          <w:noProof/>
        </w:rPr>
        <w:fldChar w:fldCharType="separate"/>
      </w:r>
      <w:r w:rsidR="009B4740">
        <w:rPr>
          <w:noProof/>
        </w:rPr>
        <w:t>73</w:t>
      </w:r>
      <w:r>
        <w:rPr>
          <w:noProof/>
        </w:rPr>
        <w:fldChar w:fldCharType="end"/>
      </w:r>
    </w:p>
    <w:p w14:paraId="577056B7" w14:textId="220787E1"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9.3</w:t>
      </w:r>
      <w:r>
        <w:rPr>
          <w:rFonts w:eastAsiaTheme="minorEastAsia" w:cstheme="minorBidi"/>
          <w:b w:val="0"/>
          <w:bCs w:val="0"/>
          <w:noProof/>
          <w:sz w:val="22"/>
          <w:szCs w:val="22"/>
        </w:rPr>
        <w:tab/>
      </w:r>
      <w:r>
        <w:rPr>
          <w:noProof/>
        </w:rPr>
        <w:t>Solar intensity effect</w:t>
      </w:r>
      <w:r>
        <w:rPr>
          <w:noProof/>
        </w:rPr>
        <w:tab/>
      </w:r>
      <w:r>
        <w:rPr>
          <w:noProof/>
        </w:rPr>
        <w:fldChar w:fldCharType="begin"/>
      </w:r>
      <w:r>
        <w:rPr>
          <w:noProof/>
        </w:rPr>
        <w:instrText xml:space="preserve"> PAGEREF _Toc4264562 \h </w:instrText>
      </w:r>
      <w:r>
        <w:rPr>
          <w:noProof/>
        </w:rPr>
      </w:r>
      <w:r>
        <w:rPr>
          <w:noProof/>
        </w:rPr>
        <w:fldChar w:fldCharType="separate"/>
      </w:r>
      <w:r w:rsidR="009B4740">
        <w:rPr>
          <w:noProof/>
        </w:rPr>
        <w:t>73</w:t>
      </w:r>
      <w:r>
        <w:rPr>
          <w:noProof/>
        </w:rPr>
        <w:fldChar w:fldCharType="end"/>
      </w:r>
    </w:p>
    <w:p w14:paraId="0BBB84EC" w14:textId="635BAB9F"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9.3.1</w:t>
      </w:r>
      <w:r>
        <w:rPr>
          <w:rFonts w:eastAsiaTheme="minorEastAsia" w:cstheme="minorBidi"/>
          <w:noProof/>
          <w:sz w:val="22"/>
          <w:szCs w:val="22"/>
        </w:rPr>
        <w:tab/>
      </w:r>
      <w:r>
        <w:rPr>
          <w:noProof/>
        </w:rPr>
        <w:t>Degradation as a function of light intensity</w:t>
      </w:r>
      <w:r>
        <w:rPr>
          <w:noProof/>
        </w:rPr>
        <w:tab/>
      </w:r>
      <w:r>
        <w:rPr>
          <w:noProof/>
        </w:rPr>
        <w:fldChar w:fldCharType="begin"/>
      </w:r>
      <w:r>
        <w:rPr>
          <w:noProof/>
        </w:rPr>
        <w:instrText xml:space="preserve"> PAGEREF _Toc4264563 \h </w:instrText>
      </w:r>
      <w:r>
        <w:rPr>
          <w:noProof/>
        </w:rPr>
      </w:r>
      <w:r>
        <w:rPr>
          <w:noProof/>
        </w:rPr>
        <w:fldChar w:fldCharType="separate"/>
      </w:r>
      <w:r w:rsidR="009B4740">
        <w:rPr>
          <w:noProof/>
        </w:rPr>
        <w:t>74</w:t>
      </w:r>
      <w:r>
        <w:rPr>
          <w:noProof/>
        </w:rPr>
        <w:fldChar w:fldCharType="end"/>
      </w:r>
    </w:p>
    <w:p w14:paraId="33E70E6D" w14:textId="308AA887"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9.4</w:t>
      </w:r>
      <w:r>
        <w:rPr>
          <w:rFonts w:eastAsiaTheme="minorEastAsia" w:cstheme="minorBidi"/>
          <w:b w:val="0"/>
          <w:bCs w:val="0"/>
          <w:noProof/>
          <w:sz w:val="22"/>
          <w:szCs w:val="22"/>
        </w:rPr>
        <w:tab/>
      </w:r>
      <w:r>
        <w:rPr>
          <w:noProof/>
        </w:rPr>
        <w:t>Raman characterisation breakdown</w:t>
      </w:r>
      <w:r>
        <w:rPr>
          <w:noProof/>
        </w:rPr>
        <w:tab/>
      </w:r>
      <w:r>
        <w:rPr>
          <w:noProof/>
        </w:rPr>
        <w:fldChar w:fldCharType="begin"/>
      </w:r>
      <w:r>
        <w:rPr>
          <w:noProof/>
        </w:rPr>
        <w:instrText xml:space="preserve"> PAGEREF _Toc4264564 \h </w:instrText>
      </w:r>
      <w:r>
        <w:rPr>
          <w:noProof/>
        </w:rPr>
      </w:r>
      <w:r>
        <w:rPr>
          <w:noProof/>
        </w:rPr>
        <w:fldChar w:fldCharType="separate"/>
      </w:r>
      <w:r w:rsidR="009B4740">
        <w:rPr>
          <w:noProof/>
        </w:rPr>
        <w:t>76</w:t>
      </w:r>
      <w:r>
        <w:rPr>
          <w:noProof/>
        </w:rPr>
        <w:fldChar w:fldCharType="end"/>
      </w:r>
    </w:p>
    <w:p w14:paraId="42214A62" w14:textId="32EB51F2"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9.5</w:t>
      </w:r>
      <w:r>
        <w:rPr>
          <w:rFonts w:eastAsiaTheme="minorEastAsia" w:cstheme="minorBidi"/>
          <w:b w:val="0"/>
          <w:bCs w:val="0"/>
          <w:noProof/>
          <w:sz w:val="22"/>
          <w:szCs w:val="22"/>
        </w:rPr>
        <w:tab/>
      </w:r>
      <w:r>
        <w:rPr>
          <w:noProof/>
        </w:rPr>
        <w:t>Absorbance spectrum</w:t>
      </w:r>
      <w:r>
        <w:rPr>
          <w:noProof/>
        </w:rPr>
        <w:tab/>
      </w:r>
      <w:r>
        <w:rPr>
          <w:noProof/>
        </w:rPr>
        <w:fldChar w:fldCharType="begin"/>
      </w:r>
      <w:r>
        <w:rPr>
          <w:noProof/>
        </w:rPr>
        <w:instrText xml:space="preserve"> PAGEREF _Toc4264565 \h </w:instrText>
      </w:r>
      <w:r>
        <w:rPr>
          <w:noProof/>
        </w:rPr>
      </w:r>
      <w:r>
        <w:rPr>
          <w:noProof/>
        </w:rPr>
        <w:fldChar w:fldCharType="separate"/>
      </w:r>
      <w:r w:rsidR="009B4740">
        <w:rPr>
          <w:noProof/>
        </w:rPr>
        <w:t>76</w:t>
      </w:r>
      <w:r>
        <w:rPr>
          <w:noProof/>
        </w:rPr>
        <w:fldChar w:fldCharType="end"/>
      </w:r>
    </w:p>
    <w:p w14:paraId="122F62D4" w14:textId="69DC2B6C"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9.6</w:t>
      </w:r>
      <w:r>
        <w:rPr>
          <w:rFonts w:eastAsiaTheme="minorEastAsia" w:cstheme="minorBidi"/>
          <w:b w:val="0"/>
          <w:bCs w:val="0"/>
          <w:noProof/>
          <w:sz w:val="22"/>
          <w:szCs w:val="22"/>
        </w:rPr>
        <w:tab/>
      </w:r>
      <w:r>
        <w:rPr>
          <w:noProof/>
        </w:rPr>
        <w:t>Photodecomposition</w:t>
      </w:r>
      <w:r>
        <w:rPr>
          <w:noProof/>
        </w:rPr>
        <w:tab/>
      </w:r>
      <w:r>
        <w:rPr>
          <w:noProof/>
        </w:rPr>
        <w:fldChar w:fldCharType="begin"/>
      </w:r>
      <w:r>
        <w:rPr>
          <w:noProof/>
        </w:rPr>
        <w:instrText xml:space="preserve"> PAGEREF _Toc4264566 \h </w:instrText>
      </w:r>
      <w:r>
        <w:rPr>
          <w:noProof/>
        </w:rPr>
      </w:r>
      <w:r>
        <w:rPr>
          <w:noProof/>
        </w:rPr>
        <w:fldChar w:fldCharType="separate"/>
      </w:r>
      <w:r w:rsidR="009B4740">
        <w:rPr>
          <w:noProof/>
        </w:rPr>
        <w:t>77</w:t>
      </w:r>
      <w:r>
        <w:rPr>
          <w:noProof/>
        </w:rPr>
        <w:fldChar w:fldCharType="end"/>
      </w:r>
    </w:p>
    <w:p w14:paraId="3EEF0E98" w14:textId="06548720"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9.6.1</w:t>
      </w:r>
      <w:r>
        <w:rPr>
          <w:rFonts w:eastAsiaTheme="minorEastAsia" w:cstheme="minorBidi"/>
          <w:noProof/>
          <w:sz w:val="22"/>
          <w:szCs w:val="22"/>
        </w:rPr>
        <w:tab/>
      </w:r>
      <w:r>
        <w:rPr>
          <w:noProof/>
        </w:rPr>
        <w:t>The CH</w:t>
      </w:r>
      <w:r w:rsidRPr="00E90FF2">
        <w:rPr>
          <w:noProof/>
          <w:vertAlign w:val="subscript"/>
        </w:rPr>
        <w:t>3</w:t>
      </w:r>
      <w:r>
        <w:rPr>
          <w:noProof/>
        </w:rPr>
        <w:t>NH</w:t>
      </w:r>
      <w:r w:rsidRPr="00E90FF2">
        <w:rPr>
          <w:noProof/>
          <w:vertAlign w:val="subscript"/>
        </w:rPr>
        <w:t>3</w:t>
      </w:r>
      <w:r>
        <w:rPr>
          <w:noProof/>
        </w:rPr>
        <w:t xml:space="preserve"> cation with PbX is photosensitive and can decompose</w:t>
      </w:r>
      <w:r>
        <w:rPr>
          <w:noProof/>
        </w:rPr>
        <w:tab/>
      </w:r>
      <w:r>
        <w:rPr>
          <w:noProof/>
        </w:rPr>
        <w:fldChar w:fldCharType="begin"/>
      </w:r>
      <w:r>
        <w:rPr>
          <w:noProof/>
        </w:rPr>
        <w:instrText xml:space="preserve"> PAGEREF _Toc4264567 \h </w:instrText>
      </w:r>
      <w:r>
        <w:rPr>
          <w:noProof/>
        </w:rPr>
      </w:r>
      <w:r>
        <w:rPr>
          <w:noProof/>
        </w:rPr>
        <w:fldChar w:fldCharType="separate"/>
      </w:r>
      <w:r w:rsidR="009B4740">
        <w:rPr>
          <w:noProof/>
        </w:rPr>
        <w:t>77</w:t>
      </w:r>
      <w:r>
        <w:rPr>
          <w:noProof/>
        </w:rPr>
        <w:fldChar w:fldCharType="end"/>
      </w:r>
    </w:p>
    <w:p w14:paraId="740FC42B" w14:textId="21B3A01A"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9.7</w:t>
      </w:r>
      <w:r>
        <w:rPr>
          <w:rFonts w:eastAsiaTheme="minorEastAsia" w:cstheme="minorBidi"/>
          <w:b w:val="0"/>
          <w:bCs w:val="0"/>
          <w:noProof/>
          <w:sz w:val="22"/>
          <w:szCs w:val="22"/>
        </w:rPr>
        <w:tab/>
      </w:r>
      <w:r>
        <w:rPr>
          <w:noProof/>
        </w:rPr>
        <w:t>Traps states in TiO</w:t>
      </w:r>
      <w:r w:rsidRPr="00E90FF2">
        <w:rPr>
          <w:noProof/>
          <w:vertAlign w:val="subscript"/>
        </w:rPr>
        <w:t>2</w:t>
      </w:r>
      <w:r>
        <w:rPr>
          <w:noProof/>
        </w:rPr>
        <w:tab/>
      </w:r>
      <w:r>
        <w:rPr>
          <w:noProof/>
        </w:rPr>
        <w:fldChar w:fldCharType="begin"/>
      </w:r>
      <w:r>
        <w:rPr>
          <w:noProof/>
        </w:rPr>
        <w:instrText xml:space="preserve"> PAGEREF _Toc4264568 \h </w:instrText>
      </w:r>
      <w:r>
        <w:rPr>
          <w:noProof/>
        </w:rPr>
      </w:r>
      <w:r>
        <w:rPr>
          <w:noProof/>
        </w:rPr>
        <w:fldChar w:fldCharType="separate"/>
      </w:r>
      <w:r w:rsidR="009B4740">
        <w:rPr>
          <w:noProof/>
        </w:rPr>
        <w:t>77</w:t>
      </w:r>
      <w:r>
        <w:rPr>
          <w:noProof/>
        </w:rPr>
        <w:fldChar w:fldCharType="end"/>
      </w:r>
    </w:p>
    <w:p w14:paraId="1BE5957E" w14:textId="5E795328"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9.7.1</w:t>
      </w:r>
      <w:r>
        <w:rPr>
          <w:rFonts w:eastAsiaTheme="minorEastAsia" w:cstheme="minorBidi"/>
          <w:noProof/>
          <w:sz w:val="22"/>
          <w:szCs w:val="22"/>
        </w:rPr>
        <w:tab/>
      </w:r>
      <w:r>
        <w:rPr>
          <w:noProof/>
        </w:rPr>
        <w:t>Al doped TiO</w:t>
      </w:r>
      <w:r w:rsidRPr="00E90FF2">
        <w:rPr>
          <w:noProof/>
          <w:vertAlign w:val="subscript"/>
        </w:rPr>
        <w:t>2</w:t>
      </w:r>
      <w:r>
        <w:rPr>
          <w:noProof/>
        </w:rPr>
        <w:t xml:space="preserve"> to reduce deep trap states and the phenomena explained</w:t>
      </w:r>
      <w:r>
        <w:rPr>
          <w:noProof/>
        </w:rPr>
        <w:tab/>
      </w:r>
      <w:r>
        <w:rPr>
          <w:noProof/>
        </w:rPr>
        <w:fldChar w:fldCharType="begin"/>
      </w:r>
      <w:r>
        <w:rPr>
          <w:noProof/>
        </w:rPr>
        <w:instrText xml:space="preserve"> PAGEREF _Toc4264569 \h </w:instrText>
      </w:r>
      <w:r>
        <w:rPr>
          <w:noProof/>
        </w:rPr>
      </w:r>
      <w:r>
        <w:rPr>
          <w:noProof/>
        </w:rPr>
        <w:fldChar w:fldCharType="separate"/>
      </w:r>
      <w:r w:rsidR="009B4740">
        <w:rPr>
          <w:noProof/>
        </w:rPr>
        <w:t>77</w:t>
      </w:r>
      <w:r>
        <w:rPr>
          <w:noProof/>
        </w:rPr>
        <w:fldChar w:fldCharType="end"/>
      </w:r>
    </w:p>
    <w:p w14:paraId="51A4BD97" w14:textId="6CF0E121" w:rsidR="00901276" w:rsidRDefault="00901276">
      <w:pPr>
        <w:pStyle w:val="TOC2"/>
        <w:tabs>
          <w:tab w:val="left" w:pos="48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9.8</w:t>
      </w:r>
      <w:r>
        <w:rPr>
          <w:rFonts w:eastAsiaTheme="minorEastAsia" w:cstheme="minorBidi"/>
          <w:b w:val="0"/>
          <w:bCs w:val="0"/>
          <w:noProof/>
          <w:sz w:val="22"/>
          <w:szCs w:val="22"/>
        </w:rPr>
        <w:tab/>
      </w:r>
      <w:r>
        <w:rPr>
          <w:noProof/>
        </w:rPr>
        <w:t>Summary of section 9</w:t>
      </w:r>
      <w:r>
        <w:rPr>
          <w:noProof/>
        </w:rPr>
        <w:tab/>
      </w:r>
      <w:r>
        <w:rPr>
          <w:noProof/>
        </w:rPr>
        <w:fldChar w:fldCharType="begin"/>
      </w:r>
      <w:r>
        <w:rPr>
          <w:noProof/>
        </w:rPr>
        <w:instrText xml:space="preserve"> PAGEREF _Toc4264570 \h </w:instrText>
      </w:r>
      <w:r>
        <w:rPr>
          <w:noProof/>
        </w:rPr>
      </w:r>
      <w:r>
        <w:rPr>
          <w:noProof/>
        </w:rPr>
        <w:fldChar w:fldCharType="separate"/>
      </w:r>
      <w:r w:rsidR="009B4740">
        <w:rPr>
          <w:noProof/>
        </w:rPr>
        <w:t>78</w:t>
      </w:r>
      <w:r>
        <w:rPr>
          <w:noProof/>
        </w:rPr>
        <w:fldChar w:fldCharType="end"/>
      </w:r>
    </w:p>
    <w:p w14:paraId="380A3A40" w14:textId="54CEEA12"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E90FF2">
        <w:rPr>
          <w:rFonts w:eastAsia="Calibri"/>
          <w:noProof/>
        </w:rPr>
        <w:t>10</w:t>
      </w:r>
      <w:r>
        <w:rPr>
          <w:rFonts w:asciiTheme="minorHAnsi" w:eastAsiaTheme="minorEastAsia" w:hAnsiTheme="minorHAnsi" w:cstheme="minorBidi"/>
          <w:b w:val="0"/>
          <w:bCs w:val="0"/>
          <w:caps w:val="0"/>
          <w:noProof/>
          <w:sz w:val="22"/>
          <w:szCs w:val="22"/>
        </w:rPr>
        <w:tab/>
      </w:r>
      <w:r w:rsidRPr="00E90FF2">
        <w:rPr>
          <w:rFonts w:eastAsia="Calibri"/>
          <w:noProof/>
        </w:rPr>
        <w:t>Challenge to find non-toxic alternatives to lead and other toxic perovskite precursors</w:t>
      </w:r>
      <w:r>
        <w:rPr>
          <w:noProof/>
        </w:rPr>
        <w:tab/>
      </w:r>
      <w:r>
        <w:rPr>
          <w:noProof/>
        </w:rPr>
        <w:fldChar w:fldCharType="begin"/>
      </w:r>
      <w:r>
        <w:rPr>
          <w:noProof/>
        </w:rPr>
        <w:instrText xml:space="preserve"> PAGEREF _Toc4264571 \h </w:instrText>
      </w:r>
      <w:r>
        <w:rPr>
          <w:noProof/>
        </w:rPr>
      </w:r>
      <w:r>
        <w:rPr>
          <w:noProof/>
        </w:rPr>
        <w:fldChar w:fldCharType="separate"/>
      </w:r>
      <w:r w:rsidR="009B4740">
        <w:rPr>
          <w:noProof/>
        </w:rPr>
        <w:t>79</w:t>
      </w:r>
      <w:r>
        <w:rPr>
          <w:noProof/>
        </w:rPr>
        <w:fldChar w:fldCharType="end"/>
      </w:r>
    </w:p>
    <w:p w14:paraId="7B696E68" w14:textId="2DA9F1F2" w:rsidR="00901276" w:rsidRDefault="00901276">
      <w:pPr>
        <w:pStyle w:val="TOC2"/>
        <w:tabs>
          <w:tab w:val="left" w:pos="72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10.1</w:t>
      </w:r>
      <w:r>
        <w:rPr>
          <w:rFonts w:eastAsiaTheme="minorEastAsia" w:cstheme="minorBidi"/>
          <w:b w:val="0"/>
          <w:bCs w:val="0"/>
          <w:noProof/>
          <w:sz w:val="22"/>
          <w:szCs w:val="22"/>
        </w:rPr>
        <w:tab/>
      </w:r>
      <w:r>
        <w:rPr>
          <w:noProof/>
        </w:rPr>
        <w:t>Summary of chapter 10</w:t>
      </w:r>
      <w:r>
        <w:rPr>
          <w:noProof/>
        </w:rPr>
        <w:tab/>
      </w:r>
      <w:r>
        <w:rPr>
          <w:noProof/>
        </w:rPr>
        <w:fldChar w:fldCharType="begin"/>
      </w:r>
      <w:r>
        <w:rPr>
          <w:noProof/>
        </w:rPr>
        <w:instrText xml:space="preserve"> PAGEREF _Toc4264572 \h </w:instrText>
      </w:r>
      <w:r>
        <w:rPr>
          <w:noProof/>
        </w:rPr>
      </w:r>
      <w:r>
        <w:rPr>
          <w:noProof/>
        </w:rPr>
        <w:fldChar w:fldCharType="separate"/>
      </w:r>
      <w:r w:rsidR="009B4740">
        <w:rPr>
          <w:noProof/>
        </w:rPr>
        <w:t>82</w:t>
      </w:r>
      <w:r>
        <w:rPr>
          <w:noProof/>
        </w:rPr>
        <w:fldChar w:fldCharType="end"/>
      </w:r>
    </w:p>
    <w:p w14:paraId="16BD7EB9" w14:textId="65CA49DF"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Pr>
          <w:noProof/>
        </w:rPr>
        <w:t>11</w:t>
      </w:r>
      <w:r>
        <w:rPr>
          <w:rFonts w:asciiTheme="minorHAnsi" w:eastAsiaTheme="minorEastAsia" w:hAnsiTheme="minorHAnsi" w:cstheme="minorBidi"/>
          <w:b w:val="0"/>
          <w:bCs w:val="0"/>
          <w:caps w:val="0"/>
          <w:noProof/>
          <w:sz w:val="22"/>
          <w:szCs w:val="22"/>
        </w:rPr>
        <w:tab/>
      </w:r>
      <w:r>
        <w:rPr>
          <w:noProof/>
        </w:rPr>
        <w:t>Commercial requirements, theoretical stability modelling and methods of stress testing for analysing and simulating PSC stability</w:t>
      </w:r>
      <w:r>
        <w:rPr>
          <w:noProof/>
        </w:rPr>
        <w:tab/>
      </w:r>
      <w:r>
        <w:rPr>
          <w:noProof/>
        </w:rPr>
        <w:fldChar w:fldCharType="begin"/>
      </w:r>
      <w:r>
        <w:rPr>
          <w:noProof/>
        </w:rPr>
        <w:instrText xml:space="preserve"> PAGEREF _Toc4264573 \h </w:instrText>
      </w:r>
      <w:r>
        <w:rPr>
          <w:noProof/>
        </w:rPr>
      </w:r>
      <w:r>
        <w:rPr>
          <w:noProof/>
        </w:rPr>
        <w:fldChar w:fldCharType="separate"/>
      </w:r>
      <w:r w:rsidR="009B4740">
        <w:rPr>
          <w:noProof/>
        </w:rPr>
        <w:t>82</w:t>
      </w:r>
      <w:r>
        <w:rPr>
          <w:noProof/>
        </w:rPr>
        <w:fldChar w:fldCharType="end"/>
      </w:r>
    </w:p>
    <w:p w14:paraId="7EB34B41" w14:textId="15E8E98F" w:rsidR="00901276" w:rsidRDefault="00901276">
      <w:pPr>
        <w:pStyle w:val="TOC2"/>
        <w:tabs>
          <w:tab w:val="left" w:pos="72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11.1</w:t>
      </w:r>
      <w:r>
        <w:rPr>
          <w:rFonts w:eastAsiaTheme="minorEastAsia" w:cstheme="minorBidi"/>
          <w:b w:val="0"/>
          <w:bCs w:val="0"/>
          <w:noProof/>
          <w:sz w:val="22"/>
          <w:szCs w:val="22"/>
        </w:rPr>
        <w:tab/>
      </w:r>
      <w:r>
        <w:rPr>
          <w:noProof/>
        </w:rPr>
        <w:t>Commercialization</w:t>
      </w:r>
      <w:r>
        <w:rPr>
          <w:noProof/>
        </w:rPr>
        <w:tab/>
      </w:r>
      <w:r>
        <w:rPr>
          <w:noProof/>
        </w:rPr>
        <w:fldChar w:fldCharType="begin"/>
      </w:r>
      <w:r>
        <w:rPr>
          <w:noProof/>
        </w:rPr>
        <w:instrText xml:space="preserve"> PAGEREF _Toc4264574 \h </w:instrText>
      </w:r>
      <w:r>
        <w:rPr>
          <w:noProof/>
        </w:rPr>
      </w:r>
      <w:r>
        <w:rPr>
          <w:noProof/>
        </w:rPr>
        <w:fldChar w:fldCharType="separate"/>
      </w:r>
      <w:r w:rsidR="009B4740">
        <w:rPr>
          <w:noProof/>
        </w:rPr>
        <w:t>83</w:t>
      </w:r>
      <w:r>
        <w:rPr>
          <w:noProof/>
        </w:rPr>
        <w:fldChar w:fldCharType="end"/>
      </w:r>
    </w:p>
    <w:p w14:paraId="3F5B0AD4" w14:textId="051C62FB"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11.1.1</w:t>
      </w:r>
      <w:r>
        <w:rPr>
          <w:rFonts w:eastAsiaTheme="minorEastAsia" w:cstheme="minorBidi"/>
          <w:noProof/>
          <w:sz w:val="22"/>
          <w:szCs w:val="22"/>
        </w:rPr>
        <w:tab/>
      </w:r>
      <w:r>
        <w:rPr>
          <w:noProof/>
        </w:rPr>
        <w:t>Requirements</w:t>
      </w:r>
      <w:r>
        <w:rPr>
          <w:noProof/>
        </w:rPr>
        <w:tab/>
      </w:r>
      <w:r>
        <w:rPr>
          <w:noProof/>
        </w:rPr>
        <w:fldChar w:fldCharType="begin"/>
      </w:r>
      <w:r>
        <w:rPr>
          <w:noProof/>
        </w:rPr>
        <w:instrText xml:space="preserve"> PAGEREF _Toc4264575 \h </w:instrText>
      </w:r>
      <w:r>
        <w:rPr>
          <w:noProof/>
        </w:rPr>
      </w:r>
      <w:r>
        <w:rPr>
          <w:noProof/>
        </w:rPr>
        <w:fldChar w:fldCharType="separate"/>
      </w:r>
      <w:r w:rsidR="009B4740">
        <w:rPr>
          <w:noProof/>
        </w:rPr>
        <w:t>83</w:t>
      </w:r>
      <w:r>
        <w:rPr>
          <w:noProof/>
        </w:rPr>
        <w:fldChar w:fldCharType="end"/>
      </w:r>
    </w:p>
    <w:p w14:paraId="22BB3791" w14:textId="0C180E3D"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11.1.2</w:t>
      </w:r>
      <w:r>
        <w:rPr>
          <w:rFonts w:eastAsiaTheme="minorEastAsia" w:cstheme="minorBidi"/>
          <w:noProof/>
          <w:sz w:val="22"/>
          <w:szCs w:val="22"/>
        </w:rPr>
        <w:tab/>
      </w:r>
      <w:r>
        <w:rPr>
          <w:noProof/>
        </w:rPr>
        <w:t>Problems with focusing only on efficiency</w:t>
      </w:r>
      <w:r>
        <w:rPr>
          <w:noProof/>
        </w:rPr>
        <w:tab/>
      </w:r>
      <w:r>
        <w:rPr>
          <w:noProof/>
        </w:rPr>
        <w:fldChar w:fldCharType="begin"/>
      </w:r>
      <w:r>
        <w:rPr>
          <w:noProof/>
        </w:rPr>
        <w:instrText xml:space="preserve"> PAGEREF _Toc4264576 \h </w:instrText>
      </w:r>
      <w:r>
        <w:rPr>
          <w:noProof/>
        </w:rPr>
      </w:r>
      <w:r>
        <w:rPr>
          <w:noProof/>
        </w:rPr>
        <w:fldChar w:fldCharType="separate"/>
      </w:r>
      <w:r w:rsidR="009B4740">
        <w:rPr>
          <w:noProof/>
        </w:rPr>
        <w:t>83</w:t>
      </w:r>
      <w:r>
        <w:rPr>
          <w:noProof/>
        </w:rPr>
        <w:fldChar w:fldCharType="end"/>
      </w:r>
    </w:p>
    <w:p w14:paraId="034F7345" w14:textId="654DFFD5"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11.1.3</w:t>
      </w:r>
      <w:r>
        <w:rPr>
          <w:rFonts w:eastAsiaTheme="minorEastAsia" w:cstheme="minorBidi"/>
          <w:noProof/>
          <w:sz w:val="22"/>
          <w:szCs w:val="22"/>
        </w:rPr>
        <w:tab/>
      </w:r>
      <w:r>
        <w:rPr>
          <w:noProof/>
        </w:rPr>
        <w:t>Considering the region where the technology is to be used and tools towards achieving stability</w:t>
      </w:r>
      <w:r>
        <w:rPr>
          <w:noProof/>
        </w:rPr>
        <w:tab/>
      </w:r>
      <w:r>
        <w:rPr>
          <w:noProof/>
        </w:rPr>
        <w:fldChar w:fldCharType="begin"/>
      </w:r>
      <w:r>
        <w:rPr>
          <w:noProof/>
        </w:rPr>
        <w:instrText xml:space="preserve"> PAGEREF _Toc4264577 \h </w:instrText>
      </w:r>
      <w:r>
        <w:rPr>
          <w:noProof/>
        </w:rPr>
      </w:r>
      <w:r>
        <w:rPr>
          <w:noProof/>
        </w:rPr>
        <w:fldChar w:fldCharType="separate"/>
      </w:r>
      <w:r w:rsidR="009B4740">
        <w:rPr>
          <w:noProof/>
        </w:rPr>
        <w:t>84</w:t>
      </w:r>
      <w:r>
        <w:rPr>
          <w:noProof/>
        </w:rPr>
        <w:fldChar w:fldCharType="end"/>
      </w:r>
    </w:p>
    <w:p w14:paraId="1A05DD62" w14:textId="00227D81" w:rsidR="00901276" w:rsidRDefault="00901276">
      <w:pPr>
        <w:pStyle w:val="TOC2"/>
        <w:tabs>
          <w:tab w:val="left" w:pos="72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11.2</w:t>
      </w:r>
      <w:r>
        <w:rPr>
          <w:rFonts w:eastAsiaTheme="minorEastAsia" w:cstheme="minorBidi"/>
          <w:b w:val="0"/>
          <w:bCs w:val="0"/>
          <w:noProof/>
          <w:sz w:val="22"/>
          <w:szCs w:val="22"/>
        </w:rPr>
        <w:tab/>
      </w:r>
      <w:r>
        <w:rPr>
          <w:noProof/>
        </w:rPr>
        <w:t>Stability: a theoretical Investigation</w:t>
      </w:r>
      <w:r>
        <w:rPr>
          <w:noProof/>
        </w:rPr>
        <w:tab/>
      </w:r>
      <w:r>
        <w:rPr>
          <w:noProof/>
        </w:rPr>
        <w:fldChar w:fldCharType="begin"/>
      </w:r>
      <w:r>
        <w:rPr>
          <w:noProof/>
        </w:rPr>
        <w:instrText xml:space="preserve"> PAGEREF _Toc4264578 \h </w:instrText>
      </w:r>
      <w:r>
        <w:rPr>
          <w:noProof/>
        </w:rPr>
      </w:r>
      <w:r>
        <w:rPr>
          <w:noProof/>
        </w:rPr>
        <w:fldChar w:fldCharType="separate"/>
      </w:r>
      <w:r w:rsidR="009B4740">
        <w:rPr>
          <w:noProof/>
        </w:rPr>
        <w:t>89</w:t>
      </w:r>
      <w:r>
        <w:rPr>
          <w:noProof/>
        </w:rPr>
        <w:fldChar w:fldCharType="end"/>
      </w:r>
    </w:p>
    <w:p w14:paraId="6E0ABEBC" w14:textId="08C60540"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11.2.1</w:t>
      </w:r>
      <w:r>
        <w:rPr>
          <w:rFonts w:eastAsiaTheme="minorEastAsia" w:cstheme="minorBidi"/>
          <w:noProof/>
          <w:sz w:val="22"/>
          <w:szCs w:val="22"/>
        </w:rPr>
        <w:tab/>
      </w:r>
      <w:r>
        <w:rPr>
          <w:noProof/>
        </w:rPr>
        <w:t>Relative stability in eV of other halides to CH</w:t>
      </w:r>
      <w:r w:rsidRPr="00E90FF2">
        <w:rPr>
          <w:noProof/>
          <w:vertAlign w:val="subscript"/>
        </w:rPr>
        <w:t>3</w:t>
      </w:r>
      <w:r>
        <w:rPr>
          <w:noProof/>
        </w:rPr>
        <w:t>NH</w:t>
      </w:r>
      <w:r w:rsidRPr="00E90FF2">
        <w:rPr>
          <w:noProof/>
          <w:vertAlign w:val="subscript"/>
        </w:rPr>
        <w:t>3</w:t>
      </w:r>
      <w:r>
        <w:rPr>
          <w:noProof/>
        </w:rPr>
        <w:t>PbI</w:t>
      </w:r>
      <w:r w:rsidRPr="00E90FF2">
        <w:rPr>
          <w:noProof/>
          <w:vertAlign w:val="subscript"/>
        </w:rPr>
        <w:t>3</w:t>
      </w:r>
      <w:r>
        <w:rPr>
          <w:noProof/>
        </w:rPr>
        <w:t xml:space="preserve"> and the crystal structures</w:t>
      </w:r>
      <w:r>
        <w:rPr>
          <w:noProof/>
        </w:rPr>
        <w:tab/>
      </w:r>
      <w:r>
        <w:rPr>
          <w:noProof/>
        </w:rPr>
        <w:fldChar w:fldCharType="begin"/>
      </w:r>
      <w:r>
        <w:rPr>
          <w:noProof/>
        </w:rPr>
        <w:instrText xml:space="preserve"> PAGEREF _Toc4264579 \h </w:instrText>
      </w:r>
      <w:r>
        <w:rPr>
          <w:noProof/>
        </w:rPr>
      </w:r>
      <w:r>
        <w:rPr>
          <w:noProof/>
        </w:rPr>
        <w:fldChar w:fldCharType="separate"/>
      </w:r>
      <w:r w:rsidR="009B4740">
        <w:rPr>
          <w:noProof/>
        </w:rPr>
        <w:t>90</w:t>
      </w:r>
      <w:r>
        <w:rPr>
          <w:noProof/>
        </w:rPr>
        <w:fldChar w:fldCharType="end"/>
      </w:r>
    </w:p>
    <w:p w14:paraId="2D4423BD" w14:textId="13DB240D"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11.2.2</w:t>
      </w:r>
      <w:r>
        <w:rPr>
          <w:rFonts w:eastAsiaTheme="minorEastAsia" w:cstheme="minorBidi"/>
          <w:noProof/>
          <w:sz w:val="22"/>
          <w:szCs w:val="22"/>
        </w:rPr>
        <w:tab/>
      </w:r>
      <w:r>
        <w:rPr>
          <w:noProof/>
        </w:rPr>
        <w:t>What structures are more intrinsically stable</w:t>
      </w:r>
      <w:r>
        <w:rPr>
          <w:noProof/>
        </w:rPr>
        <w:tab/>
      </w:r>
      <w:r>
        <w:rPr>
          <w:noProof/>
        </w:rPr>
        <w:fldChar w:fldCharType="begin"/>
      </w:r>
      <w:r>
        <w:rPr>
          <w:noProof/>
        </w:rPr>
        <w:instrText xml:space="preserve"> PAGEREF _Toc4264580 \h </w:instrText>
      </w:r>
      <w:r>
        <w:rPr>
          <w:noProof/>
        </w:rPr>
      </w:r>
      <w:r>
        <w:rPr>
          <w:noProof/>
        </w:rPr>
        <w:fldChar w:fldCharType="separate"/>
      </w:r>
      <w:r w:rsidR="009B4740">
        <w:rPr>
          <w:noProof/>
        </w:rPr>
        <w:t>90</w:t>
      </w:r>
      <w:r>
        <w:rPr>
          <w:noProof/>
        </w:rPr>
        <w:fldChar w:fldCharType="end"/>
      </w:r>
    </w:p>
    <w:p w14:paraId="2A1BE3CD" w14:textId="5BF5626F"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11.2.3</w:t>
      </w:r>
      <w:r>
        <w:rPr>
          <w:rFonts w:eastAsiaTheme="minorEastAsia" w:cstheme="minorBidi"/>
          <w:noProof/>
          <w:sz w:val="22"/>
          <w:szCs w:val="22"/>
        </w:rPr>
        <w:tab/>
      </w:r>
      <w:r>
        <w:rPr>
          <w:noProof/>
        </w:rPr>
        <w:t>Lattice defects can also improve stability</w:t>
      </w:r>
      <w:r>
        <w:rPr>
          <w:noProof/>
        </w:rPr>
        <w:tab/>
      </w:r>
      <w:r>
        <w:rPr>
          <w:noProof/>
        </w:rPr>
        <w:fldChar w:fldCharType="begin"/>
      </w:r>
      <w:r>
        <w:rPr>
          <w:noProof/>
        </w:rPr>
        <w:instrText xml:space="preserve"> PAGEREF _Toc4264581 \h </w:instrText>
      </w:r>
      <w:r>
        <w:rPr>
          <w:noProof/>
        </w:rPr>
      </w:r>
      <w:r>
        <w:rPr>
          <w:noProof/>
        </w:rPr>
        <w:fldChar w:fldCharType="separate"/>
      </w:r>
      <w:r w:rsidR="009B4740">
        <w:rPr>
          <w:noProof/>
        </w:rPr>
        <w:t>90</w:t>
      </w:r>
      <w:r>
        <w:rPr>
          <w:noProof/>
        </w:rPr>
        <w:fldChar w:fldCharType="end"/>
      </w:r>
    </w:p>
    <w:p w14:paraId="0AFEF6A8" w14:textId="53C731CE"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11.2.4</w:t>
      </w:r>
      <w:r>
        <w:rPr>
          <w:rFonts w:eastAsiaTheme="minorEastAsia" w:cstheme="minorBidi"/>
          <w:noProof/>
          <w:sz w:val="22"/>
          <w:szCs w:val="22"/>
        </w:rPr>
        <w:tab/>
      </w:r>
      <w:r>
        <w:rPr>
          <w:noProof/>
        </w:rPr>
        <w:t>Best method for modelling the interaction between the perovskite and anchoring site</w:t>
      </w:r>
      <w:r>
        <w:rPr>
          <w:noProof/>
        </w:rPr>
        <w:tab/>
      </w:r>
      <w:r>
        <w:rPr>
          <w:noProof/>
        </w:rPr>
        <w:fldChar w:fldCharType="begin"/>
      </w:r>
      <w:r>
        <w:rPr>
          <w:noProof/>
        </w:rPr>
        <w:instrText xml:space="preserve"> PAGEREF _Toc4264582 \h </w:instrText>
      </w:r>
      <w:r>
        <w:rPr>
          <w:noProof/>
        </w:rPr>
      </w:r>
      <w:r>
        <w:rPr>
          <w:noProof/>
        </w:rPr>
        <w:fldChar w:fldCharType="separate"/>
      </w:r>
      <w:r w:rsidR="009B4740">
        <w:rPr>
          <w:noProof/>
        </w:rPr>
        <w:t>90</w:t>
      </w:r>
      <w:r>
        <w:rPr>
          <w:noProof/>
        </w:rPr>
        <w:fldChar w:fldCharType="end"/>
      </w:r>
    </w:p>
    <w:p w14:paraId="724953EF" w14:textId="5BEE1AE6"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11.2.5</w:t>
      </w:r>
      <w:r>
        <w:rPr>
          <w:rFonts w:eastAsiaTheme="minorEastAsia" w:cstheme="minorBidi"/>
          <w:noProof/>
          <w:sz w:val="22"/>
          <w:szCs w:val="22"/>
        </w:rPr>
        <w:tab/>
      </w:r>
      <w:r>
        <w:rPr>
          <w:noProof/>
        </w:rPr>
        <w:t>Prediction on stabilities and mechanisms</w:t>
      </w:r>
      <w:r>
        <w:rPr>
          <w:noProof/>
        </w:rPr>
        <w:tab/>
      </w:r>
      <w:r>
        <w:rPr>
          <w:noProof/>
        </w:rPr>
        <w:fldChar w:fldCharType="begin"/>
      </w:r>
      <w:r>
        <w:rPr>
          <w:noProof/>
        </w:rPr>
        <w:instrText xml:space="preserve"> PAGEREF _Toc4264583 \h </w:instrText>
      </w:r>
      <w:r>
        <w:rPr>
          <w:noProof/>
        </w:rPr>
      </w:r>
      <w:r>
        <w:rPr>
          <w:noProof/>
        </w:rPr>
        <w:fldChar w:fldCharType="separate"/>
      </w:r>
      <w:r w:rsidR="009B4740">
        <w:rPr>
          <w:noProof/>
        </w:rPr>
        <w:t>90</w:t>
      </w:r>
      <w:r>
        <w:rPr>
          <w:noProof/>
        </w:rPr>
        <w:fldChar w:fldCharType="end"/>
      </w:r>
    </w:p>
    <w:p w14:paraId="0225EDEA" w14:textId="61006E22"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lastRenderedPageBreak/>
        <w:t>11.2.6</w:t>
      </w:r>
      <w:r>
        <w:rPr>
          <w:rFonts w:eastAsiaTheme="minorEastAsia" w:cstheme="minorBidi"/>
          <w:noProof/>
          <w:sz w:val="22"/>
          <w:szCs w:val="22"/>
        </w:rPr>
        <w:tab/>
      </w:r>
      <w:r>
        <w:rPr>
          <w:noProof/>
        </w:rPr>
        <w:t>Ionic radius and structure affect properties</w:t>
      </w:r>
      <w:r>
        <w:rPr>
          <w:noProof/>
        </w:rPr>
        <w:tab/>
      </w:r>
      <w:r>
        <w:rPr>
          <w:noProof/>
        </w:rPr>
        <w:fldChar w:fldCharType="begin"/>
      </w:r>
      <w:r>
        <w:rPr>
          <w:noProof/>
        </w:rPr>
        <w:instrText xml:space="preserve"> PAGEREF _Toc4264584 \h </w:instrText>
      </w:r>
      <w:r>
        <w:rPr>
          <w:noProof/>
        </w:rPr>
      </w:r>
      <w:r>
        <w:rPr>
          <w:noProof/>
        </w:rPr>
        <w:fldChar w:fldCharType="separate"/>
      </w:r>
      <w:r w:rsidR="009B4740">
        <w:rPr>
          <w:noProof/>
        </w:rPr>
        <w:t>91</w:t>
      </w:r>
      <w:r>
        <w:rPr>
          <w:noProof/>
        </w:rPr>
        <w:fldChar w:fldCharType="end"/>
      </w:r>
    </w:p>
    <w:p w14:paraId="0424E7AE" w14:textId="2B27C266"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11.2.7</w:t>
      </w:r>
      <w:r>
        <w:rPr>
          <w:rFonts w:eastAsiaTheme="minorEastAsia" w:cstheme="minorBidi"/>
          <w:noProof/>
          <w:sz w:val="22"/>
          <w:szCs w:val="22"/>
        </w:rPr>
        <w:tab/>
      </w:r>
      <w:r>
        <w:rPr>
          <w:noProof/>
        </w:rPr>
        <w:t>Spectral range of atmosphere depending on earth region</w:t>
      </w:r>
      <w:r>
        <w:rPr>
          <w:noProof/>
        </w:rPr>
        <w:tab/>
      </w:r>
      <w:r>
        <w:rPr>
          <w:noProof/>
        </w:rPr>
        <w:fldChar w:fldCharType="begin"/>
      </w:r>
      <w:r>
        <w:rPr>
          <w:noProof/>
        </w:rPr>
        <w:instrText xml:space="preserve"> PAGEREF _Toc4264585 \h </w:instrText>
      </w:r>
      <w:r>
        <w:rPr>
          <w:noProof/>
        </w:rPr>
      </w:r>
      <w:r>
        <w:rPr>
          <w:noProof/>
        </w:rPr>
        <w:fldChar w:fldCharType="separate"/>
      </w:r>
      <w:r w:rsidR="009B4740">
        <w:rPr>
          <w:noProof/>
        </w:rPr>
        <w:t>91</w:t>
      </w:r>
      <w:r>
        <w:rPr>
          <w:noProof/>
        </w:rPr>
        <w:fldChar w:fldCharType="end"/>
      </w:r>
    </w:p>
    <w:p w14:paraId="16D89E23" w14:textId="1B3E165E" w:rsidR="00901276" w:rsidRDefault="00901276">
      <w:pPr>
        <w:pStyle w:val="TOC2"/>
        <w:tabs>
          <w:tab w:val="left" w:pos="72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11.3</w:t>
      </w:r>
      <w:r>
        <w:rPr>
          <w:rFonts w:eastAsiaTheme="minorEastAsia" w:cstheme="minorBidi"/>
          <w:b w:val="0"/>
          <w:bCs w:val="0"/>
          <w:noProof/>
          <w:sz w:val="22"/>
          <w:szCs w:val="22"/>
        </w:rPr>
        <w:tab/>
      </w:r>
      <w:r>
        <w:rPr>
          <w:noProof/>
        </w:rPr>
        <w:t>Assessment protocol: DSC stability tests initially</w:t>
      </w:r>
      <w:r>
        <w:rPr>
          <w:noProof/>
        </w:rPr>
        <w:tab/>
      </w:r>
      <w:r>
        <w:rPr>
          <w:noProof/>
        </w:rPr>
        <w:fldChar w:fldCharType="begin"/>
      </w:r>
      <w:r>
        <w:rPr>
          <w:noProof/>
        </w:rPr>
        <w:instrText xml:space="preserve"> PAGEREF _Toc4264586 \h </w:instrText>
      </w:r>
      <w:r>
        <w:rPr>
          <w:noProof/>
        </w:rPr>
      </w:r>
      <w:r>
        <w:rPr>
          <w:noProof/>
        </w:rPr>
        <w:fldChar w:fldCharType="separate"/>
      </w:r>
      <w:r w:rsidR="009B4740">
        <w:rPr>
          <w:noProof/>
        </w:rPr>
        <w:t>92</w:t>
      </w:r>
      <w:r>
        <w:rPr>
          <w:noProof/>
        </w:rPr>
        <w:fldChar w:fldCharType="end"/>
      </w:r>
    </w:p>
    <w:p w14:paraId="0F37575C" w14:textId="12F50851" w:rsidR="00901276" w:rsidRDefault="00901276">
      <w:pPr>
        <w:pStyle w:val="TOC2"/>
        <w:tabs>
          <w:tab w:val="left" w:pos="72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11.4</w:t>
      </w:r>
      <w:r>
        <w:rPr>
          <w:rFonts w:eastAsiaTheme="minorEastAsia" w:cstheme="minorBidi"/>
          <w:b w:val="0"/>
          <w:bCs w:val="0"/>
          <w:noProof/>
          <w:sz w:val="22"/>
          <w:szCs w:val="22"/>
        </w:rPr>
        <w:tab/>
      </w:r>
      <w:r>
        <w:rPr>
          <w:noProof/>
        </w:rPr>
        <w:t>Protocol must include high and low temperature, dark and continuous illumination at different sun levels</w:t>
      </w:r>
      <w:r>
        <w:rPr>
          <w:noProof/>
        </w:rPr>
        <w:tab/>
      </w:r>
      <w:r>
        <w:rPr>
          <w:noProof/>
        </w:rPr>
        <w:fldChar w:fldCharType="begin"/>
      </w:r>
      <w:r>
        <w:rPr>
          <w:noProof/>
        </w:rPr>
        <w:instrText xml:space="preserve"> PAGEREF _Toc4264587 \h </w:instrText>
      </w:r>
      <w:r>
        <w:rPr>
          <w:noProof/>
        </w:rPr>
      </w:r>
      <w:r>
        <w:rPr>
          <w:noProof/>
        </w:rPr>
        <w:fldChar w:fldCharType="separate"/>
      </w:r>
      <w:r w:rsidR="009B4740">
        <w:rPr>
          <w:noProof/>
        </w:rPr>
        <w:t>95</w:t>
      </w:r>
      <w:r>
        <w:rPr>
          <w:noProof/>
        </w:rPr>
        <w:fldChar w:fldCharType="end"/>
      </w:r>
    </w:p>
    <w:p w14:paraId="591F26EB" w14:textId="6405386F"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11.4.1</w:t>
      </w:r>
      <w:r>
        <w:rPr>
          <w:rFonts w:eastAsiaTheme="minorEastAsia" w:cstheme="minorBidi"/>
          <w:noProof/>
          <w:sz w:val="22"/>
          <w:szCs w:val="22"/>
        </w:rPr>
        <w:tab/>
      </w:r>
      <w:r>
        <w:rPr>
          <w:noProof/>
        </w:rPr>
        <w:t>Tests in the dark</w:t>
      </w:r>
      <w:r>
        <w:rPr>
          <w:noProof/>
        </w:rPr>
        <w:tab/>
      </w:r>
      <w:r>
        <w:rPr>
          <w:noProof/>
        </w:rPr>
        <w:fldChar w:fldCharType="begin"/>
      </w:r>
      <w:r>
        <w:rPr>
          <w:noProof/>
        </w:rPr>
        <w:instrText xml:space="preserve"> PAGEREF _Toc4264588 \h </w:instrText>
      </w:r>
      <w:r>
        <w:rPr>
          <w:noProof/>
        </w:rPr>
      </w:r>
      <w:r>
        <w:rPr>
          <w:noProof/>
        </w:rPr>
        <w:fldChar w:fldCharType="separate"/>
      </w:r>
      <w:r w:rsidR="009B4740">
        <w:rPr>
          <w:noProof/>
        </w:rPr>
        <w:t>95</w:t>
      </w:r>
      <w:r>
        <w:rPr>
          <w:noProof/>
        </w:rPr>
        <w:fldChar w:fldCharType="end"/>
      </w:r>
    </w:p>
    <w:p w14:paraId="1B24FA4D" w14:textId="01A789A8"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11.4.2</w:t>
      </w:r>
      <w:r>
        <w:rPr>
          <w:rFonts w:eastAsiaTheme="minorEastAsia" w:cstheme="minorBidi"/>
          <w:noProof/>
          <w:sz w:val="22"/>
          <w:szCs w:val="22"/>
        </w:rPr>
        <w:tab/>
      </w:r>
      <w:r>
        <w:rPr>
          <w:noProof/>
        </w:rPr>
        <w:t>Tests with illumination</w:t>
      </w:r>
      <w:r>
        <w:rPr>
          <w:noProof/>
        </w:rPr>
        <w:tab/>
      </w:r>
      <w:r>
        <w:rPr>
          <w:noProof/>
        </w:rPr>
        <w:fldChar w:fldCharType="begin"/>
      </w:r>
      <w:r>
        <w:rPr>
          <w:noProof/>
        </w:rPr>
        <w:instrText xml:space="preserve"> PAGEREF _Toc4264589 \h </w:instrText>
      </w:r>
      <w:r>
        <w:rPr>
          <w:noProof/>
        </w:rPr>
      </w:r>
      <w:r>
        <w:rPr>
          <w:noProof/>
        </w:rPr>
        <w:fldChar w:fldCharType="separate"/>
      </w:r>
      <w:r w:rsidR="009B4740">
        <w:rPr>
          <w:noProof/>
        </w:rPr>
        <w:t>95</w:t>
      </w:r>
      <w:r>
        <w:rPr>
          <w:noProof/>
        </w:rPr>
        <w:fldChar w:fldCharType="end"/>
      </w:r>
    </w:p>
    <w:p w14:paraId="74A30D93" w14:textId="48D294EB"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11.4.3</w:t>
      </w:r>
      <w:r>
        <w:rPr>
          <w:rFonts w:eastAsiaTheme="minorEastAsia" w:cstheme="minorBidi"/>
          <w:noProof/>
          <w:sz w:val="22"/>
          <w:szCs w:val="22"/>
        </w:rPr>
        <w:tab/>
      </w:r>
      <w:r>
        <w:rPr>
          <w:noProof/>
        </w:rPr>
        <w:t>Changes in humidity</w:t>
      </w:r>
      <w:r>
        <w:rPr>
          <w:noProof/>
        </w:rPr>
        <w:tab/>
      </w:r>
      <w:r>
        <w:rPr>
          <w:noProof/>
        </w:rPr>
        <w:fldChar w:fldCharType="begin"/>
      </w:r>
      <w:r>
        <w:rPr>
          <w:noProof/>
        </w:rPr>
        <w:instrText xml:space="preserve"> PAGEREF _Toc4264590 \h </w:instrText>
      </w:r>
      <w:r>
        <w:rPr>
          <w:noProof/>
        </w:rPr>
      </w:r>
      <w:r>
        <w:rPr>
          <w:noProof/>
        </w:rPr>
        <w:fldChar w:fldCharType="separate"/>
      </w:r>
      <w:r w:rsidR="009B4740">
        <w:rPr>
          <w:noProof/>
        </w:rPr>
        <w:t>96</w:t>
      </w:r>
      <w:r>
        <w:rPr>
          <w:noProof/>
        </w:rPr>
        <w:fldChar w:fldCharType="end"/>
      </w:r>
    </w:p>
    <w:p w14:paraId="2E4CA3AF" w14:textId="31057F3C"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11.4.4</w:t>
      </w:r>
      <w:r>
        <w:rPr>
          <w:rFonts w:eastAsiaTheme="minorEastAsia" w:cstheme="minorBidi"/>
          <w:noProof/>
          <w:sz w:val="22"/>
          <w:szCs w:val="22"/>
        </w:rPr>
        <w:tab/>
      </w:r>
      <w:r>
        <w:rPr>
          <w:noProof/>
        </w:rPr>
        <w:t>Reverse bias testing of PSCs</w:t>
      </w:r>
      <w:r>
        <w:rPr>
          <w:noProof/>
        </w:rPr>
        <w:tab/>
      </w:r>
      <w:r>
        <w:rPr>
          <w:noProof/>
        </w:rPr>
        <w:fldChar w:fldCharType="begin"/>
      </w:r>
      <w:r>
        <w:rPr>
          <w:noProof/>
        </w:rPr>
        <w:instrText xml:space="preserve"> PAGEREF _Toc4264591 \h </w:instrText>
      </w:r>
      <w:r>
        <w:rPr>
          <w:noProof/>
        </w:rPr>
      </w:r>
      <w:r>
        <w:rPr>
          <w:noProof/>
        </w:rPr>
        <w:fldChar w:fldCharType="separate"/>
      </w:r>
      <w:r w:rsidR="009B4740">
        <w:rPr>
          <w:noProof/>
        </w:rPr>
        <w:t>96</w:t>
      </w:r>
      <w:r>
        <w:rPr>
          <w:noProof/>
        </w:rPr>
        <w:fldChar w:fldCharType="end"/>
      </w:r>
    </w:p>
    <w:p w14:paraId="4D303DFA" w14:textId="7A9F6D14" w:rsidR="00901276" w:rsidRDefault="00901276">
      <w:pPr>
        <w:pStyle w:val="TOC3"/>
        <w:rPr>
          <w:rFonts w:eastAsiaTheme="minorEastAsia" w:cstheme="minorBidi"/>
          <w:noProof/>
          <w:sz w:val="22"/>
          <w:szCs w:val="22"/>
        </w:rPr>
      </w:pPr>
      <w:r w:rsidRPr="00E90FF2">
        <w:rPr>
          <w:rFonts w:ascii="Times New Roman" w:hAnsi="Times New Roman" w:cs="Times New Roman"/>
          <w:noProof/>
          <w:color w:val="000000"/>
        </w:rPr>
        <w:t>11.4.5</w:t>
      </w:r>
      <w:r>
        <w:rPr>
          <w:rFonts w:eastAsiaTheme="minorEastAsia" w:cstheme="minorBidi"/>
          <w:noProof/>
          <w:sz w:val="22"/>
          <w:szCs w:val="22"/>
        </w:rPr>
        <w:tab/>
      </w:r>
      <w:r>
        <w:rPr>
          <w:noProof/>
        </w:rPr>
        <w:t>Open source stability modelling idea</w:t>
      </w:r>
      <w:r>
        <w:rPr>
          <w:noProof/>
        </w:rPr>
        <w:tab/>
      </w:r>
      <w:r>
        <w:rPr>
          <w:noProof/>
        </w:rPr>
        <w:fldChar w:fldCharType="begin"/>
      </w:r>
      <w:r>
        <w:rPr>
          <w:noProof/>
        </w:rPr>
        <w:instrText xml:space="preserve"> PAGEREF _Toc4264592 \h </w:instrText>
      </w:r>
      <w:r>
        <w:rPr>
          <w:noProof/>
        </w:rPr>
      </w:r>
      <w:r>
        <w:rPr>
          <w:noProof/>
        </w:rPr>
        <w:fldChar w:fldCharType="separate"/>
      </w:r>
      <w:r w:rsidR="009B4740">
        <w:rPr>
          <w:noProof/>
        </w:rPr>
        <w:t>96</w:t>
      </w:r>
      <w:r>
        <w:rPr>
          <w:noProof/>
        </w:rPr>
        <w:fldChar w:fldCharType="end"/>
      </w:r>
    </w:p>
    <w:p w14:paraId="4EC66BA6" w14:textId="1A042CA9" w:rsidR="00901276" w:rsidRDefault="00901276">
      <w:pPr>
        <w:pStyle w:val="TOC2"/>
        <w:tabs>
          <w:tab w:val="left" w:pos="720"/>
          <w:tab w:val="right" w:leader="dot" w:pos="8630"/>
        </w:tabs>
        <w:rPr>
          <w:rFonts w:eastAsiaTheme="minorEastAsia" w:cstheme="minorBidi"/>
          <w:b w:val="0"/>
          <w:bCs w:val="0"/>
          <w:noProof/>
          <w:sz w:val="22"/>
          <w:szCs w:val="22"/>
        </w:rPr>
      </w:pPr>
      <w:r w:rsidRPr="00E90FF2">
        <w:rPr>
          <w:rFonts w:ascii="Times New Roman" w:hAnsi="Times New Roman" w:cs="Times New Roman"/>
          <w:bCs w:val="0"/>
          <w:noProof/>
          <w:color w:val="000000"/>
        </w:rPr>
        <w:t>11.5</w:t>
      </w:r>
      <w:r>
        <w:rPr>
          <w:rFonts w:eastAsiaTheme="minorEastAsia" w:cstheme="minorBidi"/>
          <w:b w:val="0"/>
          <w:bCs w:val="0"/>
          <w:noProof/>
          <w:sz w:val="22"/>
          <w:szCs w:val="22"/>
        </w:rPr>
        <w:tab/>
      </w:r>
      <w:r>
        <w:rPr>
          <w:noProof/>
        </w:rPr>
        <w:t>Summary of section 11</w:t>
      </w:r>
      <w:r>
        <w:rPr>
          <w:noProof/>
        </w:rPr>
        <w:tab/>
      </w:r>
      <w:r>
        <w:rPr>
          <w:noProof/>
        </w:rPr>
        <w:fldChar w:fldCharType="begin"/>
      </w:r>
      <w:r>
        <w:rPr>
          <w:noProof/>
        </w:rPr>
        <w:instrText xml:space="preserve"> PAGEREF _Toc4264593 \h </w:instrText>
      </w:r>
      <w:r>
        <w:rPr>
          <w:noProof/>
        </w:rPr>
      </w:r>
      <w:r>
        <w:rPr>
          <w:noProof/>
        </w:rPr>
        <w:fldChar w:fldCharType="separate"/>
      </w:r>
      <w:r w:rsidR="009B4740">
        <w:rPr>
          <w:noProof/>
        </w:rPr>
        <w:t>97</w:t>
      </w:r>
      <w:r>
        <w:rPr>
          <w:noProof/>
        </w:rPr>
        <w:fldChar w:fldCharType="end"/>
      </w:r>
    </w:p>
    <w:p w14:paraId="2D1C9240" w14:textId="71A52231" w:rsidR="00901276" w:rsidRDefault="00901276">
      <w:pPr>
        <w:pStyle w:val="TOC1"/>
        <w:tabs>
          <w:tab w:val="left" w:pos="480"/>
          <w:tab w:val="right" w:leader="dot" w:pos="8630"/>
        </w:tabs>
        <w:rPr>
          <w:rFonts w:asciiTheme="minorHAnsi" w:eastAsiaTheme="minorEastAsia" w:hAnsiTheme="minorHAnsi" w:cstheme="minorBidi"/>
          <w:b w:val="0"/>
          <w:bCs w:val="0"/>
          <w:caps w:val="0"/>
          <w:noProof/>
          <w:sz w:val="22"/>
          <w:szCs w:val="22"/>
        </w:rPr>
      </w:pPr>
      <w:r>
        <w:rPr>
          <w:noProof/>
        </w:rPr>
        <w:t>12</w:t>
      </w:r>
      <w:r>
        <w:rPr>
          <w:rFonts w:asciiTheme="minorHAnsi" w:eastAsiaTheme="minorEastAsia" w:hAnsiTheme="minorHAnsi" w:cstheme="minorBidi"/>
          <w:b w:val="0"/>
          <w:bCs w:val="0"/>
          <w:caps w:val="0"/>
          <w:noProof/>
          <w:sz w:val="22"/>
          <w:szCs w:val="22"/>
        </w:rPr>
        <w:tab/>
      </w:r>
      <w:r>
        <w:rPr>
          <w:noProof/>
        </w:rPr>
        <w:t>Conclusion</w:t>
      </w:r>
      <w:r>
        <w:rPr>
          <w:noProof/>
        </w:rPr>
        <w:tab/>
      </w:r>
      <w:r>
        <w:rPr>
          <w:noProof/>
        </w:rPr>
        <w:fldChar w:fldCharType="begin"/>
      </w:r>
      <w:r>
        <w:rPr>
          <w:noProof/>
        </w:rPr>
        <w:instrText xml:space="preserve"> PAGEREF _Toc4264594 \h </w:instrText>
      </w:r>
      <w:r>
        <w:rPr>
          <w:noProof/>
        </w:rPr>
      </w:r>
      <w:r>
        <w:rPr>
          <w:noProof/>
        </w:rPr>
        <w:fldChar w:fldCharType="separate"/>
      </w:r>
      <w:r w:rsidR="009B4740">
        <w:rPr>
          <w:noProof/>
        </w:rPr>
        <w:t>98</w:t>
      </w:r>
      <w:r>
        <w:rPr>
          <w:noProof/>
        </w:rPr>
        <w:fldChar w:fldCharType="end"/>
      </w:r>
    </w:p>
    <w:p w14:paraId="3C237E03" w14:textId="76AA9FE8" w:rsidR="00901276" w:rsidRDefault="00901276">
      <w:pPr>
        <w:pStyle w:val="TOC1"/>
        <w:tabs>
          <w:tab w:val="right" w:leader="dot" w:pos="8630"/>
        </w:tabs>
        <w:rPr>
          <w:rFonts w:asciiTheme="minorHAnsi" w:eastAsiaTheme="minorEastAsia" w:hAnsiTheme="minorHAnsi" w:cstheme="minorBidi"/>
          <w:b w:val="0"/>
          <w:bCs w:val="0"/>
          <w:caps w:val="0"/>
          <w:noProof/>
          <w:sz w:val="22"/>
          <w:szCs w:val="22"/>
        </w:rPr>
      </w:pPr>
      <w:r>
        <w:rPr>
          <w:noProof/>
        </w:rPr>
        <w:t>Acknowledgements</w:t>
      </w:r>
      <w:r>
        <w:rPr>
          <w:noProof/>
        </w:rPr>
        <w:tab/>
      </w:r>
      <w:r>
        <w:rPr>
          <w:noProof/>
        </w:rPr>
        <w:fldChar w:fldCharType="begin"/>
      </w:r>
      <w:r>
        <w:rPr>
          <w:noProof/>
        </w:rPr>
        <w:instrText xml:space="preserve"> PAGEREF _Toc4264595 \h </w:instrText>
      </w:r>
      <w:r>
        <w:rPr>
          <w:noProof/>
        </w:rPr>
      </w:r>
      <w:r>
        <w:rPr>
          <w:noProof/>
        </w:rPr>
        <w:fldChar w:fldCharType="separate"/>
      </w:r>
      <w:r w:rsidR="009B4740">
        <w:rPr>
          <w:noProof/>
        </w:rPr>
        <w:t>100</w:t>
      </w:r>
      <w:r>
        <w:rPr>
          <w:noProof/>
        </w:rPr>
        <w:fldChar w:fldCharType="end"/>
      </w:r>
    </w:p>
    <w:p w14:paraId="38A60DFC" w14:textId="55C91EEE" w:rsidR="00901276" w:rsidRDefault="00901276">
      <w:pPr>
        <w:pStyle w:val="TOC1"/>
        <w:tabs>
          <w:tab w:val="right" w:leader="dot" w:pos="8630"/>
        </w:tabs>
        <w:rPr>
          <w:rFonts w:asciiTheme="minorHAnsi" w:eastAsiaTheme="minorEastAsia" w:hAnsiTheme="minorHAnsi" w:cstheme="minorBidi"/>
          <w:b w:val="0"/>
          <w:bCs w:val="0"/>
          <w:caps w:val="0"/>
          <w:noProof/>
          <w:sz w:val="22"/>
          <w:szCs w:val="22"/>
        </w:rPr>
      </w:pPr>
      <w:r>
        <w:rPr>
          <w:noProof/>
        </w:rPr>
        <w:t>Bibliography</w:t>
      </w:r>
      <w:r>
        <w:rPr>
          <w:noProof/>
        </w:rPr>
        <w:tab/>
      </w:r>
      <w:r>
        <w:rPr>
          <w:noProof/>
        </w:rPr>
        <w:fldChar w:fldCharType="begin"/>
      </w:r>
      <w:r>
        <w:rPr>
          <w:noProof/>
        </w:rPr>
        <w:instrText xml:space="preserve"> PAGEREF _Toc4264596 \h </w:instrText>
      </w:r>
      <w:r>
        <w:rPr>
          <w:noProof/>
        </w:rPr>
      </w:r>
      <w:r>
        <w:rPr>
          <w:noProof/>
        </w:rPr>
        <w:fldChar w:fldCharType="separate"/>
      </w:r>
      <w:r w:rsidR="009B4740">
        <w:rPr>
          <w:noProof/>
        </w:rPr>
        <w:t>100</w:t>
      </w:r>
      <w:r>
        <w:rPr>
          <w:noProof/>
        </w:rPr>
        <w:fldChar w:fldCharType="end"/>
      </w:r>
    </w:p>
    <w:p w14:paraId="6B203F3A" w14:textId="77777777" w:rsidR="00901276" w:rsidRDefault="00901276">
      <w:pPr>
        <w:spacing w:after="0"/>
        <w:rPr>
          <w:rFonts w:asciiTheme="minorHAnsi" w:hAnsiTheme="minorHAnsi" w:cstheme="minorHAnsi"/>
          <w:noProof/>
          <w:sz w:val="20"/>
          <w:szCs w:val="20"/>
        </w:rPr>
      </w:pPr>
      <w:r>
        <w:rPr>
          <w:rFonts w:asciiTheme="minorHAnsi" w:hAnsiTheme="minorHAnsi" w:cstheme="minorHAnsi"/>
          <w:noProof/>
          <w:sz w:val="20"/>
          <w:szCs w:val="20"/>
        </w:rPr>
        <w:br w:type="page"/>
      </w:r>
    </w:p>
    <w:p w14:paraId="4590865A" w14:textId="22F0920A" w:rsidR="005E6705" w:rsidRPr="00013B70" w:rsidRDefault="008424A9" w:rsidP="005E6705">
      <w:pPr>
        <w:pStyle w:val="Heading1"/>
      </w:pPr>
      <w:r>
        <w:lastRenderedPageBreak/>
        <w:fldChar w:fldCharType="end"/>
      </w:r>
      <w:bookmarkStart w:id="17" w:name="_Toc465696880"/>
      <w:bookmarkStart w:id="18" w:name="_Ref484026088"/>
      <w:bookmarkStart w:id="19" w:name="_Ref521520561"/>
      <w:bookmarkStart w:id="20" w:name="_Ref521520578"/>
      <w:bookmarkStart w:id="21" w:name="_Toc530166410"/>
      <w:bookmarkStart w:id="22" w:name="_Toc530166545"/>
      <w:bookmarkStart w:id="23" w:name="_Toc530167097"/>
      <w:bookmarkStart w:id="24" w:name="_Toc530167238"/>
      <w:bookmarkStart w:id="25" w:name="_Toc4264458"/>
      <w:r w:rsidR="005E6705" w:rsidRPr="00013B70">
        <w:t xml:space="preserve">Introduction: </w:t>
      </w:r>
      <w:r w:rsidR="00D746B1" w:rsidRPr="00013B70">
        <w:t>e</w:t>
      </w:r>
      <w:r w:rsidR="005E6705" w:rsidRPr="00013B70">
        <w:t>nergy requirements</w:t>
      </w:r>
      <w:r w:rsidR="00667C3C" w:rsidRPr="00013B70">
        <w:t xml:space="preserve"> - </w:t>
      </w:r>
      <w:r w:rsidR="005E6705" w:rsidRPr="00013B70">
        <w:t>why use perovskites?</w:t>
      </w:r>
      <w:bookmarkEnd w:id="17"/>
      <w:bookmarkEnd w:id="18"/>
      <w:bookmarkEnd w:id="19"/>
      <w:bookmarkEnd w:id="20"/>
      <w:bookmarkEnd w:id="21"/>
      <w:bookmarkEnd w:id="22"/>
      <w:bookmarkEnd w:id="23"/>
      <w:bookmarkEnd w:id="24"/>
      <w:bookmarkEnd w:id="25"/>
    </w:p>
    <w:p w14:paraId="547F0DAD" w14:textId="77777777" w:rsidR="005E6705" w:rsidRPr="00013B70" w:rsidRDefault="005E6705" w:rsidP="005E6705">
      <w:pPr>
        <w:keepNext/>
      </w:pPr>
      <w:r w:rsidRPr="00013B70">
        <w:rPr>
          <w:noProof/>
        </w:rPr>
        <w:drawing>
          <wp:inline distT="0" distB="0" distL="0" distR="0" wp14:anchorId="7275E2F1" wp14:editId="2F901C1B">
            <wp:extent cx="5486400" cy="1749287"/>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Map Shot 23.png"/>
                    <pic:cNvPicPr/>
                  </pic:nvPicPr>
                  <pic:blipFill>
                    <a:blip r:embed="rId9">
                      <a:extLst>
                        <a:ext uri="{28A0092B-C50C-407E-A947-70E740481C1C}">
                          <a14:useLocalDpi xmlns:a14="http://schemas.microsoft.com/office/drawing/2010/main" val="0"/>
                        </a:ext>
                      </a:extLst>
                    </a:blip>
                    <a:stretch>
                      <a:fillRect/>
                    </a:stretch>
                  </pic:blipFill>
                  <pic:spPr>
                    <a:xfrm>
                      <a:off x="0" y="0"/>
                      <a:ext cx="5498136" cy="1753029"/>
                    </a:xfrm>
                    <a:prstGeom prst="rect">
                      <a:avLst/>
                    </a:prstGeom>
                  </pic:spPr>
                </pic:pic>
              </a:graphicData>
            </a:graphic>
          </wp:inline>
        </w:drawing>
      </w:r>
    </w:p>
    <w:p w14:paraId="293C7DAA" w14:textId="77777777" w:rsidR="00A6024B" w:rsidRPr="00013B70" w:rsidRDefault="005E6705" w:rsidP="005E6705">
      <w:pPr>
        <w:pStyle w:val="Caption"/>
        <w:rPr>
          <w:rStyle w:val="Strong"/>
          <w:b w:val="0"/>
          <w:bCs w:val="0"/>
        </w:rPr>
      </w:pPr>
      <w:r w:rsidRPr="00013B70">
        <w:t>Scheme</w:t>
      </w:r>
      <w:r w:rsidR="00214E8C" w:rsidRPr="00013B70">
        <w:t xml:space="preserve"> </w:t>
      </w:r>
      <w:r w:rsidR="00B54D56" w:rsidRPr="00013B70">
        <w:t>1</w:t>
      </w:r>
    </w:p>
    <w:p w14:paraId="10ADB81B" w14:textId="77777777" w:rsidR="00CE2FA0" w:rsidRPr="00013B70" w:rsidRDefault="00CE2FA0" w:rsidP="00142537">
      <w:pPr>
        <w:pStyle w:val="Heading2"/>
      </w:pPr>
      <w:bookmarkStart w:id="26" w:name="_Toc530166411"/>
      <w:bookmarkStart w:id="27" w:name="_Toc530166546"/>
      <w:bookmarkStart w:id="28" w:name="_Toc530167098"/>
      <w:bookmarkStart w:id="29" w:name="_Toc530167239"/>
      <w:bookmarkStart w:id="30" w:name="_Toc4264459"/>
      <w:r w:rsidRPr="00013B70">
        <w:t>C</w:t>
      </w:r>
      <w:r w:rsidR="00D746B1" w:rsidRPr="00013B70">
        <w:t>urrent s</w:t>
      </w:r>
      <w:r w:rsidRPr="00013B70">
        <w:t>ituation</w:t>
      </w:r>
      <w:bookmarkEnd w:id="26"/>
      <w:bookmarkEnd w:id="27"/>
      <w:bookmarkEnd w:id="28"/>
      <w:bookmarkEnd w:id="29"/>
      <w:bookmarkEnd w:id="30"/>
    </w:p>
    <w:p w14:paraId="737C9303" w14:textId="050DCF2A" w:rsidR="00BC3A3B" w:rsidRPr="00013B70" w:rsidRDefault="00EA2E16" w:rsidP="00D65B28">
      <w:r w:rsidRPr="00013B70">
        <w:t>The world</w:t>
      </w:r>
      <w:r w:rsidR="00B54D56" w:rsidRPr="00013B70">
        <w:t xml:space="preserve">’s energy needs are increasing: </w:t>
      </w:r>
      <w:r w:rsidRPr="00013B70">
        <w:t>by 2050 the world</w:t>
      </w:r>
      <w:r w:rsidR="00B54D56" w:rsidRPr="00013B70">
        <w:t>’s</w:t>
      </w:r>
      <w:r w:rsidRPr="00013B70">
        <w:t xml:space="preserve"> population is predicted to be close to 10 billion</w:t>
      </w:r>
      <w:r w:rsidR="00150D6C" w:rsidRPr="00013B70">
        <w:t xml:space="preserve"> </w:t>
      </w:r>
      <w:r w:rsidR="00E056A5" w:rsidRPr="00013B70">
        <w:fldChar w:fldCharType="begin" w:fldLock="1"/>
      </w:r>
      <w:r w:rsidR="002C0364" w:rsidRPr="00013B70">
        <w:instrText>ADDIN CSL_CITATION {"citationItems":[{"id":"ITEM-1","itemData":{"URL":"http://www.worldometers.info/faq/","accessed":{"date-parts":[["2018","6","19"]]},"author":[{"dropping-particle":"","family":"Worldometers.info","given":"","non-dropping-particle":"","parse-names":false,"suffix":""}],"container-title":"Dover, Delaware, U.S.A.","id":"ITEM-1","issued":{"date-parts":[["2018"]]},"title":"Worldometers","type":"webpage"},"uris":["http://www.mendeley.com/documents/?uuid=636d433f-5f35-334c-b47c-1360245762af"]}],"mendeley":{"formattedCitation":"[1]","plainTextFormattedCitation":"[1]","previouslyFormattedCitation":"[1]"},"properties":{"noteIndex":0},"schema":"https://github.com/citation-style-language/schema/raw/master/csl-citation.json"}</w:instrText>
      </w:r>
      <w:r w:rsidR="00E056A5" w:rsidRPr="00013B70">
        <w:fldChar w:fldCharType="separate"/>
      </w:r>
      <w:r w:rsidR="002C0364" w:rsidRPr="00013B70">
        <w:rPr>
          <w:noProof/>
        </w:rPr>
        <w:t>[1]</w:t>
      </w:r>
      <w:r w:rsidR="00E056A5" w:rsidRPr="00013B70">
        <w:fldChar w:fldCharType="end"/>
      </w:r>
      <w:r w:rsidRPr="00013B70">
        <w:t xml:space="preserve">. </w:t>
      </w:r>
      <w:r w:rsidR="00C953B9" w:rsidRPr="00013B70">
        <w:t>Rather than pollute the environment with fossil fuels</w:t>
      </w:r>
      <w:r w:rsidR="0072499C" w:rsidRPr="00013B70">
        <w:t>,</w:t>
      </w:r>
      <w:r w:rsidR="00C953B9" w:rsidRPr="00013B70">
        <w:t xml:space="preserve"> one option is to use </w:t>
      </w:r>
      <w:r w:rsidR="0072499C" w:rsidRPr="00013B70">
        <w:t xml:space="preserve">renewable sources </w:t>
      </w:r>
      <w:r w:rsidR="00C953B9" w:rsidRPr="00013B70">
        <w:t xml:space="preserve">that are </w:t>
      </w:r>
      <w:r w:rsidR="0072499C" w:rsidRPr="00013B70">
        <w:t xml:space="preserve">in </w:t>
      </w:r>
      <w:r w:rsidR="00C953B9" w:rsidRPr="00013B70">
        <w:t>abundan</w:t>
      </w:r>
      <w:r w:rsidR="0072499C" w:rsidRPr="00013B70">
        <w:t>ce</w:t>
      </w:r>
      <w:r w:rsidR="00C953B9" w:rsidRPr="00013B70">
        <w:t xml:space="preserve"> and easy to </w:t>
      </w:r>
      <w:r w:rsidR="0072499C" w:rsidRPr="00013B70">
        <w:t xml:space="preserve">utilise </w:t>
      </w:r>
      <w:r w:rsidR="00C953B9" w:rsidRPr="00013B70">
        <w:t xml:space="preserve">without expending </w:t>
      </w:r>
      <w:r w:rsidR="0072499C" w:rsidRPr="00013B70">
        <w:t>fuel or producing waste during its life</w:t>
      </w:r>
      <w:r w:rsidR="00B54D56" w:rsidRPr="00013B70">
        <w:t xml:space="preserve"> </w:t>
      </w:r>
      <w:r w:rsidR="0072499C" w:rsidRPr="00013B70">
        <w:t>cycle</w:t>
      </w:r>
      <w:r w:rsidR="00C953B9" w:rsidRPr="00013B70">
        <w:t xml:space="preserve">. One of the means to meet this need is solar </w:t>
      </w:r>
      <w:r w:rsidR="0072499C" w:rsidRPr="00013B70">
        <w:t>power</w:t>
      </w:r>
      <w:r w:rsidR="00C953B9" w:rsidRPr="00013B70">
        <w:t>. The reason is because the solar resource i</w:t>
      </w:r>
      <w:r w:rsidR="00D43507" w:rsidRPr="00013B70">
        <w:t>s unlimited for as long as the E</w:t>
      </w:r>
      <w:r w:rsidR="00C953B9" w:rsidRPr="00013B70">
        <w:t xml:space="preserve">arth’s surface continues to be illuminated by the </w:t>
      </w:r>
      <w:r w:rsidR="006F30ED">
        <w:t>S</w:t>
      </w:r>
      <w:r w:rsidR="00C953B9" w:rsidRPr="00013B70">
        <w:t>un.</w:t>
      </w:r>
    </w:p>
    <w:p w14:paraId="0D20C491" w14:textId="77777777" w:rsidR="00BC3A3B" w:rsidRPr="00013B70" w:rsidRDefault="00387828" w:rsidP="00D65B28">
      <w:r w:rsidRPr="00013B70">
        <w:t>S</w:t>
      </w:r>
      <w:r w:rsidR="00C953B9" w:rsidRPr="00013B70">
        <w:t>ilicon is the main contend</w:t>
      </w:r>
      <w:r w:rsidR="0072499C" w:rsidRPr="00013B70">
        <w:t>ing material</w:t>
      </w:r>
      <w:r w:rsidR="00C953B9" w:rsidRPr="00013B70">
        <w:t xml:space="preserve"> for solar energy, </w:t>
      </w:r>
      <w:r w:rsidR="00522EF8" w:rsidRPr="00013B70">
        <w:t xml:space="preserve">resulting in </w:t>
      </w:r>
      <w:r w:rsidR="00D43507" w:rsidRPr="00013B70">
        <w:t xml:space="preserve">a </w:t>
      </w:r>
      <w:r w:rsidR="00522EF8" w:rsidRPr="00013B70">
        <w:t>relatively expensive cost of cells</w:t>
      </w:r>
      <w:r w:rsidRPr="00013B70">
        <w:t xml:space="preserve"> at around 0.48</w:t>
      </w:r>
      <w:r w:rsidR="003E4E0A" w:rsidRPr="00013B70">
        <w:t xml:space="preserve"> to </w:t>
      </w:r>
      <w:r w:rsidR="000A7499" w:rsidRPr="00013B70">
        <w:t>0.</w:t>
      </w:r>
      <w:r w:rsidRPr="00013B70">
        <w:t>56</w:t>
      </w:r>
      <w:r w:rsidR="00555595" w:rsidRPr="00013B70">
        <w:t xml:space="preserve"> </w:t>
      </w:r>
      <w:r w:rsidR="000A7499" w:rsidRPr="00013B70">
        <w:t>United States Dollar</w:t>
      </w:r>
      <w:r w:rsidR="001D0CD5" w:rsidRPr="00013B70">
        <w:t>s</w:t>
      </w:r>
      <w:r w:rsidR="000A7499" w:rsidRPr="00013B70">
        <w:t xml:space="preserve"> pe</w:t>
      </w:r>
      <w:r w:rsidR="00555595" w:rsidRPr="00013B70">
        <w:t>r Watt peak</w:t>
      </w:r>
      <w:r w:rsidR="000A7499" w:rsidRPr="00013B70">
        <w:t xml:space="preserve"> (US </w:t>
      </w:r>
      <w:r w:rsidRPr="00013B70">
        <w:t>$/W</w:t>
      </w:r>
      <w:r w:rsidR="00B35459" w:rsidRPr="00013B70">
        <w:rPr>
          <w:vertAlign w:val="subscript"/>
        </w:rPr>
        <w:t>peak</w:t>
      </w:r>
      <w:r w:rsidR="000A7499" w:rsidRPr="00013B70">
        <w:t>)</w:t>
      </w:r>
      <w:r w:rsidR="00D43507" w:rsidRPr="00013B70">
        <w:t xml:space="preserve"> </w:t>
      </w:r>
      <w:r w:rsidR="00C953B9" w:rsidRPr="00013B70">
        <w:t xml:space="preserve">although </w:t>
      </w:r>
      <w:r w:rsidRPr="00013B70">
        <w:t xml:space="preserve">it </w:t>
      </w:r>
      <w:r w:rsidR="00C953B9" w:rsidRPr="00013B70">
        <w:t>will come down in price in the long</w:t>
      </w:r>
      <w:r w:rsidR="00D43507" w:rsidRPr="00013B70">
        <w:t>-</w:t>
      </w:r>
      <w:r w:rsidR="00C953B9" w:rsidRPr="00013B70">
        <w:t>term future</w:t>
      </w:r>
      <w:r w:rsidRPr="00013B70">
        <w:t xml:space="preserve"> to possibly </w:t>
      </w:r>
      <w:r w:rsidR="000A7499" w:rsidRPr="00013B70">
        <w:t>0.30</w:t>
      </w:r>
      <w:r w:rsidR="003E4E0A" w:rsidRPr="00013B70">
        <w:t xml:space="preserve"> to </w:t>
      </w:r>
      <w:r w:rsidR="000A7499" w:rsidRPr="00013B70">
        <w:t>35</w:t>
      </w:r>
      <w:r w:rsidR="00807A3A" w:rsidRPr="00013B70">
        <w:t xml:space="preserve"> </w:t>
      </w:r>
      <w:r w:rsidR="00720C89" w:rsidRPr="00013B70">
        <w:t xml:space="preserve">US </w:t>
      </w:r>
      <w:r w:rsidRPr="00013B70">
        <w:t>$/W</w:t>
      </w:r>
      <w:r w:rsidR="00B35459" w:rsidRPr="00013B70">
        <w:rPr>
          <w:vertAlign w:val="subscript"/>
        </w:rPr>
        <w:t>peak</w:t>
      </w:r>
      <w:r w:rsidRPr="00013B70">
        <w:t xml:space="preserve"> </w:t>
      </w:r>
      <w:r w:rsidR="000A7499" w:rsidRPr="00013B70">
        <w:t>from efficiency improvements and changes in materials/production methods</w:t>
      </w:r>
      <w:r w:rsidR="009622F6" w:rsidRPr="00013B70">
        <w:t>,</w:t>
      </w:r>
      <w:r w:rsidR="00001812" w:rsidRPr="00013B70">
        <w:t xml:space="preserve"> etc.</w:t>
      </w:r>
      <w:r w:rsidR="000A7499" w:rsidRPr="00013B70">
        <w:t xml:space="preserve"> </w:t>
      </w:r>
      <w:r w:rsidR="00E056A5" w:rsidRPr="00013B70">
        <w:fldChar w:fldCharType="begin" w:fldLock="1"/>
      </w:r>
      <w:r w:rsidR="002C0364" w:rsidRPr="00013B70">
        <w:instrText>ADDIN CSL_CITATION {"citationItems":[{"id":"ITEM-1","itemData":{"DOI":"10.1016/j.solmat.2015.12.026","ISSN":"09270248","abstract":"Research and development of silicon heterojunction (SHJ) solar cells has seen a marked increase since the recent expiry of core patents describing SHJ technology. SHJ solar cells are expected to offer various cost benefits compared to conventional crystalline silicon solar cells. This paper analyses the production costs associated with five different SHJ cell designs, including an interdigitated back-contacted (IBC) design. Using life-cycle costing, we analyzed the current cost breakdown of these SHJ designs, and compared them to conventional diffused junction monocrystalline silicon modules. Coupling the results for current designs with literature data on technological improvements, we also present a prospective analysis of production costs for the five SHJ cells and modules. For current designs, module costs were calculated to be 0.48–0.56 USD per Watt-peak (Wp) for SHJ modules, compared to 0.50USD/Wp for a conventional c-Si module. The efficiency bonus for SHJ modules compared to conventional c-Si modules is offset by a strong increase in metallization costs for SHJ designs, as comparatively large amounts of low-temperature silver-paste are required. For module materials, the requirement for conductive adhesives results in a small cost penalty for SHJ modules compared to c-Si modules, which is more than balanced by the effect of higher efficiency in SHJ modules. Our prospective study showed that improvements in cell processing and module design could result in a significant drop in production costs for all module types studied. The SHJ modules gain much advantage by reducing and replacing silver consumption, increased cell efficiency and thinner wafers and have prospective production costs of 0.29–0.35USD/Wp. Conventional c-Si module cost is less sensitive to silver paste consumption, limiting the potential for cost reduction, and has prospective production costs of 0.33USD/Wp. Replacement of indium-tin-oxide was not found to contribute substantially to a reduction in module costs.","author":[{"dropping-particle":"","family":"Louwen","given":"Atse","non-dropping-particle":"","parse-names":false,"suffix":""},{"dropping-particle":"","family":"Sark","given":"Wilfried","non-dropping-particle":"van","parse-names":false,"suffix":""},{"dropping-particle":"","family":"Schropp","given":"Ruud","non-dropping-particle":"","parse-names":false,"suffix":""},{"dropping-particle":"","family":"Faaij","given":"André","non-dropping-particle":"","parse-names":false,"suffix":""}],"container-title":"Solar Energy Materials and Solar Cells","id":"ITEM-1","issued":{"date-parts":[["2016","4","1"]]},"page":"295-314","publisher":"North-Holland","title":"A cost roadmap for silicon heterojunction solar cells","type":"article-journal","volume":"147"},"uris":["http://www.mendeley.com/documents/?uuid=3d37cee5-c4dc-3ea1-bd9b-1d2caba497dc"]}],"mendeley":{"formattedCitation":"[2]","plainTextFormattedCitation":"[2]","previouslyFormattedCitation":"[2]"},"properties":{"noteIndex":0},"schema":"https://github.com/citation-style-language/schema/raw/master/csl-citation.json"}</w:instrText>
      </w:r>
      <w:r w:rsidR="00E056A5" w:rsidRPr="00013B70">
        <w:fldChar w:fldCharType="separate"/>
      </w:r>
      <w:r w:rsidR="002C0364" w:rsidRPr="00013B70">
        <w:rPr>
          <w:noProof/>
        </w:rPr>
        <w:t>[2]</w:t>
      </w:r>
      <w:r w:rsidR="00E056A5" w:rsidRPr="00013B70">
        <w:fldChar w:fldCharType="end"/>
      </w:r>
      <w:r w:rsidR="00C953B9" w:rsidRPr="00013B70">
        <w:t>.</w:t>
      </w:r>
    </w:p>
    <w:p w14:paraId="3D21A67F" w14:textId="16908A43" w:rsidR="005469DC" w:rsidRPr="00013B70" w:rsidRDefault="00C953B9" w:rsidP="00D65B28">
      <w:r w:rsidRPr="00013B70">
        <w:t>The higher the efficiency the lower the cost of the product</w:t>
      </w:r>
      <w:r w:rsidR="00150D6C" w:rsidRPr="00013B70">
        <w:t xml:space="preserve"> </w:t>
      </w:r>
      <w:r w:rsidR="00BC3A3B" w:rsidRPr="00013B70">
        <w:t>over its</w:t>
      </w:r>
      <w:r w:rsidR="00F748CF" w:rsidRPr="00013B70">
        <w:t xml:space="preserve"> lifespan </w:t>
      </w:r>
      <w:r w:rsidR="00E056A5" w:rsidRPr="00013B70">
        <w:fldChar w:fldCharType="begin" w:fldLock="1"/>
      </w:r>
      <w:r w:rsidR="00104113">
        <w:instrText>ADDIN CSL_CITATION {"citationItems":[{"id":"ITEM-1","itemData":{"DOI":"10.1002/advs.201600269","ISSN":"21983844","abstract":"Perovskite solar cells (PSCs) are promising candidates for the next generation of solar cells because they are easy to fabricate and have high power conversion efficiencies. However, there has been no detailed analysis of the cost of PSC modules. We selected two representative examples of PSCs and performed a cost analysis of their productions: one was a moderate-efficiency module produced from cheap materials, and the other was a high-efficiency module produced from expensive materials. The costs of both modules were found to be lower than those of other photovoltaic technologies. We used the calculated module costs to estimate the levelized cost of electricity (LCOE) of PSCs. The LCOE was calculated to be 3.5-4.9 US cents/kWh with an efficiency and lifetime of greater than 12% and 15 years respectively, below the cost of traditional energy sources.","author":[{"dropping-particle":"","family":"Cai","given":"Molang","non-dropping-particle":"","parse-names":false,"suffix":""},{"dropping-particle":"","family":"Wu","given":"Yongzhen","non-dropping-particle":"","parse-names":false,"suffix":""},{"dropping-particle":"","family":"Chen","given":"Han","non-dropping-particle":"","parse-names":false,"suffix":""},{"dropping-particle":"","family":"Yang","given":"Xudong","non-dropping-particle":"","parse-names":false,"suffix":""},{"dropping-particle":"","family":"Qiang","given":"Yinghuai","non-dropping-particle":"","parse-names":false,"suffix":""},{"dropping-particle":"","family":"Han","given":"Liyuan","non-dropping-particle":"","parse-names":false,"suffix":""}],"container-title":"Advanced Science","id":"ITEM-1","issue":"1","issued":{"date-parts":[["2017","1"]]},"page":"1-6","publisher":"Wiley-Blackwell","title":"Cost-Performance Analysis of Perovskite Solar Modules","type":"article-journal","volume":"4"},"uris":["http://www.mendeley.com/documents/?uuid=b504d0e4-55b5-4f7f-bbf1-1304cce53e5a"]}],"mendeley":{"formattedCitation":"[3]","plainTextFormattedCitation":"[3]","previouslyFormattedCitation":"[3]"},"properties":{"noteIndex":0},"schema":"https://github.com/citation-style-language/schema/raw/master/csl-citation.json"}</w:instrText>
      </w:r>
      <w:r w:rsidR="00E056A5" w:rsidRPr="00013B70">
        <w:fldChar w:fldCharType="separate"/>
      </w:r>
      <w:r w:rsidR="002C0364" w:rsidRPr="00013B70">
        <w:rPr>
          <w:noProof/>
        </w:rPr>
        <w:t>[3]</w:t>
      </w:r>
      <w:r w:rsidR="00E056A5" w:rsidRPr="00013B70">
        <w:fldChar w:fldCharType="end"/>
      </w:r>
      <w:r w:rsidR="00F748CF" w:rsidRPr="00013B70">
        <w:t xml:space="preserve"> </w:t>
      </w:r>
      <w:r w:rsidRPr="00013B70">
        <w:t>. At present though</w:t>
      </w:r>
      <w:r w:rsidR="007B1622" w:rsidRPr="00013B70">
        <w:t xml:space="preserve">, one of the barriers </w:t>
      </w:r>
      <w:r w:rsidR="00BC3A3B" w:rsidRPr="00013B70">
        <w:t>is the high</w:t>
      </w:r>
      <w:r w:rsidR="007B1622" w:rsidRPr="00013B70">
        <w:t xml:space="preserve"> cost of </w:t>
      </w:r>
      <w:r w:rsidR="006E2927" w:rsidRPr="00013B70">
        <w:t xml:space="preserve">the </w:t>
      </w:r>
      <w:r w:rsidR="007B1622" w:rsidRPr="00013B70">
        <w:t>technology</w:t>
      </w:r>
      <w:r w:rsidR="00926D54" w:rsidRPr="00013B70">
        <w:t>.</w:t>
      </w:r>
      <w:r w:rsidR="007B1622" w:rsidRPr="00013B70">
        <w:t xml:space="preserve"> </w:t>
      </w:r>
      <w:r w:rsidR="00926D54" w:rsidRPr="00013B70">
        <w:t>Once purchase</w:t>
      </w:r>
      <w:r w:rsidR="001D0CD5" w:rsidRPr="00013B70">
        <w:t>d, the next cost is implementation</w:t>
      </w:r>
      <w:r w:rsidR="00926D54" w:rsidRPr="00013B70">
        <w:t xml:space="preserve"> in the </w:t>
      </w:r>
      <w:r w:rsidR="006E2927" w:rsidRPr="00013B70">
        <w:t>buildings</w:t>
      </w:r>
      <w:r w:rsidR="00981C6F" w:rsidRPr="00013B70">
        <w:t xml:space="preserve">. Following this, </w:t>
      </w:r>
      <w:r w:rsidR="008926C6" w:rsidRPr="00013B70">
        <w:t>maintenance</w:t>
      </w:r>
      <w:r w:rsidR="00981C6F" w:rsidRPr="00013B70">
        <w:t xml:space="preserve"> costs and </w:t>
      </w:r>
      <w:r w:rsidR="008926C6" w:rsidRPr="00013B70">
        <w:t>personnel</w:t>
      </w:r>
      <w:r w:rsidR="00981C6F" w:rsidRPr="00013B70">
        <w:t xml:space="preserve"> with expertise will need to either train the users or be on hand to address any issues</w:t>
      </w:r>
      <w:r w:rsidR="005469DC" w:rsidRPr="00013B70">
        <w:t xml:space="preserve"> which </w:t>
      </w:r>
      <w:r w:rsidR="00511514" w:rsidRPr="00013B70">
        <w:t>are</w:t>
      </w:r>
      <w:r w:rsidR="005469DC" w:rsidRPr="00013B70">
        <w:t xml:space="preserve"> also an expense</w:t>
      </w:r>
      <w:r w:rsidR="00981C6F" w:rsidRPr="00013B70">
        <w:t>.</w:t>
      </w:r>
      <w:r w:rsidR="006751A5" w:rsidRPr="00013B70">
        <w:t xml:space="preserve"> </w:t>
      </w:r>
    </w:p>
    <w:p w14:paraId="4EFD3C57" w14:textId="462A6155" w:rsidR="00704B6D" w:rsidRPr="00013B70" w:rsidRDefault="007F0789" w:rsidP="00D65B28">
      <w:r w:rsidRPr="00013B70">
        <w:t xml:space="preserve">How can </w:t>
      </w:r>
      <w:r w:rsidR="00487DF9" w:rsidRPr="00013B70">
        <w:t>this</w:t>
      </w:r>
      <w:r w:rsidR="00D332A9" w:rsidRPr="00013B70">
        <w:t xml:space="preserve"> be overcome?</w:t>
      </w:r>
      <w:r w:rsidR="00CF0BBB" w:rsidRPr="00013B70">
        <w:t xml:space="preserve"> </w:t>
      </w:r>
      <w:r w:rsidRPr="00013B70">
        <w:t>P</w:t>
      </w:r>
      <w:r w:rsidR="006751A5" w:rsidRPr="00013B70">
        <w:t>otential</w:t>
      </w:r>
      <w:r w:rsidR="00BD7698" w:rsidRPr="00013B70">
        <w:t>ly</w:t>
      </w:r>
      <w:r w:rsidR="006751A5" w:rsidRPr="00013B70">
        <w:t xml:space="preserve"> </w:t>
      </w:r>
      <w:r w:rsidR="00BD7698" w:rsidRPr="00013B70">
        <w:t xml:space="preserve">lower (at present) </w:t>
      </w:r>
      <w:r w:rsidR="006751A5" w:rsidRPr="00013B70">
        <w:t>manufacturing cost</w:t>
      </w:r>
      <w:r w:rsidR="00BD7698" w:rsidRPr="00013B70">
        <w:t xml:space="preserve">s of perovskite solar </w:t>
      </w:r>
      <w:r w:rsidR="009D4EE0" w:rsidRPr="00013B70">
        <w:t>modules</w:t>
      </w:r>
      <w:r w:rsidR="006751A5" w:rsidRPr="00013B70">
        <w:t xml:space="preserve">, </w:t>
      </w:r>
      <w:r w:rsidR="00BD7698" w:rsidRPr="00013B70">
        <w:t xml:space="preserve">mainly due to lower </w:t>
      </w:r>
      <w:r w:rsidR="006751A5" w:rsidRPr="00013B70">
        <w:t xml:space="preserve">substrate costs and </w:t>
      </w:r>
      <w:r w:rsidR="00BD7698" w:rsidRPr="00013B70">
        <w:t xml:space="preserve">fabrication </w:t>
      </w:r>
      <w:r w:rsidR="006751A5" w:rsidRPr="00013B70">
        <w:t xml:space="preserve">simplicity </w:t>
      </w:r>
      <w:r w:rsidR="00BE3086" w:rsidRPr="00013B70">
        <w:t xml:space="preserve">and high efficiencies </w:t>
      </w:r>
      <w:r w:rsidR="00B732C4" w:rsidRPr="00013B70">
        <w:t xml:space="preserve">may </w:t>
      </w:r>
      <w:r w:rsidR="008926C6" w:rsidRPr="00013B70">
        <w:t>significantly</w:t>
      </w:r>
      <w:r w:rsidR="00BD7698" w:rsidRPr="00013B70">
        <w:t xml:space="preserve"> lower their cost barrier</w:t>
      </w:r>
      <w:r w:rsidR="00BE3086" w:rsidRPr="00013B70">
        <w:t xml:space="preserve"> </w:t>
      </w:r>
      <w:r w:rsidR="00BE3086" w:rsidRPr="00013B70">
        <w:fldChar w:fldCharType="begin" w:fldLock="1"/>
      </w:r>
      <w:r w:rsidR="00104113">
        <w:instrText>ADDIN CSL_CITATION {"citationItems":[{"id":"ITEM-1","itemData":{"DOI":"10.1002/advs.201600269","ISSN":"21983844","abstract":"Perovskite solar cells (PSCs) are promising candidates for the next generation of solar cells because they are easy to fabricate and have high power conversion efficiencies. However, there has been no detailed analysis of the cost of PSC modules. We selected two representative examples of PSCs and performed a cost analysis of their productions: one was a moderate-efficiency module produced from cheap materials, and the other was a high-efficiency module produced from expensive materials. The costs of both modules were found to be lower than those of other photovoltaic technologies. We used the calculated module costs to estimate the levelized cost of electricity (LCOE) of PSCs. The LCOE was calculated to be 3.5-4.9 US cents/kWh with an efficiency and lifetime of greater than 12% and 15 years respectively, below the cost of traditional energy sources.","author":[{"dropping-particle":"","family":"Cai","given":"Molang","non-dropping-particle":"","parse-names":false,"suffix":""},{"dropping-particle":"","family":"Wu","given":"Yongzhen","non-dropping-particle":"","parse-names":false,"suffix":""},{"dropping-particle":"","family":"Chen","given":"Han","non-dropping-particle":"","parse-names":false,"suffix":""},{"dropping-particle":"","family":"Yang","given":"Xudong","non-dropping-particle":"","parse-names":false,"suffix":""},{"dropping-particle":"","family":"Qiang","given":"Yinghuai","non-dropping-particle":"","parse-names":false,"suffix":""},{"dropping-particle":"","family":"Han","given":"Liyuan","non-dropping-particle":"","parse-names":false,"suffix":""}],"container-title":"Advanced Science","id":"ITEM-1","issue":"1","issued":{"date-parts":[["2017","1"]]},"page":"1-6","publisher":"Wiley-Blackwell","title":"Cost-Performance Analysis of Perovskite Solar Modules","type":"article-journal","volume":"4"},"uris":["http://www.mendeley.com/documents/?uuid=b504d0e4-55b5-4f7f-bbf1-1304cce53e5a"]}],"mendeley":{"formattedCitation":"[3]","plainTextFormattedCitation":"[3]","previouslyFormattedCitation":"[3]"},"properties":{"noteIndex":0},"schema":"https://github.com/citation-style-language/schema/raw/master/csl-citation.json"}</w:instrText>
      </w:r>
      <w:r w:rsidR="00BE3086" w:rsidRPr="00013B70">
        <w:fldChar w:fldCharType="separate"/>
      </w:r>
      <w:r w:rsidR="002C0364" w:rsidRPr="00013B70">
        <w:rPr>
          <w:noProof/>
        </w:rPr>
        <w:t>[3]</w:t>
      </w:r>
      <w:r w:rsidR="00BE3086" w:rsidRPr="00013B70">
        <w:fldChar w:fldCharType="end"/>
      </w:r>
      <w:r w:rsidR="008926C6" w:rsidRPr="00013B70">
        <w:t>.</w:t>
      </w:r>
      <w:r w:rsidR="00C953B9" w:rsidRPr="00013B70">
        <w:t xml:space="preserve"> </w:t>
      </w:r>
    </w:p>
    <w:p w14:paraId="6400A627" w14:textId="59A397B1" w:rsidR="00BC3A3B" w:rsidRPr="00013B70" w:rsidRDefault="00C953B9" w:rsidP="00D65B28">
      <w:r w:rsidRPr="00013B70">
        <w:t xml:space="preserve">Other technologies </w:t>
      </w:r>
      <w:r w:rsidR="006202FA" w:rsidRPr="00013B70">
        <w:t xml:space="preserve">have been assessed for their potential commercialization </w:t>
      </w:r>
      <w:r w:rsidR="00B32CC3" w:rsidRPr="00013B70">
        <w:t>such as o</w:t>
      </w:r>
      <w:r w:rsidRPr="00013B70">
        <w:t xml:space="preserve">rganic </w:t>
      </w:r>
      <w:r w:rsidR="00E844BD" w:rsidRPr="00013B70">
        <w:t>p</w:t>
      </w:r>
      <w:r w:rsidR="00F534FE" w:rsidRPr="00013B70">
        <w:t>hotovoltaic</w:t>
      </w:r>
      <w:r w:rsidR="00E03DC5" w:rsidRPr="00013B70">
        <w:t xml:space="preserve"> </w:t>
      </w:r>
      <w:r w:rsidR="00F534FE" w:rsidRPr="00013B70">
        <w:t>technology</w:t>
      </w:r>
      <w:r w:rsidR="006202FA" w:rsidRPr="00013B70">
        <w:t xml:space="preserve"> </w:t>
      </w:r>
      <w:r w:rsidR="00E056A5" w:rsidRPr="00013B70">
        <w:fldChar w:fldCharType="begin" w:fldLock="1"/>
      </w:r>
      <w:r w:rsidR="002C0364" w:rsidRPr="00013B70">
        <w:instrText>ADDIN CSL_CITATION {"citationItems":[{"id":"ITEM-1","itemData":{"DOI":"10.1016/j.solener.2009.02.003","ISSN":"0038092X","abstract":"In this paper we estimate the manufacturing cost of purely organic solar cells. We find a very large range since the technology is still very young. We estimate that the manufacturing cost for purely organic solar cells will range between $50 and $140/m 2 . Under the assumption of 5% efficiency, this leads to a module cost of between $1.00 and $2.83/W p . Under the assumption of a 5-year lifetime, this leads to a levelized cost of electricity (LEC) of between 49¢ and 85¢/kWh. In order to achieve a more competitive COE of about 7¢/kWh, we would need to increase efficiency to 15% and lifetime to between 15–20 years.","author":[{"dropping-particle":"","family":"Kalowekamo","given":"Joseph","non-dropping-particle":"","parse-names":false,"suffix":""},{"dropping-particle":"","family":"Baker","given":"Erin","non-dropping-particle":"","parse-names":false,"suffix":""}],"container-title":"Solar Energy","id":"ITEM-1","issue":"8","issued":{"date-parts":[["2009","8"]]},"page":"1224-1231","title":"Estimating the manufacturing cost of purely organic solar cells","type":"article-journal","volume":"83"},"uris":["http://www.mendeley.com/documents/?uuid=6a4169ad-e13f-3596-b8c6-4a50274769cf"]}],"mendeley":{"formattedCitation":"[4]","plainTextFormattedCitation":"[4]","previouslyFormattedCitation":"[4]"},"properties":{"noteIndex":0},"schema":"https://github.com/citation-style-language/schema/raw/master/csl-citation.json"}</w:instrText>
      </w:r>
      <w:r w:rsidR="00E056A5" w:rsidRPr="00013B70">
        <w:fldChar w:fldCharType="separate"/>
      </w:r>
      <w:r w:rsidR="002C0364" w:rsidRPr="00013B70">
        <w:rPr>
          <w:noProof/>
        </w:rPr>
        <w:t>[4]</w:t>
      </w:r>
      <w:r w:rsidR="00E056A5" w:rsidRPr="00013B70">
        <w:fldChar w:fldCharType="end"/>
      </w:r>
      <w:r w:rsidR="00F85B10" w:rsidRPr="00013B70">
        <w:t xml:space="preserve"> which has a</w:t>
      </w:r>
      <w:r w:rsidR="006202FA" w:rsidRPr="00013B70">
        <w:t xml:space="preserve"> relatively low efficienc</w:t>
      </w:r>
      <w:r w:rsidR="00F85B10" w:rsidRPr="00013B70">
        <w:t>y</w:t>
      </w:r>
      <w:r w:rsidR="006202FA" w:rsidRPr="00013B70">
        <w:t xml:space="preserve"> of 5% and </w:t>
      </w:r>
      <w:r w:rsidR="00085957" w:rsidRPr="00013B70">
        <w:t xml:space="preserve">a </w:t>
      </w:r>
      <w:r w:rsidR="00704B6D" w:rsidRPr="00013B70">
        <w:t xml:space="preserve">limited </w:t>
      </w:r>
      <w:r w:rsidR="00085957" w:rsidRPr="00013B70">
        <w:t xml:space="preserve">stability of </w:t>
      </w:r>
      <w:r w:rsidR="00BC3A3B" w:rsidRPr="00013B70">
        <w:t xml:space="preserve">around </w:t>
      </w:r>
      <w:r w:rsidR="006202FA" w:rsidRPr="00013B70">
        <w:t>10 years</w:t>
      </w:r>
      <w:r w:rsidR="00704B6D" w:rsidRPr="00013B70">
        <w:t>.</w:t>
      </w:r>
      <w:r w:rsidR="00E844BD" w:rsidRPr="00013B70">
        <w:t xml:space="preserve"> Dye solar c</w:t>
      </w:r>
      <w:r w:rsidR="00DC62B6" w:rsidRPr="00013B70">
        <w:t>ell</w:t>
      </w:r>
      <w:r w:rsidR="00C5053A" w:rsidRPr="00013B70">
        <w:t xml:space="preserve"> </w:t>
      </w:r>
      <w:r w:rsidR="00A07B5F" w:rsidRPr="00013B70">
        <w:t>(DSC</w:t>
      </w:r>
      <w:r w:rsidRPr="00013B70">
        <w:t>)</w:t>
      </w:r>
      <w:r w:rsidR="00DC62B6" w:rsidRPr="00013B70">
        <w:t xml:space="preserve"> technology</w:t>
      </w:r>
      <w:r w:rsidR="0041424A" w:rsidRPr="00013B70">
        <w:t xml:space="preserve"> </w:t>
      </w:r>
      <w:r w:rsidR="00DC62B6" w:rsidRPr="00013B70">
        <w:t xml:space="preserve">is </w:t>
      </w:r>
      <w:r w:rsidR="006202FA" w:rsidRPr="00013B70">
        <w:t xml:space="preserve">also an option </w:t>
      </w:r>
      <w:r w:rsidR="00311A0D" w:rsidRPr="00013B70">
        <w:t xml:space="preserve">but stability and low potential are still barriers </w:t>
      </w:r>
      <w:r w:rsidR="006202FA" w:rsidRPr="00013B70">
        <w:t>among others</w:t>
      </w:r>
      <w:r w:rsidR="00173C63">
        <w:t xml:space="preserve"> as discussed in two reviews Refs.</w:t>
      </w:r>
      <w:r w:rsidR="006202FA" w:rsidRPr="00013B70">
        <w:t xml:space="preserve"> </w:t>
      </w:r>
      <w:r w:rsidR="00E056A5" w:rsidRPr="00013B70">
        <w:fldChar w:fldCharType="begin" w:fldLock="1"/>
      </w:r>
      <w:r w:rsidR="002C0364" w:rsidRPr="00013B70">
        <w:instrText>ADDIN CSL_CITATION {"citationItems":[{"id":"ITEM-1","itemData":{"DOI":"10.1016/j.rser.2016.12.096","ISSN":"13640321","abstract":"Dye sensitized solar cells (DSSCs) are a type of photovoltaic device that have received widespread attention in recent years. In comparison with silicon photovoltaic cells, DSSCs exhibit some specific advantages including easy fabrication procedures, low manufacturing cost and compatibility with flexible substrates. In spite of the advantages mentioned, from the industrial point of view, the efficiency and the long term stability of the DSSCs system have been subject of concern during the past years of development of this technology. In order to solve these problems, numerous research efforts have been devoted to the engineering and manufacturing of devices that could meet the standards of the photovoltaic cells market for various applications, but the low efficiency and stability have remained as the major challenges in development of DSSCs over the past 25 year. This review focuses on the obstacles and restrictions in the fabrication and commercialization of DSSCs. Losses-in-potential as a limiting efficiency and degradation processes are discussed and external effective factors on the stability of DSSC such as thermal and light soaking stresses, environmental conditions and issues related to the sealing have been investigated in detail. Also, commercial photovoltaic technology of DSSCs in term of efficiency, stability and lifetime is compared to the different types of photovoltaic solar cells. Results indicate that despite the many attractive features of this technology, the transition from laboratory to industry and outdoor applications has been hampered by a number of issues.","author":[{"dropping-particle":"","family":"Mozaffari","given":"Samaneh","non-dropping-particle":"","parse-names":false,"suffix":""},{"dropping-particle":"","family":"Nateghi","given":"Mohammad Reza","non-dropping-particle":"","parse-names":false,"suffix":""},{"dropping-particle":"","family":"Zarandi","given":"Mahmood Borhani","non-dropping-particle":"","parse-names":false,"suffix":""}],"container-title":"Renewable and Sustainable Energy Reviews","id":"ITEM-1","issued":{"date-parts":[["2017","5"]]},"page":"675-686","title":"An overview of the Challenges in the commercialization of dye sensitized solar cells","type":"article-journal","volume":"71"},"uris":["http://www.mendeley.com/documents/?uuid=21c096bc-cbb9-3f85-8657-df41f7989082"]},{"id":"ITEM-2","itemData":{"DOI":"10.1116/1.3676433","ISBN":"0734-2101","ISSN":"0734-2101","abstract":"Dye sensitized solar cells (DSSCs) have received a tremendous amount of attention since the first report of a 7% efficient cell in 1991. Confirmed record efficiencies are now 11.2% for small cells and 9.9% for submodules, and low-cost production methods are enabling manufacturing of DSSC products for a variety of markets. This review describes the present status of DSSC devices and manufacturing as well as research challenges that must be addressed to continue the rapid commercialization of DSSC technology. These challenges fall into the categories of improving efficiency, stability, and manufacturability. Efficiency improvements will hinge on the development of new combinations of dyes, redox couples, and photoanodes. Best-case lifetimes are determined by the kinetics of various molecular-level processes, and realization of these lifetimes will require improved encapsulation of cells and modules. Low-cost and sustainable manufacturing of DSSC modules depends on use of high-throughput roll-to-roll processing and inexpensive, abundant materials. Prospects for simultaneous improvement of efficiency, stability, and manufacturing are discussed.","author":[{"dropping-particle":"","family":"Baxter","given":"Jason B.","non-dropping-particle":"","parse-names":false,"suffix":""}],"container-title":"Journal of Vacuum Science &amp; Technology A: Vacuum, Surfaces, and Films","id":"ITEM-2","issue":"2","issued":{"date-parts":[["2012","3","15"]]},"page":"020801","publisher":"American Vacuum Society","title":"Commercialization of dye sensitized solar cells: Present status and future research needs to improve efficiency, stability, and manufacturing","type":"article-journal","volume":"30"},"uris":["http://www.mendeley.com/documents/?uuid=cd1d1588-4879-3a4f-baf1-c34f15766f16"]}],"mendeley":{"formattedCitation":"[5,6]","plainTextFormattedCitation":"[5,6]","previouslyFormattedCitation":"[5,6]"},"properties":{"noteIndex":0},"schema":"https://github.com/citation-style-language/schema/raw/master/csl-citation.json"}</w:instrText>
      </w:r>
      <w:r w:rsidR="00E056A5" w:rsidRPr="00013B70">
        <w:fldChar w:fldCharType="separate"/>
      </w:r>
      <w:r w:rsidR="002C0364" w:rsidRPr="00013B70">
        <w:rPr>
          <w:noProof/>
        </w:rPr>
        <w:t>[5,6]</w:t>
      </w:r>
      <w:r w:rsidR="00E056A5" w:rsidRPr="00013B70">
        <w:fldChar w:fldCharType="end"/>
      </w:r>
      <w:r w:rsidR="0041424A" w:rsidRPr="00013B70">
        <w:t>.</w:t>
      </w:r>
    </w:p>
    <w:p w14:paraId="07F30A20" w14:textId="60FE9F98" w:rsidR="00CE2FA0" w:rsidRPr="00013B70" w:rsidRDefault="003D6A94" w:rsidP="00D65B28">
      <w:r w:rsidRPr="00013B70">
        <w:t xml:space="preserve">Roll to roll methods </w:t>
      </w:r>
      <w:r w:rsidR="00C5053A" w:rsidRPr="00013B70">
        <w:t xml:space="preserve">using </w:t>
      </w:r>
      <w:r w:rsidRPr="00013B70">
        <w:t xml:space="preserve">cheaper </w:t>
      </w:r>
      <w:r w:rsidR="00182601" w:rsidRPr="00013B70">
        <w:t xml:space="preserve">flexible </w:t>
      </w:r>
      <w:r w:rsidRPr="00013B70">
        <w:t xml:space="preserve">substrates </w:t>
      </w:r>
      <w:r w:rsidR="00182601" w:rsidRPr="00013B70">
        <w:t xml:space="preserve">with </w:t>
      </w:r>
      <w:r w:rsidR="00C5053A" w:rsidRPr="00013B70">
        <w:t>perovskites exist</w:t>
      </w:r>
      <w:r w:rsidRPr="00013B70">
        <w:t>,</w:t>
      </w:r>
      <w:r w:rsidR="00F748CF" w:rsidRPr="00013B70">
        <w:t xml:space="preserve"> and perovskites can potentially </w:t>
      </w:r>
      <w:r w:rsidR="00311A0D" w:rsidRPr="00013B70">
        <w:t xml:space="preserve">have comparable </w:t>
      </w:r>
      <w:r w:rsidR="00F748CF" w:rsidRPr="00013B70">
        <w:t xml:space="preserve">costs and make this more economical </w:t>
      </w:r>
      <w:r w:rsidR="006202FA" w:rsidRPr="00013B70">
        <w:t xml:space="preserve">via tandem combinations </w:t>
      </w:r>
      <w:r w:rsidR="00311A0D" w:rsidRPr="00013B70">
        <w:t>with silicon solar cells reducing costs further</w:t>
      </w:r>
      <w:r w:rsidR="00F748CF" w:rsidRPr="00013B70">
        <w:t xml:space="preserve"> </w:t>
      </w:r>
      <w:r w:rsidR="002D1467">
        <w:t xml:space="preserve">as investigated by an article and another review Refs. </w:t>
      </w:r>
      <w:r w:rsidR="00E056A5" w:rsidRPr="00013B70">
        <w:fldChar w:fldCharType="begin" w:fldLock="1"/>
      </w:r>
      <w:r w:rsidR="002C0364" w:rsidRPr="00013B70">
        <w:instrText>ADDIN CSL_CITATION {"citationItems":[{"id":"ITEM-1","itemData":{"DOI":"10.1016/j.solmat.2017.08.038","ISSN":"09270248","abstract":"Perovskite photovoltaic solar cells and modules can be manufactured using roll-to-roll (R2R) techniques, which have the potential for very low cost production. Understanding cost barriers and drivers that will impact its future commercial viability can beneficially guide research directions. Because processes, materials and equipment for manufacturing are still under development, it is difficult to estimate these costs accurately. We use a cost method developed to allow for uncertainty in the input assumptions to analyse three demonstrated R2R compatible manufacturing sequences and two potential optimised sequences. Using these novel methods, we have identified and quantified key cost barriers; high cost materials P3HT and PCBM, the use of evaporation for the rear metal deposition, and the transparent ITO coating. We project that technology developments in these key areas would halve the expected manufacturing cost to US$37/m±30%. With 68% GFF, 10% PCE and a 3 year lifetime, such R2R perovskite modules would be competitive with existing flexible PV products in the market on a $/W and power to weight basis. To compete with Si and CdTe in the flat plate PV market, PCE and lifetimes in excess of 15% and 15 years respectively would be required.","author":[{"dropping-particle":"","family":"Chang","given":"Nathan L.","non-dropping-particle":"","parse-names":false,"suffix":""},{"dropping-particle":"","family":"Ho-Baillie","given":"Anita Wing Yi","non-dropping-particle":"","parse-names":false,"suffix":""},{"dropping-particle":"","family":"Vak","given":"Doojin","non-dropping-particle":"","parse-names":false,"suffix":""},{"dropping-particle":"","family":"Gao","given":"Mei","non-dropping-particle":"","parse-names":false,"suffix":""},{"dropping-particle":"","family":"Green","given":"Martin A.","non-dropping-particle":"","parse-names":false,"suffix":""},{"dropping-particle":"","family":"Egan","given":"Renate J.","non-dropping-particle":"","parse-names":false,"suffix":""}],"container-title":"Solar Energy Materials and Solar Cells","id":"ITEM-1","issued":{"date-parts":[["2018","1","1"]]},"page":"314-324","publisher":"North-Holland","title":"Manufacturing cost and market potential analysis of demonstrated roll-to-roll perovskite photovoltaic cell processes","type":"article-journal","volume":"174"},"uris":["http://www.mendeley.com/documents/?uuid=d8ba3924-dde1-3fb9-ab8f-82be71a8039c"]},{"id":"ITEM-2","itemData":{"DOI":"10.1021/acs.jpclett.6b00002","ISBN":"1948-7185 (Electronic)\\r1948-7185 (Linking)","ISSN":"1948-7185","PMID":"26863290","abstract":"A semiconductor that can be processed on a large scale with a bandgap around 1.8 eV could enable the manufacture of highly-efficient low cost double-junction solar cells. Solution-processable organic-inorganic halide perovskites have recently generated considerable excitement as absorbers in single-junction solar cells, and while it is possible to tune the bandgap of (CH3NH3)Pb(BrxI1-x)3 between 2.3 and 1.6 eV by controlling the halide concentration, optical instability due to photo-induced phase segregation limits the voltage that can be extracted from compositions with appropriate bandgaps for tandem applications. Moreover, these materials have been shown to suffer from thermal degradation at temperatures within the processing and operational window. By replacing the volatile methylammonium cation with cesium, it is possible to synthesize a mixed halide absorber material with improved optical and thermal stability, a stabilized photoconversion efficiency of 6.5%, and a bandgap of 1.9 eV.","author":[{"dropping-particle":"","family":"Beal","given":"Rachel Ellen","non-dropping-particle":"","parse-names":false,"suffix":""},{"dropping-particle":"","family":"Slotcavage","given":"Daniel J","non-dropping-particle":"","parse-names":false,"suffix":""},{"dropping-particle":"","family":"Leijtens","given":"Tomas","non-dropping-particle":"","parse-names":false,"suffix":""},{"dropping-particle":"","family":"Bowring","given":"Andrea Ruth","non-dropping-particle":"","parse-names":false,"suffix":""},{"dropping-particle":"","family":"Belisle","given":"Rebecca A","non-dropping-particle":"","parse-names":false,"suffix":""},{"dropping-particle":"","family":"Nguyen","given":"William H","non-dropping-particle":"","parse-names":false,"suffix":""},{"dropping-particle":"","family":"Burkhard","given":"George F.","non-dropping-particle":"","parse-names":false,"suffix":""},{"dropping-particle":"","family":"Hoke","given":"Eric T","non-dropping-particle":"","parse-names":false,"suffix":""},{"dropping-particle":"","family":"McGehee","given":"Michael D","non-dropping-particle":"","parse-names":false,"suffix":""}],"container-title":"The Journal of Physical Chemistry Letters","id":"ITEM-2","issue":"5","issued":{"date-parts":[["2016","3","3"]]},"page":"746-751","title":"Cesium Lead Halide Perovskites with Improved Stability for Tandem Solar Cells","type":"article-journal","volume":"7"},"uris":["http://www.mendeley.com/documents/?uuid=886a16f0-b37c-4612-abd2-6edd39d88f5e"]}],"mendeley":{"formattedCitation":"[7,8]","plainTextFormattedCitation":"[7,8]","previouslyFormattedCitation":"[7,8]"},"properties":{"noteIndex":0},"schema":"https://github.com/citation-style-language/schema/raw/master/csl-citation.json"}</w:instrText>
      </w:r>
      <w:r w:rsidR="00E056A5" w:rsidRPr="00013B70">
        <w:fldChar w:fldCharType="separate"/>
      </w:r>
      <w:r w:rsidR="002C0364" w:rsidRPr="00013B70">
        <w:rPr>
          <w:noProof/>
        </w:rPr>
        <w:t>[7,8]</w:t>
      </w:r>
      <w:r w:rsidR="00E056A5" w:rsidRPr="00013B70">
        <w:fldChar w:fldCharType="end"/>
      </w:r>
      <w:r w:rsidR="00C5053A" w:rsidRPr="00013B70">
        <w:t>.</w:t>
      </w:r>
    </w:p>
    <w:p w14:paraId="11D82CF1" w14:textId="77777777" w:rsidR="00CE2FA0" w:rsidRPr="00013B70" w:rsidRDefault="00CE2FA0" w:rsidP="00D65B28"/>
    <w:p w14:paraId="2D40DFAF" w14:textId="77777777" w:rsidR="00CE2FA0" w:rsidRPr="00013B70" w:rsidRDefault="00D746B1" w:rsidP="00142537">
      <w:pPr>
        <w:pStyle w:val="Heading2"/>
      </w:pPr>
      <w:bookmarkStart w:id="31" w:name="_Toc530166412"/>
      <w:bookmarkStart w:id="32" w:name="_Toc530166547"/>
      <w:bookmarkStart w:id="33" w:name="_Toc530167099"/>
      <w:bookmarkStart w:id="34" w:name="_Toc530167240"/>
      <w:bookmarkStart w:id="35" w:name="_Toc4264460"/>
      <w:r w:rsidRPr="00013B70">
        <w:lastRenderedPageBreak/>
        <w:t>How does a solar cell w</w:t>
      </w:r>
      <w:r w:rsidR="00CE2FA0" w:rsidRPr="00013B70">
        <w:t>ork?</w:t>
      </w:r>
      <w:bookmarkEnd w:id="31"/>
      <w:bookmarkEnd w:id="32"/>
      <w:bookmarkEnd w:id="33"/>
      <w:bookmarkEnd w:id="34"/>
      <w:bookmarkEnd w:id="35"/>
    </w:p>
    <w:p w14:paraId="2CD21704" w14:textId="77777777" w:rsidR="008E5B95" w:rsidRPr="00013B70" w:rsidRDefault="008E5B95" w:rsidP="008E5B95">
      <w:pPr>
        <w:rPr>
          <w:lang w:eastAsia="en-US"/>
        </w:rPr>
      </w:pPr>
      <w:r w:rsidRPr="00013B70">
        <w:rPr>
          <w:lang w:eastAsia="en-US"/>
        </w:rPr>
        <w:t>The most basic solar cell requires three basic components to work:</w:t>
      </w:r>
    </w:p>
    <w:p w14:paraId="12C9B126" w14:textId="77777777" w:rsidR="008E5B95" w:rsidRPr="00013B70" w:rsidRDefault="008E5B95" w:rsidP="008E5B95">
      <w:pPr>
        <w:pStyle w:val="ListParagraph"/>
        <w:numPr>
          <w:ilvl w:val="0"/>
          <w:numId w:val="18"/>
        </w:numPr>
        <w:rPr>
          <w:rFonts w:ascii="Times New Roman" w:hAnsi="Times New Roman" w:cs="Times New Roman"/>
        </w:rPr>
      </w:pPr>
      <w:r w:rsidRPr="00013B70">
        <w:rPr>
          <w:rFonts w:ascii="Times New Roman" w:hAnsi="Times New Roman" w:cs="Times New Roman"/>
        </w:rPr>
        <w:t>A material which absorbs photons from the visible light region and produces excited electrons</w:t>
      </w:r>
    </w:p>
    <w:p w14:paraId="5E9DB739" w14:textId="77777777" w:rsidR="008E5B95" w:rsidRPr="00013B70" w:rsidRDefault="008E5B95" w:rsidP="008E5B95">
      <w:pPr>
        <w:pStyle w:val="ListParagraph"/>
        <w:numPr>
          <w:ilvl w:val="0"/>
          <w:numId w:val="18"/>
        </w:numPr>
        <w:rPr>
          <w:rFonts w:ascii="Times New Roman" w:hAnsi="Times New Roman" w:cs="Times New Roman"/>
        </w:rPr>
      </w:pPr>
      <w:r w:rsidRPr="00013B70">
        <w:rPr>
          <w:rFonts w:ascii="Times New Roman" w:hAnsi="Times New Roman" w:cs="Times New Roman"/>
        </w:rPr>
        <w:t>A material which can capture the excited electrons and transfer them to the circuit (grid)</w:t>
      </w:r>
    </w:p>
    <w:p w14:paraId="638AFD4A" w14:textId="77777777" w:rsidR="008E5B95" w:rsidRPr="00013B70" w:rsidRDefault="008E5B95" w:rsidP="008E5B95">
      <w:pPr>
        <w:pStyle w:val="ListParagraph"/>
        <w:numPr>
          <w:ilvl w:val="0"/>
          <w:numId w:val="18"/>
        </w:numPr>
        <w:rPr>
          <w:rFonts w:ascii="Times New Roman" w:hAnsi="Times New Roman" w:cs="Times New Roman"/>
        </w:rPr>
      </w:pPr>
      <w:r w:rsidRPr="00013B70">
        <w:rPr>
          <w:rFonts w:ascii="Times New Roman" w:hAnsi="Times New Roman" w:cs="Times New Roman"/>
        </w:rPr>
        <w:t>A material which can return electrons from the grid to the absorber which has lost its electrons.</w:t>
      </w:r>
    </w:p>
    <w:p w14:paraId="7ECD8A82" w14:textId="77777777" w:rsidR="00BA59D6" w:rsidRDefault="00BA59D6" w:rsidP="001D15AC">
      <w:pPr>
        <w:keepNext/>
      </w:pPr>
      <w:r>
        <w:rPr>
          <w:noProof/>
        </w:rPr>
        <w:drawing>
          <wp:inline distT="0" distB="0" distL="0" distR="0" wp14:anchorId="1DFE86BD" wp14:editId="4D09FA56">
            <wp:extent cx="5380966" cy="413920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sic-Princ-PVjpg.jpg"/>
                    <pic:cNvPicPr/>
                  </pic:nvPicPr>
                  <pic:blipFill>
                    <a:blip r:embed="rId10"/>
                    <a:stretch>
                      <a:fillRect/>
                    </a:stretch>
                  </pic:blipFill>
                  <pic:spPr>
                    <a:xfrm>
                      <a:off x="0" y="0"/>
                      <a:ext cx="5380966" cy="4139204"/>
                    </a:xfrm>
                    <a:prstGeom prst="rect">
                      <a:avLst/>
                    </a:prstGeom>
                  </pic:spPr>
                </pic:pic>
              </a:graphicData>
            </a:graphic>
          </wp:inline>
        </w:drawing>
      </w:r>
    </w:p>
    <w:p w14:paraId="6623FC30" w14:textId="2BE8EF75" w:rsidR="00CE2FA0" w:rsidRDefault="00BA59D6" w:rsidP="001D15AC">
      <w:pPr>
        <w:pStyle w:val="Caption"/>
      </w:pPr>
      <w:r>
        <w:t xml:space="preserve">Figure </w:t>
      </w:r>
      <w:fldSimple w:instr=" SEQ Figure \* ARABIC ">
        <w:r w:rsidR="009B4740">
          <w:rPr>
            <w:noProof/>
          </w:rPr>
          <w:t>1</w:t>
        </w:r>
      </w:fldSimple>
      <w:r>
        <w:t xml:space="preserve">. </w:t>
      </w:r>
      <w:r w:rsidRPr="00BB4F7A">
        <w:t>Basic working principle of photovoltaics</w:t>
      </w:r>
    </w:p>
    <w:p w14:paraId="0D8EA464" w14:textId="77777777" w:rsidR="00F55651" w:rsidRPr="00013B70" w:rsidRDefault="00F55651" w:rsidP="00D65B28">
      <w:pPr>
        <w:rPr>
          <w:lang w:eastAsia="en-US"/>
        </w:rPr>
      </w:pPr>
    </w:p>
    <w:p w14:paraId="344559D5" w14:textId="77777777" w:rsidR="00F55651" w:rsidRPr="00013B70" w:rsidRDefault="00513060" w:rsidP="00F55651">
      <w:r w:rsidRPr="00013B70">
        <w:t xml:space="preserve">DSCs are </w:t>
      </w:r>
      <w:r w:rsidR="000F4170" w:rsidRPr="00013B70">
        <w:t xml:space="preserve">potentially </w:t>
      </w:r>
      <w:r w:rsidRPr="00013B70">
        <w:t>a</w:t>
      </w:r>
      <w:r w:rsidR="000F4170" w:rsidRPr="00013B70">
        <w:t>n</w:t>
      </w:r>
      <w:r w:rsidR="006A49EE" w:rsidRPr="00013B70">
        <w:t xml:space="preserve"> </w:t>
      </w:r>
      <w:r w:rsidRPr="00013B70">
        <w:t xml:space="preserve">alternative to silicon solar cells. They have aesthetic features of being partially transparent </w:t>
      </w:r>
      <w:r w:rsidR="0099286D" w:rsidRPr="00013B70">
        <w:t>and thus</w:t>
      </w:r>
      <w:r w:rsidR="00AC0895" w:rsidRPr="00013B70">
        <w:t xml:space="preserve"> can be applied to </w:t>
      </w:r>
      <w:r w:rsidRPr="00013B70">
        <w:t>window facades</w:t>
      </w:r>
      <w:r w:rsidR="0099286D" w:rsidRPr="00013B70">
        <w:t xml:space="preserve"> (see </w:t>
      </w:r>
      <w:r w:rsidR="00F056D8" w:rsidRPr="00013B70">
        <w:t>section</w:t>
      </w:r>
      <w:r w:rsidR="00AC0895" w:rsidRPr="00013B70">
        <w:t xml:space="preserve"> 4.1</w:t>
      </w:r>
      <w:r w:rsidR="0099286D" w:rsidRPr="00013B70">
        <w:t xml:space="preserve"> in Ref. </w:t>
      </w:r>
      <w:r w:rsidR="00E056A5" w:rsidRPr="00013B70">
        <w:fldChar w:fldCharType="begin" w:fldLock="1"/>
      </w:r>
      <w:r w:rsidR="002C0364" w:rsidRPr="00013B70">
        <w:instrText>ADDIN CSL_CITATION {"citationItems":[{"id":"ITEM-1","itemData":{"DOI":"10.3390/buildings6030037","ISSN":"2075-5309","abstract":"Functional thin films provide many opportunities for advanced glazing systems. This can be achieved by adding additional functionalities such as self-cleaning or power generation, or alternately by providing energy demand reduction through the management or modulation of solar heat gain or blackbody radiation using spectrally selective films or chromogenic materials. Self-cleaning materials have been generating increasing interest for the past two decades. They may be based on hydrophobic or hydrophilic systems and are often inspired by nature, for example hydrophobic systems based on mimicking the lotus leaf. These materials help to maintain the aesthetic properties of the building, help to maintain a comfortable working environment and in the case of photocatalytic materials, may provide external pollutant remediation. Power generation through window coatings is a relatively new idea and is based around the use of semi-transparent solar cells as windows. In this fashion, energy can be generated whilst also absorbing some solar heat. There is also the possibility, in the case of dye sensitized solar cells, to tune the coloration of the window that provides unheralded external aesthetic possibilities. Materials and coatings for energy demand reduction is highly desirable in an increasingly energy intensive world. We discuss new developments with low emissivity coatings as the need to replace scarce indium becomes more apparent. We go on to discuss thermochromic systems based on vanadium dioxide films. Such systems are dynamic in nature and present a more sophisticated and potentially more beneficial approach to reducing energy demand than static systems such as low emissivity and solar control coatings. The ability to be able to tune some of the material parameters in order to optimize the film performance for a given climate provides exciting opportunities for future technologies. In this article, we review recent progress and challenges in these areas and provide a perspective for future trends and developments.","author":[{"dropping-particle":"","family":"Anderson","given":"Ann-Louise","non-dropping-particle":"","parse-names":false,"suffix":""},{"dropping-particle":"","family":"Chen","given":"Shuqun","non-dropping-particle":"","parse-names":false,"suffix":""},{"dropping-particle":"","family":"Romero","given":"Luz","non-dropping-particle":"","parse-names":false,"suffix":""},{"dropping-particle":"","family":"Top","given":"Işıl","non-dropping-particle":"","parse-names":false,"suffix":""},{"dropping-particle":"","family":"Binions","given":"Russell","non-dropping-particle":"","parse-names":false,"suffix":""}],"container-title":"Buildings","id":"ITEM-1","issue":"3","issued":{"date-parts":[["2016","9","15"]]},"page":"37","publisher":"Multidisciplinary Digital Publishing Institute","title":"Thin Films for Advanced Glazing Applications","type":"article-journal","volume":"6"},"uris":["http://www.mendeley.com/documents/?uuid=a2bad3b6-4152-384a-b2e5-f92c6164f45f"]}],"mendeley":{"formattedCitation":"[9]","plainTextFormattedCitation":"[9]","previouslyFormattedCitation":"[9]"},"properties":{"noteIndex":0},"schema":"https://github.com/citation-style-language/schema/raw/master/csl-citation.json"}</w:instrText>
      </w:r>
      <w:r w:rsidR="00E056A5" w:rsidRPr="00013B70">
        <w:fldChar w:fldCharType="separate"/>
      </w:r>
      <w:r w:rsidR="002C0364" w:rsidRPr="00013B70">
        <w:rPr>
          <w:noProof/>
        </w:rPr>
        <w:t>[9]</w:t>
      </w:r>
      <w:r w:rsidR="00E056A5" w:rsidRPr="00013B70">
        <w:fldChar w:fldCharType="end"/>
      </w:r>
      <w:r w:rsidR="0099286D" w:rsidRPr="00013B70">
        <w:t>)</w:t>
      </w:r>
      <w:r w:rsidR="005D3B82" w:rsidRPr="00013B70">
        <w:t xml:space="preserve"> </w:t>
      </w:r>
      <w:r w:rsidR="00AC0895" w:rsidRPr="00013B70">
        <w:t xml:space="preserve">and </w:t>
      </w:r>
      <w:r w:rsidR="00AB2604" w:rsidRPr="00013B70">
        <w:t>building i</w:t>
      </w:r>
      <w:r w:rsidR="00AC0895" w:rsidRPr="00013B70">
        <w:t xml:space="preserve">ntegrated </w:t>
      </w:r>
      <w:r w:rsidR="00AB2604" w:rsidRPr="00013B70">
        <w:t>p</w:t>
      </w:r>
      <w:r w:rsidR="00AC0895" w:rsidRPr="00013B70">
        <w:t>hoto</w:t>
      </w:r>
      <w:r w:rsidR="00AB2604" w:rsidRPr="00013B70">
        <w:t>v</w:t>
      </w:r>
      <w:r w:rsidR="00AC0895" w:rsidRPr="00013B70">
        <w:t>oltaics</w:t>
      </w:r>
      <w:r w:rsidR="00741D2C" w:rsidRPr="00013B70">
        <w:t xml:space="preserve"> (BIPV)</w:t>
      </w:r>
      <w:r w:rsidR="000265BC" w:rsidRPr="00013B70">
        <w:t xml:space="preserve"> </w:t>
      </w:r>
      <w:r w:rsidR="00E056A5" w:rsidRPr="00013B70">
        <w:fldChar w:fldCharType="begin" w:fldLock="1"/>
      </w:r>
      <w:r w:rsidR="002C0364" w:rsidRPr="00013B70">
        <w:instrText>ADDIN CSL_CITATION {"citationItems":[{"id":"ITEM-1","itemData":{"DOI":"10.1021/nn4052309","ISBN":"1936-0851","ISSN":"1936-0851","PMID":"24467381","abstract":"Neutral-colored semitransparent solar cells are commercially desired to integrate solar cells into the windows and cladding of buildings and automotive applications. Here, we report the use of morphological control of perovskite thin films to form semitransparent planar heterojunction solar cells with neutral color and comparatively high efficiencies. We take advantage of spontaneous dewetting to create microstructured arrays of perovskite \"islands\", on a length-scale small enough to appear continuous to the eye yet large enough to enable unattenuated transmission of light between the islands. The islands are thick enough to absorb most visible light, and the combination of completely absorbing and completely transparent regions results in neutral transmission of light. Using these films, we fabricate thin-film solar cells with respectable power conversion efficiencies. Remarkably, we find that such discontinuous films still have good rectification behavior and relatively high open-circuit voltages due to the inherent rectification between the n- and p-type charge collection layers. Furthermore, we demonstrate the ease of \"color-tinting\" such microstructured perovksite solar cells with no reduction in performance, by incorporation of a dye within the hole transport medium.","author":[{"dropping-particle":"","family":"Eperon","given":"Giles E.","non-dropping-particle":"","parse-names":false,"suffix":""},{"dropping-particle":"","family":"Burlakov","given":"Victor M.","non-dropping-particle":"","parse-names":false,"suffix":""},{"dropping-particle":"","family":"Goriely","given":"Alain","non-dropping-particle":"","parse-names":false,"suffix":""},{"dropping-particle":"","family":"Snaith","given":"Henry J.","non-dropping-particle":"","parse-names":false,"suffix":""}],"container-title":"ACS Nano","id":"ITEM-1","issue":"1","issued":{"date-parts":[["2014","1","28"]]},"note":"From Duplicate 1 (Neutral color semitransparent microstructured perovskite solar cells. - Eperon, Giles E.; Burlakov, Victor M.; Goriely, Alain; Snaith, Henry J.)\n\nFrom Duplicate 1 (Neutral color semitransparent microstructured perovskite solar cells. - Eperon, Giles E.; Burlakov, Victor M.; Goriely, Alain; Snaith, Henry J.)\n\nFrom Duplicate 2 (Neutral color semitransparent microstructured perovskite solar cells - Eperon, Giles E.; Burlakov, Victor M.; Goriely, Alain; Snaith, Henry J.)\n\ndoi: 10.1021/nn4052309; M3: doi: 10.1021/nn4052309; 29\n\nFrom Duplicate 2 (Neutral color semitransparent microstructured perovskite solar cells. - Eperon, Giles E.; Burlakov, Victor M.; Goriely, Alain; Snaith, Henry J.)\n\nFrom Duplicate 1 (Neutral color semitransparent microstructured perovskite solar cells. - Eperon, Giles E.; Burlakov, Victor M.; Goriely, Alain; Snaith, Henry J.)\n\nFrom Duplicate 1 (Neutral color semitransparent microstructured perovskite solar cells. - Eperon, Giles E.; Burlakov, Victor M.; Goriely, Alain; Snaith, Henry J.)\n\nFrom Duplicate 2 (Neutral color semitransparent microstructured perovskite solar cells - Eperon, Giles E.; Burlakov, Victor M.; Goriely, Alain; Snaith, Henry J.)\n\ndoi: 10.1021/nn4052309; M3: doi: 10.1021/nn4052309; 29","page":"591-598","publisher":"American Chemical Society","title":"Neutral Color Semitransparent Microstructured Perovskite Solar Cells","type":"article-journal","volume":"8"},"uris":["http://www.mendeley.com/documents/?uuid=5c3b76c1-2a06-4d23-b1e9-25cdd1cc668d"]},{"id":"ITEM-2","itemData":{"DOI":"10.1016/j.egypro.2015.11.657","ISSN":"18766102","abstract":"This paper presents the potential impact of semi-transparent photovoltaic windows on the daylighting performance of commercial building façades. The performance of three façade configurations is examined, integrating Si-based, opaque spaced cells and transparent thin film technologies. Simulation results suggest that a semi-transparent photovoltaic module with visible effective transmittance of 30%, integrated as the outer glass layer of a double-glazed window, provides sufficient daylight within the perimeter zone throughout the year, with sDA3001×/50%=1 and DGI=5%. Moreover, a three-section façade configuration integrating Si-based spaced PV cells on the upper section and thin film PV on the middle section of the façade has the potential to maximize daylight utilization and the view to the outdoors.","author":[{"dropping-particle":"","family":"Kapsis","given":"K.","non-dropping-particle":"","parse-names":false,"suffix":""},{"dropping-particle":"","family":"Dermardiros","given":"V.","non-dropping-particle":"","parse-names":false,"suffix":""},{"dropping-particle":"","family":"Athienitis","given":"A.K.","non-dropping-particle":"","parse-names":false,"suffix":""}],"container-title":"Energy Procedia","id":"ITEM-2","issued":{"date-parts":[["2015","11"]]},"page":"334-339","publisher":"Elsevier B.V.","title":"Daylight Performance of Perimeter Office Façades utilizing Semi-transparent Photovoltaic Windows: A Simulation Study","type":"article-journal","volume":"78"},"uris":["http://www.mendeley.com/documents/?uuid=17c1fff4-30d9-4f9e-88fd-11aa9ba8ef1d"]},{"id":"ITEM-3","itemData":{"DOI":"10.1016/j.solener.2018.03.017","ISSN":"0038092X","abstract":"To elucidate the possibility of practical use of dye-sensitized solar cells (DSSCs) in Building Integrated Photovoltaics (BIPV) application, outdoor test has been carried out for over four years. This is almost the longest outdoor test of DSSCs. Performances of DSSCs prepared with two different kinds of dyes are tested. DSSCs with dye Z991 generate about 15% more electricity yearly than those with dye Z907 in the first two years and then the gap is widening because of the better stability of dye Z991. Efficiency of DSSCs with dye Z991 decreases 17% at the first two years and then becomes stable, while DSSCs with dye Z907 are out of use after 4-year outdoor testing. For BIPV use, Pmax increases with the solar irradiance Pi and gets the highest value around 12:00, while the efficiency is almost unchanged from 8:00 to 16:00 as the sun moves. The output of DSSCs increases not linearly with the irradiance, especially under irradiance lower than 20 Wh, implying that efficiency measured under AM1.5G conditions is not a crucial indicator to evaluate the performance of DSSCs. The total energy yields of DSSCs throughout the years are slightly higher than that of pc-Si cell with the same installed capacity, and DSSCs generate 15–20% more electricity from May to August when temperature is higher and irradiance is lower. The results show potential application in outdoor BIPV, especially in hot and humid climate, although larger exposed area is still required to attain the same installed capacity with pc-Si cell.","author":[{"dropping-particle":"","family":"Yuan","given":"Huihui","non-dropping-particle":"","parse-names":false,"suffix":""},{"dropping-particle":"","family":"Wang","given":"Wei","non-dropping-particle":"","parse-names":false,"suffix":""},{"dropping-particle":"","family":"Xu","given":"Di","non-dropping-particle":"","parse-names":false,"suffix":""},{"dropping-particle":"","family":"Xu","given":"Quan","non-dropping-particle":"","parse-names":false,"suffix":""},{"dropping-particle":"","family":"Xie","given":"Junjie","non-dropping-particle":"","parse-names":false,"suffix":""},{"dropping-particle":"","family":"Chen","given":"Xinyu","non-dropping-particle":"","parse-names":false,"suffix":""},{"dropping-particle":"","family":"Zhang","given":"Tao","non-dropping-particle":"","parse-names":false,"suffix":""},{"dropping-particle":"","family":"Xiong","given":"Changjun","non-dropping-particle":"","parse-names":false,"suffix":""},{"dropping-particle":"","family":"He","given":"Yunlong","non-dropping-particle":"","parse-names":false,"suffix":""},{"dropping-particle":"","family":"Zhang","given":"Yumei","non-dropping-particle":"","parse-names":false,"suffix":""},{"dropping-particle":"","family":"Liu","given":"Yan","non-dropping-particle":"","parse-names":false,"suffix":""},{"dropping-particle":"","family":"Shen","given":"Hujiang","non-dropping-particle":"","parse-names":false,"suffix":""}],"container-title":"Solar Energy","id":"ITEM-3","issued":{"date-parts":[["2018","5","1"]]},"page":"233-239","publisher":"Pergamon","title":"Outdoor testing and ageing of dye-sensitized solar cells for building integrated photovoltaics","type":"article-journal","volume":"165"},"uris":["http://www.mendeley.com/documents/?uuid=8b9e9ad7-5a39-4daf-85da-6ebb89c2d641"]}],"mendeley":{"formattedCitation":"[10–12]","plainTextFormattedCitation":"[10–12]","previouslyFormattedCitation":"[10–12]"},"properties":{"noteIndex":0},"schema":"https://github.com/citation-style-language/schema/raw/master/csl-citation.json"}</w:instrText>
      </w:r>
      <w:r w:rsidR="00E056A5" w:rsidRPr="00013B70">
        <w:fldChar w:fldCharType="separate"/>
      </w:r>
      <w:r w:rsidR="002C0364" w:rsidRPr="00013B70">
        <w:rPr>
          <w:noProof/>
        </w:rPr>
        <w:t>[10–12]</w:t>
      </w:r>
      <w:r w:rsidR="00E056A5" w:rsidRPr="00013B70">
        <w:fldChar w:fldCharType="end"/>
      </w:r>
      <w:r w:rsidRPr="00013B70">
        <w:t>.</w:t>
      </w:r>
    </w:p>
    <w:p w14:paraId="6394217C" w14:textId="77777777" w:rsidR="00A655D7" w:rsidRPr="00013B70" w:rsidRDefault="00513060" w:rsidP="00D65B28">
      <w:r w:rsidRPr="00013B70">
        <w:t xml:space="preserve">They use an electron acceptor in a liquid form </w:t>
      </w:r>
      <w:r w:rsidR="00A655D7" w:rsidRPr="00013B70">
        <w:t xml:space="preserve">comprising </w:t>
      </w:r>
      <w:r w:rsidRPr="00013B70">
        <w:t>a mixture of solvents, electrolytes and a charg</w:t>
      </w:r>
      <w:r w:rsidR="00E20F8D" w:rsidRPr="00013B70">
        <w:t>e transfer chemical known as a redox c</w:t>
      </w:r>
      <w:r w:rsidR="008F5B34" w:rsidRPr="00013B70">
        <w:t>ouple (accepts/</w:t>
      </w:r>
      <w:r w:rsidRPr="00013B70">
        <w:t>donates electrons)</w:t>
      </w:r>
      <w:r w:rsidR="001B6E17" w:rsidRPr="00013B70">
        <w:t xml:space="preserve"> </w:t>
      </w:r>
      <w:r w:rsidR="008F5B34" w:rsidRPr="00013B70">
        <w:t>(</w:t>
      </w:r>
      <w:r w:rsidR="001B6E17" w:rsidRPr="00013B70">
        <w:t>see</w:t>
      </w:r>
      <w:r w:rsidR="00E63BF4">
        <w:t xml:space="preserve"> </w:t>
      </w:r>
      <w:r w:rsidR="00F056D8" w:rsidRPr="00013B70">
        <w:t>section</w:t>
      </w:r>
      <w:r w:rsidR="001B6E17" w:rsidRPr="00013B70">
        <w:t xml:space="preserve"> </w:t>
      </w:r>
      <w:r w:rsidR="00394808" w:rsidRPr="00013B70">
        <w:t>2</w:t>
      </w:r>
      <w:r w:rsidR="005D3B82" w:rsidRPr="00013B70">
        <w:t xml:space="preserve"> of </w:t>
      </w:r>
      <w:r w:rsidR="008F5B34" w:rsidRPr="00013B70">
        <w:t xml:space="preserve">Ref. </w:t>
      </w:r>
      <w:r w:rsidR="00E056A5" w:rsidRPr="00013B70">
        <w:fldChar w:fldCharType="begin" w:fldLock="1"/>
      </w:r>
      <w:r w:rsidR="002C0364" w:rsidRPr="00013B70">
        <w:instrText>ADDIN CSL_CITATION {"citationItems":[{"id":"ITEM-1","itemData":{"DOI":"10.1016/j.rser.2016.12.096","ISSN":"13640321","abstract":"Dye sensitized solar cells (DSSCs) are a type of photovoltaic device that have received widespread attention in recent years. In comparison with silicon photovoltaic cells, DSSCs exhibit some specific advantages including easy fabrication procedures, low manufacturing cost and compatibility with flexible substrates. In spite of the advantages mentioned, from the industrial point of view, the efficiency and the long term stability of the DSSCs system have been subject of concern during the past years of development of this technology. In order to solve these problems, numerous research efforts have been devoted to the engineering and manufacturing of devices that could meet the standards of the photovoltaic cells market for various applications, but the low efficiency and stability have remained as the major challenges in development of DSSCs over the past 25 year. This review focuses on the obstacles and restrictions in the fabrication and commercialization of DSSCs. Losses-in-potential as a limiting efficiency and degradation processes are discussed and external effective factors on the stability of DSSC such as thermal and light soaking stresses, environmental conditions and issues related to the sealing have been investigated in detail. Also, commercial photovoltaic technology of DSSCs in term of efficiency, stability and lifetime is compared to the different types of photovoltaic solar cells. Results indicate that despite the many attractive features of this technology, the transition from laboratory to industry and outdoor applications has been hampered by a number of issues.","author":[{"dropping-particle":"","family":"Mozaffari","given":"Samaneh","non-dropping-particle":"","parse-names":false,"suffix":""},{"dropping-particle":"","family":"Nateghi","given":"Mohammad Reza","non-dropping-particle":"","parse-names":false,"suffix":""},{"dropping-particle":"","family":"Zarandi","given":"Mahmood Borhani","non-dropping-particle":"","parse-names":false,"suffix":""}],"container-title":"Renewable and Sustainable Energy Reviews","id":"ITEM-1","issued":{"date-parts":[["2017","5"]]},"page":"675-686","title":"An overview of the Challenges in the commercialization of dye sensitized solar cells","type":"article-journal","volume":"71"},"uris":["http://www.mendeley.com/documents/?uuid=21c096bc-cbb9-3f85-8657-df41f7989082"]}],"mendeley":{"formattedCitation":"[5]","plainTextFormattedCitation":"[5]","previouslyFormattedCitation":"[5]"},"properties":{"noteIndex":0},"schema":"https://github.com/citation-style-language/schema/raw/master/csl-citation.json"}</w:instrText>
      </w:r>
      <w:r w:rsidR="00E056A5" w:rsidRPr="00013B70">
        <w:fldChar w:fldCharType="separate"/>
      </w:r>
      <w:r w:rsidR="002C0364" w:rsidRPr="00013B70">
        <w:rPr>
          <w:noProof/>
        </w:rPr>
        <w:t>[5]</w:t>
      </w:r>
      <w:r w:rsidR="00E056A5" w:rsidRPr="00013B70">
        <w:fldChar w:fldCharType="end"/>
      </w:r>
      <w:r w:rsidR="008F5B34" w:rsidRPr="00013B70">
        <w:t>)</w:t>
      </w:r>
      <w:r w:rsidRPr="00013B70">
        <w:t>.</w:t>
      </w:r>
    </w:p>
    <w:p w14:paraId="44D57B79" w14:textId="77777777" w:rsidR="00CE2FA0" w:rsidRPr="00013B70" w:rsidRDefault="00182601" w:rsidP="00D65B28">
      <w:r w:rsidRPr="00013B70">
        <w:t xml:space="preserve">Tri-iodide is a successful redox </w:t>
      </w:r>
      <w:r w:rsidR="004102A3" w:rsidRPr="00013B70">
        <w:t xml:space="preserve">couple </w:t>
      </w:r>
      <w:r w:rsidR="00305964" w:rsidRPr="00013B70">
        <w:t xml:space="preserve">in </w:t>
      </w:r>
      <w:r w:rsidR="004102A3" w:rsidRPr="00013B70">
        <w:t>DSCs</w:t>
      </w:r>
      <w:r w:rsidR="00513060" w:rsidRPr="00013B70">
        <w:t xml:space="preserve">. </w:t>
      </w:r>
      <w:r w:rsidR="00274B94" w:rsidRPr="00013B70">
        <w:t>Efficiencies from less than 8% s</w:t>
      </w:r>
      <w:r w:rsidR="00513060" w:rsidRPr="00013B70">
        <w:t xml:space="preserve">ince the patents of </w:t>
      </w:r>
      <w:r w:rsidR="00EA2E16" w:rsidRPr="00013B70">
        <w:t>DSCs</w:t>
      </w:r>
      <w:r w:rsidR="00513060" w:rsidRPr="00013B70">
        <w:t xml:space="preserve"> from</w:t>
      </w:r>
      <w:r w:rsidR="008D76F0" w:rsidRPr="00013B70">
        <w:t xml:space="preserve"> the 1990</w:t>
      </w:r>
      <w:r w:rsidR="00EA2E16" w:rsidRPr="00013B70">
        <w:t xml:space="preserve">s </w:t>
      </w:r>
      <w:r w:rsidR="00274B94" w:rsidRPr="00013B70">
        <w:t>have risen to</w:t>
      </w:r>
      <w:r w:rsidR="00513060" w:rsidRPr="00013B70">
        <w:t xml:space="preserve"> top efficiencies </w:t>
      </w:r>
      <w:r w:rsidR="000A2C7A" w:rsidRPr="00013B70">
        <w:t xml:space="preserve">up to 13% and the latest </w:t>
      </w:r>
      <w:r w:rsidR="00513060" w:rsidRPr="00013B70">
        <w:t>14</w:t>
      </w:r>
      <w:r w:rsidR="000A2C7A" w:rsidRPr="00013B70">
        <w:t>.3</w:t>
      </w:r>
      <w:r w:rsidR="009E3A8E" w:rsidRPr="00013B70">
        <w:t>%</w:t>
      </w:r>
      <w:r w:rsidR="00EA2E16" w:rsidRPr="00013B70">
        <w:t xml:space="preserve"> </w:t>
      </w:r>
      <w:r w:rsidR="000A2C7A" w:rsidRPr="00013B70">
        <w:t xml:space="preserve">with a cobalt redox couple </w:t>
      </w:r>
      <w:r w:rsidR="00E056A5" w:rsidRPr="00013B70">
        <w:fldChar w:fldCharType="begin" w:fldLock="1"/>
      </w:r>
      <w:r w:rsidR="002C0364" w:rsidRPr="00013B70">
        <w:instrText>ADDIN CSL_CITATION {"citationItems":[{"id":"ITEM-1","itemData":{"DOI":"10.1038/nchem.1861","ISBN":"1755-4330","ISSN":"1755-4330","PMID":"24557140","abstract":"Dye-sensitized solar cells have gained widespread attention in recent years because of their low production costs, ease of fabrication and tunable optical properties, such as colour and transparency. Here, we report a molecularly engineered porphyrin dye, coded SM315, which features the prototypical structure of a donor–p-bridge–acceptor and both maximizes electrolyte compatibility and improves light-harvesting properties. Linear-response, time-dependent density functional theory was used to investigate the perturbations in the electronic structure that lead to improved light harvesting. Using SM315 with the cobalt(II/III) redox shuttle resulted in dye-sensitized solar cells that exhibit a high open-circuit voltage VOC of 0.91 V, short-circuit current density JSC of 18.1 mA cm–2, fill factor of 0.78 and a power conversion efficiency of 13%.","author":[{"dropping-particle":"","family":"Mathew","given":"Simon","non-dropping-particle":"","parse-names":false,"suffix":""},{"dropping-particle":"","family":"Yella","given":"Aswani","non-dropping-particle":"","parse-names":false,"suffix":""},{"dropping-particle":"","family":"Gao","given":"Peng","non-dropping-particle":"","parse-names":false,"suffix":""},{"dropping-particle":"","family":"Humphry-Baker","given":"Robin","non-dropping-particle":"","parse-names":false,"suffix":""},{"dropping-particle":"","family":"Curchod","given":"Basile F. E.","non-dropping-particle":"","parse-names":false,"suffix":""},{"dropping-particle":"","family":"Ashari-Astani","given":"Negar","non-dropping-particle":"","parse-names":false,"suffix":""},{"dropping-particle":"","family":"Tavernelli","given":"Ivano","non-dropping-particle":"","parse-names":false,"suffix":""},{"dropping-particle":"","family":"Rothlisberger","given":"Ursula","non-dropping-particle":"","parse-names":false,"suffix":""},{"dropping-particle":"","family":"Nazeeruddin","given":"Md. Khaja","non-dropping-particle":"","parse-names":false,"suffix":""},{"dropping-particle":"","family":"Grätzel","given":"Michael","non-dropping-particle":"","parse-names":false,"suffix":""}],"container-title":"Nature Chemistry","id":"ITEM-1","issue":"3","issued":{"date-parts":[["2014","3","2"]]},"page":"242-247","publisher":"Nature Publishing Group","title":"Dye-sensitized solar cells with 13% efficiency achieved through the molecular engineering of porphyrin sensitizers","type":"article-journal","volume":"6"},"uris":["http://www.mendeley.com/documents/?uuid=fa8d95af-42c2-4013-99b5-4f3856e8cb79"]},{"id":"ITEM-2","itemData":{"DOI":"10.1039/C5CC06759F","ISBN":"1359-7345","ISSN":"1359-7345","PMID":"26393334","abstract":"A collaborative sensitization by silyl-anchor and carboxy-anchor dyes ( ADEKA-1 + LEG4 ) in dye-sensitized solar cells realized a high light-to-electric energy conversion efficiency of over 14% under one sun illumination.","author":[{"dropping-particle":"","family":"Kakiage","given":"Kenji","non-dropping-particle":"","parse-names":false,"suffix":""},{"dropping-particle":"","family":"Aoyama","given":"Yohei","non-dropping-particle":"","parse-names":false,"suffix":""},{"dropping-particle":"","family":"Yano","given":"Toru","non-dropping-particle":"","parse-names":false,"suffix":""},{"dropping-particle":"","family":"Oya","given":"Keiji","non-dropping-particle":"","parse-names":false,"suffix":""},{"dropping-particle":"","family":"Fujisawa","given":"Jun-ichi","non-dropping-particle":"","parse-names":false,"suffix":""},{"dropping-particle":"","family":"Hanaya","given":"Minoru","non-dropping-particle":"","parse-names":false,"suffix":""}],"container-title":"Chemical Communications","id":"ITEM-2","issue":"88","issued":{"date-parts":[["2015"]]},"page":"15894-15897","publisher":"The Royal Society of Chemistry","title":"Highly-efficient dye-sensitized solar cells with collaborative sensitization by silyl-anchor and carboxy-anchor dyes","type":"article-journal","volume":"51"},"uris":["http://www.mendeley.com/documents/?uuid=5767766e-b13e-31e9-b345-3c2feef66cd4"]}],"mendeley":{"formattedCitation":"[13,14]","plainTextFormattedCitation":"[13,14]","previouslyFormattedCitation":"[13,14]"},"properties":{"noteIndex":0},"schema":"https://github.com/citation-style-language/schema/raw/master/csl-citation.json"}</w:instrText>
      </w:r>
      <w:r w:rsidR="00E056A5" w:rsidRPr="00013B70">
        <w:fldChar w:fldCharType="separate"/>
      </w:r>
      <w:r w:rsidR="002C0364" w:rsidRPr="00013B70">
        <w:rPr>
          <w:noProof/>
        </w:rPr>
        <w:t>[13,14]</w:t>
      </w:r>
      <w:r w:rsidR="00E056A5" w:rsidRPr="00013B70">
        <w:fldChar w:fldCharType="end"/>
      </w:r>
      <w:r w:rsidR="00C953B9" w:rsidRPr="00013B70">
        <w:t xml:space="preserve">. </w:t>
      </w:r>
      <w:r w:rsidR="00244F8F" w:rsidRPr="00013B70">
        <w:t>A</w:t>
      </w:r>
      <w:r w:rsidR="00EA2E16" w:rsidRPr="00013B70">
        <w:t xml:space="preserve"> good review </w:t>
      </w:r>
      <w:r w:rsidR="0030452D" w:rsidRPr="00013B70">
        <w:t xml:space="preserve">can be found in </w:t>
      </w:r>
      <w:r w:rsidR="008D76F0" w:rsidRPr="00013B70">
        <w:t>Ref.</w:t>
      </w:r>
      <w:r w:rsidR="0030452D" w:rsidRPr="00013B70">
        <w:t xml:space="preserve"> </w:t>
      </w:r>
      <w:r w:rsidR="00E056A5" w:rsidRPr="00013B70">
        <w:fldChar w:fldCharType="begin" w:fldLock="1"/>
      </w:r>
      <w:r w:rsidR="002C0364" w:rsidRPr="00013B70">
        <w:instrText xml:space="preserve">ADDIN CSL_CITATION {"citationItems":[{"id":"ITEM-1","itemData":{"DOI":"10.1016/j.jpowsour.2014.12.104","ISSN":"03787753","abstract":"A device fabrication method is reported to efficiently produce CH3NH3PbI3-based planar perovskite solar cells on polymer substrates with the entire process conducted at 150 °C or below. The hole blocking layer employed is a solution processed 100 nm thick mesoporous TiO2 layer. A gas-assisted perovskite deposition method is used to produce excellent coverage of the hole blocking layer by a </w:instrText>
      </w:r>
      <w:r w:rsidR="002C0364" w:rsidRPr="00013B70">
        <w:rPr>
          <w:rFonts w:ascii="Cambria Math" w:hAnsi="Cambria Math" w:cs="Cambria Math"/>
        </w:rPr>
        <w:instrText>∼</w:instrText>
      </w:r>
      <w:r w:rsidR="002C0364" w:rsidRPr="00013B70">
        <w:instrText>350 nm thick CH3NH3PbI3 film, resulting in high device performance reproducibility. We show that an average efficiency of 10.6 ± 1.2%, and a maximum efficiency of 12.3% are obtained for flexible perovskite solar cells, offering great promise for further improvement of this low-temperature, low-cost processing solar technology.","author":[{"dropping-particle":"","family":"Dkhissi","given":"Yasmina","non-dropping-particle":"","parse-names":false,"suffix":""},{"dropping-particle":"","family":"Huang","given":"Fuzhi","non-dropping-particle":"","parse-names":false,"suffix":""},{"dropping-particle":"","family":"Rubanov","given":"Sergey","non-dropping-particle":"","parse-names":false,"suffix":""},{"dropping-particle":"","family":"Xiao","given":"Manda","non-dropping-particle":"","parse-names":false,"suffix":""},{"dropping-particle":"","family":"Bach","given":"Udo","non-dropping-particle":"","parse-names":false,"suffix":""},{"dropping-particle":"","family":"Spiccia","given":"Leone","non-dropping-particle":"","parse-names":false,"suffix":""},{"dropping-particle":"","family":"Caruso","given":"Rachel A.","non-dropping-particle":"","parse-names":false,"suffix":""},{"dropping-particle":"","family":"Cheng","given":"Yi-Bing","non-dropping-particle":"","parse-names":false,"suffix":""}],"container-title":"Journal of Power Sources","id":"ITEM-1","issue":"0","issued":{"date-parts":[["2015","3"]]},"page":"325-331","title":"Low temperature processing of flexible planar perovskite solar cells with efficiency over 10%","type":"article-journal","volume":"278"},"uris":["http://www.mendeley.com/documents/?uuid=42557ac3-78e5-42a1-a830-aa617ebb7c22"]}],"mendeley":{"formattedCitation":"[15]","plainTextFormattedCitation":"[15]","previouslyFormattedCitation":"[15]"},"properties":{"noteIndex":0},"schema":"https://github.com/citation-style-language/schema/raw/master/csl-citation.json"}</w:instrText>
      </w:r>
      <w:r w:rsidR="00E056A5" w:rsidRPr="00013B70">
        <w:fldChar w:fldCharType="separate"/>
      </w:r>
      <w:r w:rsidR="002C0364" w:rsidRPr="00013B70">
        <w:rPr>
          <w:noProof/>
        </w:rPr>
        <w:t>[15]</w:t>
      </w:r>
      <w:r w:rsidR="00E056A5" w:rsidRPr="00013B70">
        <w:fldChar w:fldCharType="end"/>
      </w:r>
      <w:r w:rsidR="00EA2E16" w:rsidRPr="00013B70">
        <w:t>.</w:t>
      </w:r>
      <w:r w:rsidR="000F4170" w:rsidRPr="00013B70">
        <w:t xml:space="preserve"> </w:t>
      </w:r>
      <w:r w:rsidR="008D76F0" w:rsidRPr="00013B70">
        <w:t>More detail on</w:t>
      </w:r>
      <w:r w:rsidR="000F4170" w:rsidRPr="00013B70">
        <w:t xml:space="preserve"> how they work </w:t>
      </w:r>
      <w:r w:rsidR="008D76F0" w:rsidRPr="00013B70">
        <w:t>can be found in</w:t>
      </w:r>
      <w:r w:rsidR="00F056D8" w:rsidRPr="00013B70">
        <w:t xml:space="preserve"> section</w:t>
      </w:r>
      <w:r w:rsidR="00394808" w:rsidRPr="00013B70">
        <w:t xml:space="preserve"> 15 </w:t>
      </w:r>
      <w:r w:rsidR="000F4170" w:rsidRPr="00013B70">
        <w:t xml:space="preserve">of </w:t>
      </w:r>
      <w:r w:rsidR="00394808" w:rsidRPr="00013B70">
        <w:t>R</w:t>
      </w:r>
      <w:r w:rsidR="000F4170" w:rsidRPr="00013B70">
        <w:t>ef</w:t>
      </w:r>
      <w:r w:rsidR="00394808" w:rsidRPr="00013B70">
        <w:t>.</w:t>
      </w:r>
      <w:r w:rsidR="000F4170" w:rsidRPr="00013B70">
        <w:t xml:space="preserve"> </w:t>
      </w:r>
      <w:r w:rsidR="00E056A5" w:rsidRPr="00013B70">
        <w:fldChar w:fldCharType="begin" w:fldLock="1"/>
      </w:r>
      <w:r w:rsidR="002C0364" w:rsidRPr="00013B70">
        <w:instrText>ADDIN CSL_CITATION {"citationItems":[{"id":"ITEM-1","itemData":{"DOI":"10.1002/0470014008","ISBN":"9780470014004","ISSN":"13895567","PMID":"20831177","abstract":"15.1 INTRODUCTION TO DYE-SENSITIZED SOLAR CELLS (DSSC) 15.1.1 Background Photoelectrochemical solar cells (PSCs), consisting of a photoelectrode, a redox elec-trolyte, and a counter electrode, have been studied extensively. Several semiconductor materials, including single-crystal and polycrystal forms of n-and p-Si, n-and p-GaAs, n-and p-InP, and n-CdS, have been used as photoelectrodes. These materials, when used with a suitable redox electrolyte, can produce solar light-to-current conversion efficiency of approximately 10%. However, under irradiation, photocorrosion of the electrode in the electrolyte solution frequently occurs, resulting in poor stability of the cell, so efforts have been made worldwide to develop more stable PSCs. Oxide semiconductor materials have good stability under irradiation in solution. However, stable oxide semiconductors cannot absorb visible light because they have relatively wide band gaps. Sensitization of wide band gap oxide semiconductor materials, such as TiO 2 , ZnO, and SnO 2 , with photosensitizers, such as organic dyes, that can absorb visible light has been extensively studied in relation to the development of photography technology since the late nineteenth century. In the sensitization process, photosensitizers adsorbed onto the semiconductor surface absorb visible light and excited electrons are injected into the conduction band of the semiconductor electrodes. Dye-sensitized oxide semiconductor photoelectrodes have been used for PSCs. Gerischer and Tributsch studied a ZnO electrode sensitized by organic dyes includ-ing rose bengal, fluorescein, and rhodamine B [1, 2]. In early studies, however, single-crystal and polycrystal materials, which cannot adsorb a large amount of dye, were used for the photoelectrode, which resulted in low light-harvesting efficiency (LHE) and,","author":[{"dropping-particle":"","family":"Hara","given":"Kohjiro","non-dropping-particle":"","parse-names":false,"suffix":""},{"dropping-particle":"","family":"Arakawa","given":"Hironori","non-dropping-particle":"","parse-names":false,"suffix":""}],"container-title":"012","editor":[{"dropping-particle":"","family":"Luque","given":"Antonio","non-dropping-particle":"","parse-names":false,"suffix":""},{"dropping-particle":"","family":"Hegedus","given":"Steven","non-dropping-particle":"","parse-names":false,"suffix":""}],"id":"ITEM-1","issued":{"date-parts":[["2003","4","25"]]},"number-of-pages":"664-700","publisher":"John Wiley &amp; Sons, Ltd","publisher-place":"Chichester, UK","title":"Handbook of Photovoltaic Science and Engineering","type":"book"},"uris":["http://www.mendeley.com/documents/?uuid=c198c56f-3571-3576-aaee-a84efd6d5f0f"]}],"mendeley":{"formattedCitation":"[16]","plainTextFormattedCitation":"[16]","previouslyFormattedCitation":"[16]"},"properties":{"noteIndex":0},"schema":"https://github.com/citation-style-language/schema/raw/master/csl-citation.json"}</w:instrText>
      </w:r>
      <w:r w:rsidR="00E056A5" w:rsidRPr="00013B70">
        <w:fldChar w:fldCharType="separate"/>
      </w:r>
      <w:r w:rsidR="002C0364" w:rsidRPr="00013B70">
        <w:rPr>
          <w:noProof/>
        </w:rPr>
        <w:t>[16]</w:t>
      </w:r>
      <w:r w:rsidR="00E056A5" w:rsidRPr="00013B70">
        <w:fldChar w:fldCharType="end"/>
      </w:r>
      <w:r w:rsidR="000F4170" w:rsidRPr="00013B70">
        <w:t>.</w:t>
      </w:r>
    </w:p>
    <w:p w14:paraId="4CEE9A3D" w14:textId="77777777" w:rsidR="00CE2FA0" w:rsidRPr="00013B70" w:rsidRDefault="00CE2FA0" w:rsidP="00D65B28"/>
    <w:p w14:paraId="789FE25C" w14:textId="77777777" w:rsidR="00CE2FA0" w:rsidRPr="00013B70" w:rsidRDefault="00E02F7B" w:rsidP="00142537">
      <w:pPr>
        <w:pStyle w:val="Heading2"/>
      </w:pPr>
      <w:bookmarkStart w:id="36" w:name="_Toc530166413"/>
      <w:bookmarkStart w:id="37" w:name="_Toc530166548"/>
      <w:bookmarkStart w:id="38" w:name="_Toc530167100"/>
      <w:bookmarkStart w:id="39" w:name="_Toc530167241"/>
      <w:bookmarkStart w:id="40" w:name="_Toc4264461"/>
      <w:r w:rsidRPr="00013B70">
        <w:t>Where do p</w:t>
      </w:r>
      <w:r w:rsidR="00394808" w:rsidRPr="00013B70">
        <w:t>erovskites come in</w:t>
      </w:r>
      <w:r w:rsidR="00CE2FA0" w:rsidRPr="00013B70">
        <w:t>to the picture?</w:t>
      </w:r>
      <w:bookmarkEnd w:id="36"/>
      <w:bookmarkEnd w:id="37"/>
      <w:bookmarkEnd w:id="38"/>
      <w:bookmarkEnd w:id="39"/>
      <w:bookmarkEnd w:id="40"/>
    </w:p>
    <w:p w14:paraId="28BBD936" w14:textId="77777777" w:rsidR="000E75D9" w:rsidRPr="00013B70" w:rsidRDefault="00305964" w:rsidP="00D65B28">
      <w:r w:rsidRPr="00013B70">
        <w:t xml:space="preserve">What was the problem with DSCs? </w:t>
      </w:r>
      <w:r w:rsidR="00A4201D" w:rsidRPr="00013B70">
        <w:t xml:space="preserve">The </w:t>
      </w:r>
      <w:r w:rsidR="00EA2E16" w:rsidRPr="00013B70">
        <w:t xml:space="preserve">tri-iodide </w:t>
      </w:r>
      <w:r w:rsidR="00513060" w:rsidRPr="00013B70">
        <w:t xml:space="preserve">redox couple </w:t>
      </w:r>
      <w:r w:rsidR="00EA2E16" w:rsidRPr="00013B70">
        <w:t xml:space="preserve">in DSCs was </w:t>
      </w:r>
      <w:r w:rsidR="00A4201D" w:rsidRPr="00013B70">
        <w:t>corrosive</w:t>
      </w:r>
      <w:r w:rsidR="00EA2E16" w:rsidRPr="00013B70">
        <w:t xml:space="preserve">. </w:t>
      </w:r>
      <w:r w:rsidR="00CE2FA0" w:rsidRPr="00013B70">
        <w:t>The liquid electrolyte had problems in temperature stability</w:t>
      </w:r>
      <w:r w:rsidR="003654A2" w:rsidRPr="00013B70">
        <w:t xml:space="preserve">; </w:t>
      </w:r>
      <w:r w:rsidR="005B13D2" w:rsidRPr="00013B70">
        <w:t xml:space="preserve">high heat with humidity </w:t>
      </w:r>
      <w:r w:rsidR="003654A2" w:rsidRPr="00013B70">
        <w:t xml:space="preserve">would cause </w:t>
      </w:r>
      <w:r w:rsidR="000C3D5E" w:rsidRPr="00013B70">
        <w:t xml:space="preserve">solvent </w:t>
      </w:r>
      <w:r w:rsidR="003654A2" w:rsidRPr="00013B70">
        <w:t>evaporation</w:t>
      </w:r>
      <w:r w:rsidR="00374B4F" w:rsidRPr="00013B70">
        <w:t>,</w:t>
      </w:r>
      <w:r w:rsidR="005B13D2" w:rsidRPr="00013B70">
        <w:t xml:space="preserve"> freezing </w:t>
      </w:r>
      <w:r w:rsidR="00374B4F" w:rsidRPr="00013B70">
        <w:t xml:space="preserve">of the solvent </w:t>
      </w:r>
      <w:r w:rsidR="005B13D2" w:rsidRPr="00013B70">
        <w:t xml:space="preserve">at </w:t>
      </w:r>
      <w:r w:rsidR="003654A2" w:rsidRPr="00013B70">
        <w:t>sub-zero temperatures</w:t>
      </w:r>
      <w:r w:rsidR="00A655D7" w:rsidRPr="00013B70">
        <w:t>,</w:t>
      </w:r>
      <w:r w:rsidR="00CE2FA0" w:rsidRPr="00013B70">
        <w:t xml:space="preserve"> issues with sealing </w:t>
      </w:r>
      <w:r w:rsidR="00A655D7" w:rsidRPr="00013B70">
        <w:t xml:space="preserve">to prevent </w:t>
      </w:r>
      <w:r w:rsidR="00C161CC" w:rsidRPr="00013B70">
        <w:t xml:space="preserve">the </w:t>
      </w:r>
      <w:r w:rsidR="00CE2FA0" w:rsidRPr="00013B70">
        <w:t>evaporation of solvents</w:t>
      </w:r>
      <w:r w:rsidR="000A2C7A" w:rsidRPr="00013B70">
        <w:t xml:space="preserve"> </w:t>
      </w:r>
      <w:r w:rsidR="000C3D5E" w:rsidRPr="00013B70">
        <w:t xml:space="preserve">escaping </w:t>
      </w:r>
      <w:r w:rsidR="000A2C7A" w:rsidRPr="00013B70">
        <w:t>and leakage</w:t>
      </w:r>
      <w:r w:rsidR="001B22F1" w:rsidRPr="00013B70">
        <w:t xml:space="preserve"> through many other mechanisms </w:t>
      </w:r>
      <w:r w:rsidR="00E056A5" w:rsidRPr="00013B70">
        <w:fldChar w:fldCharType="begin" w:fldLock="1"/>
      </w:r>
      <w:r w:rsidR="002C0364" w:rsidRPr="00013B70">
        <w:instrText xml:space="preserve">ADDIN CSL_CITATION {"citationItems":[{"id":"ITEM-1","itemData":{"ISBN":"978-952-60-4611-2","abstract":"The thesis discusses dye solar cells (DSCs) which are emerging as a potential candidate for many applications. The goal of the work was to find more stable and higher performing materials for flexible DSCs, improve understanding of the effects on the DSC stability, and to develop experimental methods that give improved resolution of the degradation mechanisms. First an intensive critical literature review was done to highlight the important degradation mechanisms in DSCs. It was concluded that techniques giving chemical information are needed to understand the degradation reactions and their effect on electrical performance. It would be advantageous to have methods that enable monitoring chemical changes in operating DSCs, or periodically over their lifetime during accelerated ageing tests. Here the focus was on new and advanced in-situ methods that allow continuous study of the aging of the cells. In this regard, optical techniques such as Raman spectroscopy, newly introduced image processing method and recently introduced segmented cell method were employed to bridge the link between the chemical changes in the DSCs and the standard PV measurement methods. Here for instance the image processing was demonstrated to study the bleaching of electrolyte under ultraviolet and visible light at 85°C. The results obtained with the image processing method and the standard electrical measurements were in agreement and showed that the bleaching of electrolyte was initiated by TiO2 and slowed down by the presence of the dye. For the roll-to-roll production of DSCs cheap, flexible and stable substrates are required. In this work, a series of metals i.e. StS 304, StS 321, StS 316, StS 316L and Ti were successfully stabilized at the CE of a DSC by using a sputtered Pt catalyst layer that doubled also as a corrosion blocking layer. This work was an important step forward towards stable flexible DSCs. Finally, the degradation due to the manufacturing step related to the electrolyte filling in the DSC was studied. With the help of recently introduced segmented cell method, it was found the nanoporous film of TiO2 was acting as filter for some of the commonly used electrolyte additives i.e. tBP and NMBI. This resulted in spatial performance variation in the DSC which lead to significant losses in the overall performance (here up to 35 % losses in the up-scaling) and thus it has important implications for large area DSCs","author":[{"dropping-particle":"","family":"Asghar","given":"Muhammad Imran","non-dropping-particle":"","parse-names":false,"suffix":""}],"id":"ITEM-1","issued":{"date-parts":[["2012"]]},"number-of-pages":"82","publisher":"Aalto University","title":"Stability Issues of Dye Solar Cells","type":"thesis"},"uris":["http://www.mendeley.com/documents/?uuid=69fa89d5-0498-3b71-bce9-db7450819423"]},{"id":"ITEM-2","itemData":{"DOI":"10.1021/jp406596p","ISSN":"1932-7447","abstract":"Dye-sensitized solar cells (DSCs) offer intriguing new possibilities with the integration of these into, e.g., power generating windows or facade applications. For the DSCs to constitute a viable investment, the thermal appliance with respect to the working conditions typically encountered must be considered. One of the aspects governing the long-term thermal stability of the DSC is the dye stability and hence whether or not the dye is degraded upon heating or illumination. This emphasizes the need for a sensitive and non- destructive measuring technique with which it is possible to distinguish between a dye and the degradation products possibly formed in a DSC under working conditions. We have carried out the preliminary steps in this direction by showing that a distinction between the commonly used dye N719 and the main degradation product [Ru(LH)2(NCS)(4-tert-butylpyridine)][N(Bu)4] (N719-TBP for short) is possible by exploiting a combination of the polarization properties of the dispersive Raman modes with the small spectral change in the visible absorption spectrum and/or the difference in the polarization of the fluorescence related to the difference in molecular configuration. By measuring the polarized resonance Raman spectra in the region 650−1900 cm−1 it is demonstrated that the polarization dispersion is sufficient for four (1021, 1060, 1313, and 1606 cm−1) out of ten Raman modes to discriminate between N719 and N719-TBP. It is also demonstrated that the difference in molecular configuration between N719 and N719-TBP gives rise to an even larger change in the polarization of the fluorescence in the same spectral region. It therefore follows that a discrimination between the dye and degradation product can be based on the changes observed in the polarization properties of both the Raman as well as the fluorescence spectra.","author":[{"dropping-particle":"","family":"Hassing","given":"Søren","non-dropping-particle":"","parse-names":false,"suffix":""},{"dropping-particle":"","family":"Jernshøj","given":"Kit D.","non-dropping-particle":"","parse-names":false,"suffix":""},{"dropping-particle":"","family":"Nguyen","given":"Phuong Tuyet","non-dropping-particle":"","parse-names":false,"suffix":""},{"dropping-particle":"","family":"Lund","given":"Torben","non-dropping-particle":"","parse-names":false,"suffix":""}],"container-title":"The Journal of Physical Chemistry C","id":"ITEM-2","issue":"45","issued":{"date-parts":[["2013","11","14"]]},"page":"23500-23506","title":"Investigation of the Stability of the Ruthenium-Based Dye (N719) Utilizing the Polarization Properties of Dispersive Raman Modes and/or of the Fluorescent Emission","type":"article-journal","volume":"117"},"uris":["http://www.mendeley.com/documents/?uuid=f495b641-2499-4e8e-844d-da8f521d9c1e"]},{"id":"ITEM-3","itemData":{"DOI":"10.1016/j.solmat.2008.10.022","ISSN":"09270248","abstract":"Using Raman spectroscopy in addition to electrochemical impedance spectroscopy, we have clarified the deteriorated components of dye-sensitized solar cells (DSCs) module after the longest durability test in the world under outdoor working condition for </w:instrText>
      </w:r>
      <w:r w:rsidR="002C0364" w:rsidRPr="00013B70">
        <w:rPr>
          <w:rFonts w:ascii="Cambria Math" w:hAnsi="Cambria Math" w:cs="Cambria Math"/>
        </w:rPr>
        <w:instrText>∼</w:instrText>
      </w:r>
      <w:r w:rsidR="002C0364" w:rsidRPr="00013B70">
        <w:instrText>2.5 years. It was confirmed that the N719 dye-adsorbed TiO2 electrode and carbon counter electrode were almost stable; therefore, the photocurrent (Jsc) was maintained during the outdoor working. The photovoltages (Voc) and the filling factors (FF) slightly decreased due to the increase of the Nernst diffusion impedance of triiodide (I3−), resulting from the change of the components in the electrolyte.","author":[{"dropping-particle":"","family":"Kato","given":"Naohiko","non-dropping-particle":"","parse-names":false,"suffix":""},{"dropping-particle":"","family":"Takeda","given":"Yasuhiko","non-dropping-particle":"","parse-names":false,"suffix":""},{"dropping-particle":"","family":"Higuchi","given":"Kazuo","non-dropping-particle":"","parse-names":false,"suffix":""},{"dropping-particle":"","family":"Takeichi","given":"Akihiro","non-dropping-particle":"","parse-names":false,"suffix":""},{"dropping-particle":"","family":"Sudo","given":"Eiichi","non-dropping-particle":"","parse-names":false,"suffix":""},{"dropping-particle":"","family":"Tanaka","given":"Hiromitsu","non-dropping-particle":"","parse-names":false,"suffix":""},{"dropping-particle":"","family":"Motohiro","given":"Tomoyoshi","non-dropping-particle":"","parse-names":false,"suffix":""},{"dropping-particle":"","family":"Sano","given":"Toshiyuki","non-dropping-particle":"","parse-names":false,"suffix":""},{"dropping-particle":"","family":"Toyoda","given":"Tatsuo","non-dropping-particle":"","parse-names":false,"suffix":""}],"container-title":"Solar Energy Materials and Solar Cells","id":"ITEM-3","issue":"6-7","issued":{"date-parts":[["2009","6"]]},"page":"893-897","title":"Degradation analysis of dye-sensitized solar cell module after long-term stability test under outdoor working condition","type":"article-journal","volume":"93"},"uris":["http://www.mendeley.com/documents/?uuid=7f57c918-dd98-3fbe-b8d0-e8f6307b8860"]},{"id":"ITEM-4","itemData":{"DOI":"10.1016/j.solmat.2013.04.017","ISSN":"09270248","abstract":"This work provides the state-of-the-art of dye solar cell chemical stability, assessed through accelerated ageing at temperatures up to 95 1C and shows that solvent-based dye solar cells (DSCs) can pass 1000 h/ 85 1C tests with less than 10% loss of performance. Prior work is reviewed and compared with recent in- house results from DSCs based on three different solvents and two representative Ru dyes as well as the organic dye Y123. An “industrial DSC toolbox” of analysis methods, including IV testing at various light levels and in the dark, IPCE, EIS (at a single or at multiple cell voltages) and post mortem analysis, is used to better understand degradation mechanisms. For highly stable Z907-based cells, loss of performance due to high temperature ageing is dominated by loss of Voc, rather than Jsc or ff. Based on literature and this work, loss of I3 −, resulting in partial bleaching of the electrolyte, appears to be strongly correlated with loss of performance upon high temperature storage, with the most stable systems investigated in this work displaying only marginal bleaching at temperatures above 80 1C. Two in situ methods, EIS under light at zero DC current and IPCE in the sub 450 nm region were used to quantitatively or semi- quantitatively gauge electrolyte I2 concentration within the active area. The nature of I3 − degradation products still remains unknown. A lower limit of 68 kJ/molwas estimated for the activation energy of the rate determining step, which leads to increased dark currents and thus lowered Voc upon high temperature storage. In addition there is evidence from IPCE of some changes to the dye structure, especially in MPN and GBL-based electrolyte systems. Dye desorption and degradation of platinum catalytic activity was shown to occur to some degree at the highest temperatures, but the impact on cell performance from these two mechanisms upon high temperature stress testing is only minor. Y123 showed particularly good stability at elevated temperature, surpassing even Z907 in terms of durability. Further improved device seals may lead to continued improvement of DSC stability under the harshest environmental conditions even for materials with a better performance-to-cost ratio than Z907 or Y123.","author":[{"dropping-particle":"","family":"Jiang","given":"Nancy","non-dropping-particle":"","parse-names":false,"suffix":""},{"dropping-particle":"","family":"Sumitomo","given":"Taro","non-dropping-particle":"","parse-names":false,"suffix":""},{"dropping-particle":"","family":"Lee","given":"Timothy","non-dropping-particle":"","parse-names":false,"suffix":""},{"dropping-particle":"","family":"Pellaroque","given":"Alba","non-dropping-particle":"","parse-names":false,"suffix":""},{"dropping-particle":"","family":"Bellon","given":"Olivier","non-dropping-particle":"","parse-names":false,"suffix":""},{"dropping-particle":"","family":"Milliken","given":"Damion","non-dropping-particle":"","parse-names":false,"suffix":""},{"dropping-particle":"","family":"Desilvestro","given":"Hans","non-dropping-particle":"","parse-names":false,"suffix":""}],"container-title":"Solar Energy Materials and Solar Cells","id":"ITEM-4","issued":{"date-parts":[["2013","12"]]},"note":"From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2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)\n\n10.1016/j.solmat.2013.04.017\n\nFrom Duplicate 3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)\n\n10.1016/j.solmat.2013.04.017","page":"36-50","publisher":"Elsevier","title":"High temperature stability of dye solar cells","type":"article-journal","volume":"119"},"uris":["http://www.mendeley.com/documents/?uuid=798fec7b-0857-4e18-94b8-05a0ff73b648"]}],"mendeley":{"formattedCitation":"[17–20]","plainTextFormattedCitation":"[17–20]","previouslyFormattedCitation":"[17–20]"},"properties":{"noteIndex":0},"schema":"https://github.com/citation-style-language/schema/raw/master/csl-citation.json"}</w:instrText>
      </w:r>
      <w:r w:rsidR="00E056A5" w:rsidRPr="00013B70">
        <w:fldChar w:fldCharType="separate"/>
      </w:r>
      <w:r w:rsidR="002C0364" w:rsidRPr="00013B70">
        <w:rPr>
          <w:noProof/>
        </w:rPr>
        <w:t>[17–20]</w:t>
      </w:r>
      <w:r w:rsidR="00E056A5" w:rsidRPr="00013B70">
        <w:fldChar w:fldCharType="end"/>
      </w:r>
      <w:r w:rsidR="000A2C7A" w:rsidRPr="00013B70">
        <w:t>.</w:t>
      </w:r>
      <w:r w:rsidR="00CE2FA0" w:rsidRPr="00013B70">
        <w:t xml:space="preserve"> Thus</w:t>
      </w:r>
      <w:r w:rsidR="00FA5F74" w:rsidRPr="00013B70">
        <w:t>,</w:t>
      </w:r>
      <w:r w:rsidR="00CE2FA0" w:rsidRPr="00013B70">
        <w:t xml:space="preserve"> the need to find an alternative technology arose </w:t>
      </w:r>
      <w:r w:rsidR="00A655D7" w:rsidRPr="00013B70">
        <w:t xml:space="preserve">to identify alternative </w:t>
      </w:r>
      <w:r w:rsidR="009B4354">
        <w:t>solid-state</w:t>
      </w:r>
      <w:r w:rsidR="00CE2FA0" w:rsidRPr="00013B70">
        <w:t xml:space="preserve"> </w:t>
      </w:r>
      <w:r w:rsidR="00102D9F" w:rsidRPr="00013B70">
        <w:t>HTM</w:t>
      </w:r>
      <w:r w:rsidR="002970BF" w:rsidRPr="00013B70">
        <w:t>s</w:t>
      </w:r>
      <w:r w:rsidR="00CE2FA0" w:rsidRPr="00013B70">
        <w:t xml:space="preserve">. </w:t>
      </w:r>
    </w:p>
    <w:p w14:paraId="4988B4C6" w14:textId="7DD32212" w:rsidR="00EC4423" w:rsidRPr="00013B70" w:rsidRDefault="00EC4423" w:rsidP="00D65B28">
      <w:r w:rsidRPr="00013B70">
        <w:t xml:space="preserve">When </w:t>
      </w:r>
      <w:r w:rsidR="00CE2FA0" w:rsidRPr="00013B70">
        <w:t xml:space="preserve">solid </w:t>
      </w:r>
      <w:r w:rsidR="00DC7D7E" w:rsidRPr="00013B70">
        <w:t>DSCs</w:t>
      </w:r>
      <w:r w:rsidR="00DE783B" w:rsidRPr="00013B70">
        <w:t xml:space="preserve"> were </w:t>
      </w:r>
      <w:r w:rsidR="009B4354" w:rsidRPr="00013B70">
        <w:t>made,</w:t>
      </w:r>
      <w:r w:rsidR="00DE783B" w:rsidRPr="00013B70">
        <w:t xml:space="preserve"> they</w:t>
      </w:r>
      <w:r w:rsidR="00CE2FA0" w:rsidRPr="00013B70">
        <w:t xml:space="preserve"> had high recombination rate</w:t>
      </w:r>
      <w:r w:rsidR="000F4170" w:rsidRPr="00013B70">
        <w:t>s</w:t>
      </w:r>
      <w:r w:rsidR="0068040C" w:rsidRPr="00013B70">
        <w:t xml:space="preserve">. Currently from 2016, electron recombination has been reduced </w:t>
      </w:r>
      <w:r w:rsidR="00DE783B" w:rsidRPr="00013B70">
        <w:t>with promising efficiency</w:t>
      </w:r>
      <w:r w:rsidR="001B22F1" w:rsidRPr="00013B70">
        <w:t xml:space="preserve"> of around 8% </w:t>
      </w:r>
      <w:r w:rsidR="00E056A5" w:rsidRPr="00013B70">
        <w:fldChar w:fldCharType="begin" w:fldLock="1"/>
      </w:r>
      <w:r w:rsidR="002C0364" w:rsidRPr="00013B70">
        <w:instrText>ADDIN CSL_CITATION {"citationItems":[{"id":"ITEM-1","itemData":{"DOI":"10.1039/C6CC02247B","ISSN":"1359-7345","abstract":"A novel indolizine donor for DSC use with an extended absorption spectrum shows good voltages and enhanced short circuit current.","author":[{"dropping-particle":"","family":"Huckaba","given":"Aron J.","non-dropping-particle":"","parse-names":false,"suffix":""},{"dropping-particle":"","family":"Yella","given":"Aswani","non-dropping-particle":"","parse-names":false,"suffix":""},{"dropping-particle":"","family":"Brogdon","given":"Phillip","non-dropping-particle":"","parse-names":false,"suffix":""},{"dropping-particle":"","family":"Scott Murphy","given":"J.","non-dropping-particle":"","parse-names":false,"suffix":""},{"dropping-particle":"","family":"Nazeeruddin","given":"Mohammad Khaja","non-dropping-particle":"","parse-names":false,"suffix":""},{"dropping-particle":"","family":"Grätzel","given":"Michael","non-dropping-particle":"","parse-names":false,"suffix":""},{"dropping-particle":"","family":"Delcamp","given":"Jared H.","non-dropping-particle":"","parse-names":false,"suffix":""}],"container-title":"Chemical Communications","id":"ITEM-1","issue":"54","issued":{"date-parts":[["2016"]]},"page":"8424-8427","publisher":"The Royal Society of Chemistry","title":"A low recombination rate indolizine sensitizer for dye-sensitized solar cells","type":"article-journal","volume":"52"},"uris":["http://www.mendeley.com/documents/?uuid=c4663aaf-7456-3585-b8b5-86ccd36527ce"]}],"mendeley":{"formattedCitation":"[21]","plainTextFormattedCitation":"[21]","previouslyFormattedCitation":"[21]"},"properties":{"noteIndex":0},"schema":"https://github.com/citation-style-language/schema/raw/master/csl-citation.json"}</w:instrText>
      </w:r>
      <w:r w:rsidR="00E056A5" w:rsidRPr="00013B70">
        <w:fldChar w:fldCharType="separate"/>
      </w:r>
      <w:r w:rsidR="002C0364" w:rsidRPr="00013B70">
        <w:rPr>
          <w:noProof/>
        </w:rPr>
        <w:t>[21]</w:t>
      </w:r>
      <w:r w:rsidR="00E056A5" w:rsidRPr="00013B70">
        <w:fldChar w:fldCharType="end"/>
      </w:r>
      <w:r w:rsidR="0068040C" w:rsidRPr="00013B70">
        <w:t xml:space="preserve"> </w:t>
      </w:r>
      <w:r w:rsidR="00DE783B" w:rsidRPr="00013B70">
        <w:t xml:space="preserve">although this is lower than </w:t>
      </w:r>
      <w:r w:rsidR="00754FE2" w:rsidRPr="00013B70">
        <w:t>PSC</w:t>
      </w:r>
      <w:r w:rsidR="00DE783B" w:rsidRPr="00013B70">
        <w:t>s</w:t>
      </w:r>
      <w:r w:rsidR="001B22F1" w:rsidRPr="00013B70">
        <w:t xml:space="preserve"> in general</w:t>
      </w:r>
      <w:r w:rsidR="00CE2FA0" w:rsidRPr="00013B70">
        <w:t xml:space="preserve">. </w:t>
      </w:r>
      <w:r w:rsidR="009B3544" w:rsidRPr="00013B70">
        <w:t>DSCs</w:t>
      </w:r>
      <w:r w:rsidR="0068040C" w:rsidRPr="00013B70">
        <w:t xml:space="preserve"> </w:t>
      </w:r>
      <w:r w:rsidR="000F4170" w:rsidRPr="00013B70">
        <w:t xml:space="preserve">have </w:t>
      </w:r>
      <w:r w:rsidR="0068040C" w:rsidRPr="00013B70">
        <w:t>simpler fabrication procedures</w:t>
      </w:r>
      <w:r w:rsidRPr="00013B70">
        <w:t xml:space="preserve">. </w:t>
      </w:r>
      <w:r w:rsidR="0068040C" w:rsidRPr="00013B70">
        <w:t>Combin</w:t>
      </w:r>
      <w:r w:rsidR="00966AE8" w:rsidRPr="00013B70">
        <w:t>ing</w:t>
      </w:r>
      <w:r w:rsidR="0068040C" w:rsidRPr="00013B70">
        <w:t xml:space="preserve"> the advantage of having a solid HTM and dye (</w:t>
      </w:r>
      <w:r w:rsidR="00E427A1" w:rsidRPr="00013B70">
        <w:t xml:space="preserve">the dye will </w:t>
      </w:r>
      <w:r w:rsidR="0068040C" w:rsidRPr="00013B70">
        <w:t xml:space="preserve">later be replaced with a perovskite) </w:t>
      </w:r>
      <w:r w:rsidR="00CD4F32" w:rsidRPr="00013B70">
        <w:t xml:space="preserve">would </w:t>
      </w:r>
      <w:r w:rsidR="009B3544" w:rsidRPr="00013B70">
        <w:t xml:space="preserve">fix the stability issue due to </w:t>
      </w:r>
      <w:r w:rsidR="0068040C" w:rsidRPr="00013B70">
        <w:t>evaporation and high electron recombination.</w:t>
      </w:r>
      <w:r w:rsidR="001E34BE" w:rsidRPr="00013B70">
        <w:t xml:space="preserve"> </w:t>
      </w:r>
      <w:r w:rsidR="000A6CEE" w:rsidRPr="00013B70">
        <w:t xml:space="preserve">Before </w:t>
      </w:r>
      <w:r w:rsidR="00F945E1" w:rsidRPr="00013B70">
        <w:t>solid HTMs were used for this technology</w:t>
      </w:r>
      <w:r w:rsidR="000A6CEE" w:rsidRPr="00013B70">
        <w:t xml:space="preserve">, </w:t>
      </w:r>
      <w:r w:rsidR="00F945E1" w:rsidRPr="00013B70">
        <w:t>a research gro</w:t>
      </w:r>
      <w:r w:rsidR="00F664B5" w:rsidRPr="00013B70">
        <w:t>up manged to attain 3.8% using</w:t>
      </w:r>
      <w:r w:rsidR="00F945E1" w:rsidRPr="00013B70">
        <w:t xml:space="preserve"> </w:t>
      </w:r>
      <w:r w:rsidR="00C375B6" w:rsidRPr="00013B70">
        <w:t xml:space="preserve">perovskite </w:t>
      </w:r>
      <w:r w:rsidR="006C5DD6" w:rsidRPr="00013B70">
        <w:t>DSCs</w:t>
      </w:r>
      <w:r w:rsidR="001E34BE" w:rsidRPr="00013B70">
        <w:t>.</w:t>
      </w:r>
      <w:r w:rsidR="00E056A5" w:rsidRPr="00013B70">
        <w:fldChar w:fldCharType="begin" w:fldLock="1"/>
      </w:r>
      <w:r w:rsidR="00104113">
        <w:instrText>ADDIN CSL_CITATION {"citationItems":[{"id":"ITEM-1","itemData":{"DOI":"10.1088/1674-4926/38/1/011002","ISBN":"2183-6493","ISSN":"1674-4926","abstract":"Perovskite solar cells have attracted significant attention in just the past few years in solar cell research fields, where the power conversion efficiency was beyond 22.1%. Now, the most important challenge for perovskite solar cells in practical applications is the stability issue. In this mini-review, we will summarize the degradation mechanism of perovskite solar cells, including the perovskite material itself and also the interfaces. While we also provide our opinion on improving the stability of perovskite solar cells.","author":[{"dropping-particle":"","family":"Qin","given":"Xiaojun","non-dropping-particle":"","parse-names":false,"suffix":""},{"dropping-particle":"","family":"Zhao","given":"Zhiguo","non-dropping-particle":"","parse-names":false,"suffix":""},{"dropping-particle":"","family":"Wang","given":"Yidan","non-dropping-particle":"","parse-names":false,"suffix":""},{"dropping-particle":"","family":"Wu","given":"Junbo","non-dropping-particle":"","parse-names":false,"suffix":""},{"dropping-particle":"","family":"Jiang","given":"Qi","non-dropping-particle":"","parse-names":false,"suffix":""},{"dropping-particle":"","family":"You","given":"Jingbi","non-dropping-particle":"","parse-names":false,"suffix":""}],"container-title":"Journal of Semiconductors","id":"ITEM-1","issue":"1","issued":{"date-parts":[["2017","1","1"]]},"page":"011002","publisher":"Nature Publishing Group, a division of Macmillan Publishers Limited. All Rights Reserved","title":"Recent progress in stability of perovskite solar cells","type":"article-journal","volume":"38"},"uris":["http://www.mendeley.com/documents/?uuid=c1e3364a-6a3d-4852-b921-3030270826b0"]}],"mendeley":{"formattedCitation":"[22]","plainTextFormattedCitation":"[22]","previouslyFormattedCitation":"[22]"},"properties":{"noteIndex":0},"schema":"https://github.com/citation-style-language/schema/raw/master/csl-citation.json"}</w:instrText>
      </w:r>
      <w:r w:rsidR="00E056A5" w:rsidRPr="00013B70">
        <w:fldChar w:fldCharType="separate"/>
      </w:r>
      <w:r w:rsidR="002C0364" w:rsidRPr="00013B70">
        <w:rPr>
          <w:noProof/>
        </w:rPr>
        <w:t>[22]</w:t>
      </w:r>
      <w:r w:rsidR="00E056A5" w:rsidRPr="00013B70">
        <w:fldChar w:fldCharType="end"/>
      </w:r>
      <w:r w:rsidR="001E34BE" w:rsidRPr="00013B70">
        <w:t>.</w:t>
      </w:r>
    </w:p>
    <w:p w14:paraId="1C8BE6B3" w14:textId="77777777" w:rsidR="006F60ED" w:rsidRPr="00013B70" w:rsidRDefault="006C5DD6" w:rsidP="00D65B28">
      <w:r w:rsidRPr="00013B70">
        <w:t xml:space="preserve">Since then, </w:t>
      </w:r>
      <w:r w:rsidR="00974CBF" w:rsidRPr="00013B70">
        <w:t xml:space="preserve">DSCs have been thoroughly investigated for their stability issues from chemistry and internal mechanisms to the fabrication of the solar cells </w:t>
      </w:r>
      <w:r w:rsidR="00E056A5" w:rsidRPr="00013B70">
        <w:fldChar w:fldCharType="begin" w:fldLock="1"/>
      </w:r>
      <w:r w:rsidR="002C0364" w:rsidRPr="00013B70">
        <w:instrText>ADDIN CSL_CITATION {"citationItems":[{"id":"ITEM-1","itemData":{"ISBN":"978-952-60-4611-2","abstract":"The thesis discusses dye solar cells (DSCs) which are emerging as a potential candidate for many applications. The goal of the work was to find more stable and higher performing materials for flexible DSCs, improve understanding of the effects on the DSC stability, and to develop experimental methods that give improved resolution of the degradation mechanisms. First an intensive critical literature review was done to highlight the important degradation mechanisms in DSCs. It was concluded that techniques giving chemical information are needed to understand the degradation reactions and their effect on electrical performance. It would be advantageous to have methods that enable monitoring chemical changes in operating DSCs, or periodically over their lifetime during accelerated ageing tests. Here the focus was on new and advanced in-situ methods that allow continuous study of the aging of the cells. In this regard, optical techniques such as Raman spectroscopy, newly introduced image processing method and recently introduced segmented cell method were employed to bridge the link between the chemical changes in the DSCs and the standard PV measurement methods. Here for instance the image processing was demonstrated to study the bleaching of electrolyte under ultraviolet and visible light at 85°C. The results obtained with the image processing method and the standard electrical measurements were in agreement and showed that the bleaching of electrolyte was initiated by TiO2 and slowed down by the presence of the dye. For the roll-to-roll production of DSCs cheap, flexible and stable substrates are required. In this work, a series of metals i.e. StS 304, StS 321, StS 316, StS 316L and Ti were successfully stabilized at the CE of a DSC by using a sputtered Pt catalyst layer that doubled also as a corrosion blocking layer. This work was an important step forward towards stable flexible DSCs. Finally, the degradation due to the manufacturing step related to the electrolyte filling in the DSC was studied. With the help of recently introduced segmented cell method, it was found the nanoporous film of TiO2 was acting as filter for some of the commonly used electrolyte additives i.e. tBP and NMBI. This resulted in spatial performance variation in the DSC which lead to significant losses in the overall performance (here up to 35 % losses in the up-scaling) and thus it has important implications for large area DSCs","author":[{"dropping-particle":"","family":"Asghar","given":"Muhammad Imran","non-dropping-particle":"","parse-names":false,"suffix":""}],"id":"ITEM-1","issued":{"date-parts":[["2012"]]},"number-of-pages":"82","publisher":"Aalto University","title":"Stability Issues of Dye Solar Cells","type":"thesis"},"uris":["http://www.mendeley.com/documents/?uuid=69fa89d5-0498-3b71-bce9-db7450819423"]},{"id":"ITEM-2","itemData":{"DOI":"10.1155/2014/939525","ISSN":"2356-6612","abstract":"The purpose of this review is to gather the current background in materials development and provide the reader with an accurate image of today’s knowledge regarding the stability of dye-sensitized solar cells. This contribution highlights the literature from the 1970s to the present day on nanostructured TiO 2 , dye, Pt counter electrode, and liquid electrolyte for which this review is focused on.","author":[{"dropping-particle":"","family":"Sauvage","given":"Frédéric","non-dropping-particle":"","parse-names":false,"suffix":""}],"container-title":"Advances in Chemistry","id":"ITEM-2","issued":{"date-parts":[["2014"]]},"page":"1-23","publisher":"Hindawi Publishing Corporation","title":"A Review on Current Status of Stability and Knowledge on Liquid Electrolyte-Based Dye-Sensitized Solar Cells","type":"article-journal","volume":"2014"},"uris":["http://www.mendeley.com/documents/?uuid=55bb83e6-e3f2-31ca-9a73-790e0cc0b998"]}],"mendeley":{"formattedCitation":"[17,23]","plainTextFormattedCitation":"[17,23]","previouslyFormattedCitation":"[17,23]"},"properties":{"noteIndex":0},"schema":"https://github.com/citation-style-language/schema/raw/master/csl-citation.json"}</w:instrText>
      </w:r>
      <w:r w:rsidR="00E056A5" w:rsidRPr="00013B70">
        <w:fldChar w:fldCharType="separate"/>
      </w:r>
      <w:r w:rsidR="002C0364" w:rsidRPr="00013B70">
        <w:rPr>
          <w:noProof/>
        </w:rPr>
        <w:t>[17,23]</w:t>
      </w:r>
      <w:r w:rsidR="00E056A5" w:rsidRPr="00013B70">
        <w:fldChar w:fldCharType="end"/>
      </w:r>
      <w:r w:rsidR="00974CBF" w:rsidRPr="00013B70">
        <w:t xml:space="preserve"> in doctoral theses and review papers alike.</w:t>
      </w:r>
    </w:p>
    <w:p w14:paraId="3E1E218B" w14:textId="77777777" w:rsidR="006F60ED" w:rsidRPr="00013B70" w:rsidRDefault="00CD1490" w:rsidP="00D65B28">
      <w:r w:rsidRPr="00013B70">
        <w:t>They have undergone t</w:t>
      </w:r>
      <w:r w:rsidR="00974CBF" w:rsidRPr="00013B70">
        <w:t>ests of up to 90</w:t>
      </w:r>
      <w:r w:rsidR="00E109F0" w:rsidRPr="00013B70">
        <w:t>°C</w:t>
      </w:r>
      <w:r w:rsidR="00974CBF" w:rsidRPr="00013B70">
        <w:t xml:space="preserve"> with different light intensities, using </w:t>
      </w:r>
      <w:r w:rsidR="00F664B5" w:rsidRPr="00013B70">
        <w:t>various</w:t>
      </w:r>
      <w:r w:rsidR="00974CBF" w:rsidRPr="00013B70">
        <w:t xml:space="preserve"> combination</w:t>
      </w:r>
      <w:r w:rsidR="00F664B5" w:rsidRPr="00013B70">
        <w:t>s of dyes,</w:t>
      </w:r>
      <w:r w:rsidR="00974CBF" w:rsidRPr="00013B70">
        <w:t xml:space="preserve"> redox couples and electrodes </w:t>
      </w:r>
      <w:r w:rsidR="00E056A5" w:rsidRPr="00013B70">
        <w:fldChar w:fldCharType="begin" w:fldLock="1"/>
      </w:r>
      <w:r w:rsidR="002C0364" w:rsidRPr="00013B70">
        <w:instrText>ADDIN CSL_CITATION {"citationItems":[{"id":"ITEM-1","itemData":{"DOI":"10.1016/j.solmat.2015.09.052","ISSN":"09270248","abstract":"Dye solar cells (DSCs) have emerged as one of the most efficient third-generation photovoltaic (PV) technologies, whose commercialization is mainly hampered by the lack of sufficient long-term stability compared to conventional PV devices. In this work, it is demonstrated that solvent based DSCs using tetraglyme as a non-nitrile, high boiling point, organic solvent for the iodide/triiodide redox shuttle, can pass a harsh accelerated thermal ageing test of 3000 h light soaking followed by additional 2000 h thermal ageing at 85 °C. Electrochemical and spectroscopic analysis on thermal degradation effects revealed that a conduction band edge shift towards more negative potentials for tetraglyme-DSCs underlies the enhanced photopotential of aged cells, compensating for the thermally induced photo- current reduction due to slight triiodide loss. The tetraglyme-based solar cells (in contrast to cells based on methoxypropionitrile-MPN) showed exceptional stability, compatible with the established IEC61646 protocol for thin film PVs, keeping ca. 90% of their initial performance under 1 sun illumination. Quite notably, the cells even increased their initial efficiency by 4% when illuminated under 0.1 sun. This is the first time in literature that such a stability record is accomplished for solvent based DSCs utilizing commercially available and cost-effective materials.","author":[{"dropping-particle":"","family":"Stergiopoulos","given":"Thomas","non-dropping-particle":"","parse-names":false,"suffix":""},{"dropping-particle":"","family":"Kontos","given":"Athanassios G.","non-dropping-particle":"","parse-names":false,"suffix":""},{"dropping-particle":"","family":"Jiang","given":"Nancy","non-dropping-particle":"","parse-names":false,"suffix":""},{"dropping-particle":"","family":"Milliken","given":"Damion","non-dropping-particle":"","parse-names":false,"suffix":""},{"dropping-particle":"","family":"Desilvestro","given":"Hans","non-dropping-particle":"","parse-names":false,"suffix":""},{"dropping-particle":"","family":"Likodimos","given":"Vlassis","non-dropping-particle":"","parse-names":false,"suffix":""},{"dropping-particle":"","family":"Falaras","given":"Polycarpos","non-dropping-particle":"","parse-names":false,"suffix":""}],"container-title":"Solar Energy Materials and Solar Cells","id":"ITEM-1","issued":{"date-parts":[["2016","1"]]},"page":"457-466","title":"High boiling point solvent-based dye solar cells pass a harsh thermal ageing test","type":"article-journal","volume":"144"},"uris":["http://www.mendeley.com/documents/?uuid=d756bc61-6484-4538-a6d8-2486c51d8dc3"]},{"id":"ITEM-2","itemData":{"DOI":"10.1021/jp2007864","ISBN":"1932-7447","ISSN":"1932-7447","abstract":"The behavior of organic solvents typically used in redox electrolyte media for dye-sensitized solar cells (DSCs) has been systematically investigated by resonance Raman spectroscopy in combination with electrochemical impedance (EIS), intensity modulated photovoltage (IMVS), and photocurrent (IMPS) spectroscopies. Resonance Raman spectra reveal appreciable shifts in the vibrational frequency of the dye carboxyl anchoring groups as well as intensity variations of high- and low-frequency modes of dye–redox species by varying the electrolyte solvent and the polarization bias. These results are related to the variable surface coverage of the dye–TiO2 photoelectrode by solvent molecules determined by their donor number, the concomitant change on the concentration of dye–redox couple intermediate adducts, and the dye–TiO2 electronic coupling. EIS and IMVS reveal a marked variation of the recombination kinetics and chemical capacitance of the corresponding DSCs, providing direct evidence for the shift of the TiO2 conduction band edge and deceleration of back-reaction kinetics. This accounts well for the solvent dependence of the device open-circuit voltage, whereas more complicated effects underlie the variation of the short-circuit current density that depends on electron injection. Tuning the solvents’ function in DSCs may thus result in significant improvement of the DSC photovoltaic efficiency by effectively controlling electron energetics and injected photoelectron–triiodide recombination.","author":[{"dropping-particle":"","family":"Stergiopoulos","given":"T.","non-dropping-particle":"","parse-names":false,"suffix":""},{"dropping-particle":"","family":"Kontos","given":"A. G.","non-dropping-particle":"","parse-names":false,"suffix":""},{"dropping-particle":"","family":"Likodimos","given":"V.","non-dropping-particle":"","parse-names":false,"suffix":""},{"dropping-particle":"","family":"Perganti","given":"D.","non-dropping-particle":"","parse-names":false,"suffix":""},{"dropping-particle":"","family":"Falaras","given":"P.","non-dropping-particle":"","parse-names":false,"suffix":""}],"container-title":"The Journal of Physical Chemistry C","id":"ITEM-2","issue":"20","issued":{"date-parts":[["2011","5","26"]]},"page":"10236-10244","publisher":"American Chemical Society","title":"Solvent Effects at the Photoelectrode/Electrolyte Interface of a DSC: A Combined Spectroscopic and Photoelectrochemical Study","type":"article-journal","volume":"115"},"uris":["http://www.mendeley.com/documents/?uuid=3bd97e50-b526-42f0-acbb-75dc0feb403d"]},{"id":"ITEM-3","itemData":{"DOI":"10.1016/j.ica.2007.06.018","ISBN":"2106503644","ISSN":"00201693","author":[{"dropping-particle":"","family":"Kontos","given":"A.G.","non-dropping-particle":"","parse-names":false,"suffix":""},{"dropping-particle":"","family":"Stergiopoulos","given":"T.","non-dropping-particle":"","parse-names":false,"suffix":""},{"dropping-particle":"","family":"Tsiminis","given":"G.","non-dropping-particle":"","parse-names":false,"suffix":""},{"dropping-particle":"","family":"Raptis","given":"Y.S.","non-dropping-particle":"","parse-names":false,"suffix":""},{"dropping-particle":"","family":"Falaras","given":"P.","non-dropping-particle":"","parse-names":false,"suffix":""}],"container-title":"Inorganica Chimica Acta","id":"ITEM-3","issue":"3","issued":{"date-parts":[["2008","2"]]},"page":"761-768","title":"In situ micro- and macro-Raman investigation of the redox couple behavior in DSSCS","type":"article-journal","volume":"361"},"uris":["http://www.mendeley.com/documents/?uuid=143db59e-7990-4586-9535-bc89bcd12333"]}],"mendeley":{"formattedCitation":"[24–26]","plainTextFormattedCitation":"[24–26]","previouslyFormattedCitation":"[24–26]"},"properties":{"noteIndex":0},"schema":"https://github.com/citation-style-language/schema/raw/master/csl-citation.json"}</w:instrText>
      </w:r>
      <w:r w:rsidR="00E056A5" w:rsidRPr="00013B70">
        <w:fldChar w:fldCharType="separate"/>
      </w:r>
      <w:r w:rsidR="002C0364" w:rsidRPr="00013B70">
        <w:rPr>
          <w:noProof/>
        </w:rPr>
        <w:t>[24–26]</w:t>
      </w:r>
      <w:r w:rsidR="00E056A5" w:rsidRPr="00013B70">
        <w:fldChar w:fldCharType="end"/>
      </w:r>
      <w:r w:rsidR="00974CBF" w:rsidRPr="00013B70">
        <w:t>. As of late Oct</w:t>
      </w:r>
      <w:r w:rsidR="00B32CC3" w:rsidRPr="00013B70">
        <w:t>ober</w:t>
      </w:r>
      <w:r w:rsidR="00974CBF" w:rsidRPr="00013B70">
        <w:t xml:space="preserve"> 2013</w:t>
      </w:r>
      <w:r w:rsidR="00B41524" w:rsidRPr="00013B70">
        <w:t>,</w:t>
      </w:r>
      <w:r w:rsidR="00974CBF" w:rsidRPr="00013B70">
        <w:t xml:space="preserve"> a very good stability standard with less </w:t>
      </w:r>
      <w:r w:rsidR="008018C8" w:rsidRPr="00013B70">
        <w:t xml:space="preserve">than </w:t>
      </w:r>
      <w:r w:rsidR="00974CBF" w:rsidRPr="00013B70">
        <w:t>10%</w:t>
      </w:r>
      <w:r w:rsidR="00C24B73" w:rsidRPr="00013B70">
        <w:t xml:space="preserve"> </w:t>
      </w:r>
      <w:r w:rsidR="006D2724" w:rsidRPr="00013B70">
        <w:t xml:space="preserve">degradation </w:t>
      </w:r>
      <w:r w:rsidR="00C24B73" w:rsidRPr="00013B70">
        <w:t>of the initial</w:t>
      </w:r>
      <w:r w:rsidR="00974CBF" w:rsidRPr="00013B70">
        <w:t xml:space="preserve"> efficiency at temperatures in both the dark and light of </w:t>
      </w:r>
      <w:r w:rsidR="005F17D6" w:rsidRPr="00013B70">
        <w:t xml:space="preserve">1 </w:t>
      </w:r>
      <w:r w:rsidR="001F6577" w:rsidRPr="00013B70">
        <w:t>s</w:t>
      </w:r>
      <w:r w:rsidR="00974CBF" w:rsidRPr="00013B70">
        <w:t xml:space="preserve">un illumination </w:t>
      </w:r>
      <w:r w:rsidR="00E056A5" w:rsidRPr="00013B70">
        <w:fldChar w:fldCharType="begin" w:fldLock="1"/>
      </w:r>
      <w:r w:rsidR="002C0364" w:rsidRPr="00013B70">
        <w:instrText>ADDIN CSL_CITATION {"citationItems":[{"id":"ITEM-1","itemData":{"DOI":"10.1021/jp400060d","ISBN":"1932-7447","ISSN":"1932-7447","abstract":"Laboratory-size dye solar cells (DSCs), based on industrially feasible materials and processes employing liquid electrolytes, have been developed. Cells based on two electrolyte solvents with different physical properties were subjected to thermal stress test at 80 °C for 2000 h in the dark to monitor their long-term thermal stability. The DSCs incorporating a methoxypropionitrile (MPN)-based electrolyte presented a severe efficiency loss at 1 sun AM 1.5G of more than 70% upon thermal aging, while the solar cells using tetraglyme (TG) as a high boiling point solvent attained a promising stability with only 20% loss of performance. To better understand the above behavior, systematic experiments, including optical microscopy, linear sweep voltammetry, UV−vis absorption, electrochemical impedance, and Raman spectroscopies were conducted. Virtually no dye degradation/desorption, electrolyte decomposition, semiconductor passivation, or loss of cathode activity could be identified. For the MPN-based cells, a sharp decrease in the short-circuit photocurrent was observed at high illumination intensities following thermal stress, attributed to charge-transfer limitations due to severe triiodide loss, verified by different experimental techniques. These degradation effects were efficiently mitigated by replacing MPN with the high-boiling-point solvent in the electrolyte.","author":[{"dropping-particle":"","family":"Kontos","given":"Athanassios G.","non-dropping-particle":"","parse-names":false,"suffix":""},{"dropping-particle":"","family":"Stergiopoulos","given":"Thomas","non-dropping-particle":"","parse-names":false,"suffix":""},{"dropping-particle":"","family":"Likodimos","given":"Vlassis","non-dropping-particle":"","parse-names":false,"suffix":""},{"dropping-particle":"","family":"Milliken","given":"Damion","non-dropping-particle":"","parse-names":false,"suffix":""},{"dropping-particle":"","family":"Desilvesto","given":"Hans","non-dropping-particle":"","parse-names":false,"suffix":""},{"dropping-particle":"","family":"Tulloch","given":"Gavin","non-dropping-particle":"","parse-names":false,"suffix":""},{"dropping-particle":"","family":"Falaras","given":"Polycarpos","non-dropping-particle":"","parse-names":false,"suffix":""}],"container-title":"The Journal of Physical Chemistry C","id":"ITEM-1","issue":"17","issued":{"date-parts":[["2013","5","2"]]},"note":"From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)","page":"8636-8646","title":"Long-Term Thermal Stability of Liquid Dye Solar Cells","type":"article-journal","volume":"117"},"uris":["http://www.mendeley.com/documents/?uuid=2b7e63d2-243e-4bcb-94ff-7a030419f255"]}],"mendeley":{"formattedCitation":"[27]","plainTextFormattedCitation":"[27]","previouslyFormattedCitation":"[27]"},"properties":{"noteIndex":0},"schema":"https://github.com/citation-style-language/schema/raw/master/csl-citation.json"}</w:instrText>
      </w:r>
      <w:r w:rsidR="00E056A5" w:rsidRPr="00013B70">
        <w:fldChar w:fldCharType="separate"/>
      </w:r>
      <w:r w:rsidR="002C0364" w:rsidRPr="00013B70">
        <w:rPr>
          <w:noProof/>
        </w:rPr>
        <w:t>[27]</w:t>
      </w:r>
      <w:r w:rsidR="00E056A5" w:rsidRPr="00013B70">
        <w:fldChar w:fldCharType="end"/>
      </w:r>
      <w:r w:rsidR="00686CCC" w:rsidRPr="00013B70">
        <w:t xml:space="preserve"> ha</w:t>
      </w:r>
      <w:r w:rsidR="001F089D" w:rsidRPr="00013B70">
        <w:t>s</w:t>
      </w:r>
      <w:r w:rsidR="00686CCC" w:rsidRPr="00013B70">
        <w:t xml:space="preserve"> been achieved though not having efficiencies above 13%.</w:t>
      </w:r>
    </w:p>
    <w:p w14:paraId="24F99409" w14:textId="77777777" w:rsidR="00A14B3F" w:rsidRPr="00013B70" w:rsidRDefault="00686CCC" w:rsidP="00D65B28">
      <w:r w:rsidRPr="00013B70">
        <w:t xml:space="preserve">The companies which are active in the field </w:t>
      </w:r>
      <w:r w:rsidR="00974CBF" w:rsidRPr="00013B70">
        <w:t xml:space="preserve">have solved the main stability issues such as electrolyte leakage, </w:t>
      </w:r>
      <w:r w:rsidR="0094615E" w:rsidRPr="00013B70">
        <w:t xml:space="preserve">tri-iodide loss, </w:t>
      </w:r>
      <w:r w:rsidR="00974CBF" w:rsidRPr="00013B70">
        <w:t xml:space="preserve">poisoning of the counter electrode, </w:t>
      </w:r>
      <w:r w:rsidR="0094615E" w:rsidRPr="00013B70">
        <w:t>and</w:t>
      </w:r>
      <w:r w:rsidR="00974CBF" w:rsidRPr="00013B70">
        <w:t xml:space="preserve"> dye stability, and have proceeded with the production of commercial products with </w:t>
      </w:r>
      <w:r w:rsidR="0094615E" w:rsidRPr="00013B70">
        <w:t>more than</w:t>
      </w:r>
      <w:r w:rsidR="00974CBF" w:rsidRPr="00013B70">
        <w:t xml:space="preserve"> 10 years durability.</w:t>
      </w:r>
      <w:r w:rsidR="006C3565" w:rsidRPr="00013B70">
        <w:t xml:space="preserve"> Further to that, a </w:t>
      </w:r>
      <w:r w:rsidR="00974CBF" w:rsidRPr="00013B70">
        <w:t xml:space="preserve">review on their commercial prospects has been written which the author recommends for further information </w:t>
      </w:r>
      <w:r w:rsidR="00E056A5" w:rsidRPr="00013B70">
        <w:fldChar w:fldCharType="begin" w:fldLock="1"/>
      </w:r>
      <w:r w:rsidR="002C0364" w:rsidRPr="00013B70">
        <w:instrText>ADDIN CSL_CITATION {"citationItems":[{"id":"ITEM-1","itemData":{"DOI":"10.1016/j.rser.2016.12.096","ISSN":"13640321","abstract":"Dye sensitized solar cells (DSSCs) are a type of photovoltaic device that have received widespread attention in recent years. In comparison with silicon photovoltaic cells, DSSCs exhibit some specific advantages including easy fabrication procedures, low manufacturing cost and compatibility with flexible substrates. In spite of the advantages mentioned, from the industrial point of view, the efficiency and the long term stability of the DSSCs system have been subject of concern during the past years of development of this technology. In order to solve these problems, numerous research efforts have been devoted to the engineering and manufacturing of devices that could meet the standards of the photovoltaic cells market for various applications, but the low efficiency and stability have remained as the major challenges in development of DSSCs over the past 25 year. This review focuses on the obstacles and restrictions in the fabrication and commercialization of DSSCs. Losses-in-potential as a limiting efficiency and degradation processes are discussed and external effective factors on the stability of DSSC such as thermal and light soaking stresses, environmental conditions and issues related to the sealing have been investigated in detail. Also, commercial photovoltaic technology of DSSCs in term of efficiency, stability and lifetime is compared to the different types of photovoltaic solar cells. Results indicate that despite the many attractive features of this technology, the transition from laboratory to industry and outdoor applications has been hampered by a number of issues.","author":[{"dropping-particle":"","family":"Mozaffari","given":"Samaneh","non-dropping-particle":"","parse-names":false,"suffix":""},{"dropping-particle":"","family":"Nateghi","given":"Mohammad Reza","non-dropping-particle":"","parse-names":false,"suffix":""},{"dropping-particle":"","family":"Zarandi","given":"Mahmood Borhani","non-dropping-particle":"","parse-names":false,"suffix":""}],"container-title":"Renewable and Sustainable Energy Reviews","id":"ITEM-1","issued":{"date-parts":[["2017","5"]]},"page":"675-686","title":"An overview of the Challenges in the commercialization of dye sensitized solar cells","type":"article-journal","volume":"71"},"uris":["http://www.mendeley.com/documents/?uuid=21c096bc-cbb9-3f85-8657-df41f7989082"]}],"mendeley":{"formattedCitation":"[5]","plainTextFormattedCitation":"[5]","previouslyFormattedCitation":"[5]"},"properties":{"noteIndex":0},"schema":"https://github.com/citation-style-language/schema/raw/master/csl-citation.json"}</w:instrText>
      </w:r>
      <w:r w:rsidR="00E056A5" w:rsidRPr="00013B70">
        <w:fldChar w:fldCharType="separate"/>
      </w:r>
      <w:r w:rsidR="002C0364" w:rsidRPr="00013B70">
        <w:rPr>
          <w:noProof/>
        </w:rPr>
        <w:t>[5]</w:t>
      </w:r>
      <w:r w:rsidR="00E056A5" w:rsidRPr="00013B70">
        <w:fldChar w:fldCharType="end"/>
      </w:r>
      <w:r w:rsidR="00974CBF" w:rsidRPr="00013B70">
        <w:t xml:space="preserve">. </w:t>
      </w:r>
    </w:p>
    <w:p w14:paraId="15B0DC23" w14:textId="77777777" w:rsidR="00E82354" w:rsidRPr="00013B70" w:rsidRDefault="001255ED" w:rsidP="00D65B28">
      <w:r w:rsidRPr="00013B70">
        <w:t>Parallel to this progress</w:t>
      </w:r>
      <w:r w:rsidR="00493B01" w:rsidRPr="00013B70">
        <w:t xml:space="preserve"> in DSCs</w:t>
      </w:r>
      <w:r w:rsidRPr="00013B70">
        <w:t xml:space="preserve">, </w:t>
      </w:r>
      <w:r w:rsidR="00D9473E" w:rsidRPr="00013B70">
        <w:t>an</w:t>
      </w:r>
      <w:r w:rsidR="00A14B3F" w:rsidRPr="00013B70">
        <w:t xml:space="preserve"> increase </w:t>
      </w:r>
      <w:r w:rsidR="00D9473E" w:rsidRPr="00013B70">
        <w:t>in</w:t>
      </w:r>
      <w:r w:rsidR="00A14B3F" w:rsidRPr="00013B70">
        <w:t xml:space="preserve"> stability for a 9%</w:t>
      </w:r>
      <w:r w:rsidR="00D9473E" w:rsidRPr="00013B70">
        <w:t xml:space="preserve"> efficient</w:t>
      </w:r>
      <w:r w:rsidR="00A14B3F" w:rsidRPr="00013B70">
        <w:t xml:space="preserve"> solar cell was achieved in 2012 using a </w:t>
      </w:r>
      <w:r w:rsidR="00F43CE6" w:rsidRPr="00013B70">
        <w:t xml:space="preserve">mesoporous layer </w:t>
      </w:r>
      <w:r w:rsidR="00D83CAB" w:rsidRPr="00013B70">
        <w:t>sensitized</w:t>
      </w:r>
      <w:r w:rsidR="00F43CE6" w:rsidRPr="00013B70">
        <w:t xml:space="preserve"> with a solid </w:t>
      </w:r>
      <w:r w:rsidR="00A14B3F" w:rsidRPr="00013B70">
        <w:t xml:space="preserve">perovskite </w:t>
      </w:r>
      <w:r w:rsidR="00F43CE6" w:rsidRPr="00013B70">
        <w:t xml:space="preserve">layer </w:t>
      </w:r>
      <w:r w:rsidR="00697D64" w:rsidRPr="00013B70">
        <w:t xml:space="preserve">and </w:t>
      </w:r>
      <w:r w:rsidR="005D0F5C" w:rsidRPr="00013B70">
        <w:t>a solid HTM</w:t>
      </w:r>
      <w:r w:rsidR="00697D64" w:rsidRPr="00013B70">
        <w:t xml:space="preserve"> </w:t>
      </w:r>
      <w:r w:rsidR="00D83CAB" w:rsidRPr="00013B70">
        <w:t>on top</w:t>
      </w:r>
      <w:r w:rsidR="00D9473E" w:rsidRPr="00013B70">
        <w:t xml:space="preserve"> </w:t>
      </w:r>
      <w:r w:rsidR="00697D64" w:rsidRPr="00013B70">
        <w:fldChar w:fldCharType="begin" w:fldLock="1"/>
      </w:r>
      <w:r w:rsidR="002C0364" w:rsidRPr="00013B70">
        <w:instrText>ADDIN CSL_CITATION {"citationItems":[{"id":"ITEM-1","itemData":{"DOI":"10.1038/srep00591","ISSN":"2045-2322","PMID":"22912919","abstract":"We report on solid-state mesoscopic heterojunction solar cells employing nanoparticles (NPs) of methyl ammonium lead iodide (CH(3)NH(3))PbI(3) as light harvesters. The perovskite NPs were produced by reaction of methylammonium iodide with PbI(2) and deposited onto a submicron-thick mesoscopic TiO(2) film, whose pores were infiltrated with the hole-conductor spiro-MeOTAD. Illumination with standard AM-1.5 sunlight generated large photocurrents (J(SC)) exceeding 17 mA/cm(2), an open circuit photovoltage (V(OC)) of 0.888 V and a fill factor (FF) of 0.62 yielding a power conversion efficiency (PCE) of 9.7%, the highest reported to date for such cells. Femto second laser studies combined with photo-induced absorption measurements showed charge separation to proceed via hole injection from the excited (CH(3)NH(3))PbI(3) NPs into the spiro-MeOTAD followed by electron transfer to the mesoscopic TiO(2) film. The use of a solid hole conductor dramatically improved the device stability compared to (CH(3)NH(3))PbI(3) -sensitized liquid junction cells.","author":[{"dropping-particle":"","family":"Kim","given":"Hui-Seon","non-dropping-particle":"","parse-names":false,"suffix":""},{"dropping-particle":"","family":"Lee","given":"Chang-Ryul","non-dropping-particle":"","parse-names":false,"suffix":""},{"dropping-particle":"","family":"Im","given":"Jeong-Hyeok","non-dropping-particle":"","parse-names":false,"suffix":""},{"dropping-particle":"","family":"Lee","given":"Ki-Beom","non-dropping-particle":"","parse-names":false,"suffix":""},{"dropping-particle":"","family":"Moehl","given":"Thomas","non-dropping-particle":"","parse-names":false,"suffix":""},{"dropping-particle":"","family":"Marchioro","given":"Arianna","non-dropping-particle":"","parse-names":false,"suffix":""},{"dropping-particle":"","family":"Moon","given":"Soo-Jin","non-dropping-particle":"","parse-names":false,"suffix":""},{"dropping-particle":"","family":"Humphry-Baker","given":"Robin","non-dropping-particle":"","parse-names":false,"suffix":""},{"dropping-particle":"","family":"Yum","given":"Jun-Ho","non-dropping-particle":"","parse-names":false,"suffix":""},{"dropping-particle":"","family":"Moser","given":"Jacques E","non-dropping-particle":"","parse-names":false,"suffix":""},{"dropping-particle":"","family":"Grätzel","given":"Michael","non-dropping-particle":"","parse-names":false,"suffix":""},{"dropping-particle":"","family":"Park","given":"Nam-Gyu","non-dropping-particle":"","parse-names":false,"suffix":""}],"container-title":"Scientific Reports","id":"ITEM-1","issue":"1","issued":{"date-parts":[["2012","12","21"]]},"page":"591","title":"Lead Iodide Perovskite Sensitized All-Solid-State Submicron Thin Film Mesoscopic Solar Cell with Efficiency Exceeding 9%","type":"article-journal","volume":"2"},"uris":["http://www.mendeley.com/documents/?uuid=d723a910-f1a9-4bad-9c97-7dde95b06bd2"]}],"mendeley":{"formattedCitation":"[28]","plainTextFormattedCitation":"[28]","previouslyFormattedCitation":"[28]"},"properties":{"noteIndex":0},"schema":"https://github.com/citation-style-language/schema/raw/master/csl-citation.json"}</w:instrText>
      </w:r>
      <w:r w:rsidR="00697D64" w:rsidRPr="00013B70">
        <w:fldChar w:fldCharType="separate"/>
      </w:r>
      <w:r w:rsidR="002C0364" w:rsidRPr="00013B70">
        <w:rPr>
          <w:noProof/>
        </w:rPr>
        <w:t>[28]</w:t>
      </w:r>
      <w:r w:rsidR="00697D64" w:rsidRPr="00013B70">
        <w:fldChar w:fldCharType="end"/>
      </w:r>
      <w:r w:rsidR="00A14B3F" w:rsidRPr="00013B70">
        <w:t>. This eliminated the problem of having a liquid electrolyte.</w:t>
      </w:r>
    </w:p>
    <w:p w14:paraId="3CF9ED67" w14:textId="77777777" w:rsidR="00A14B3F" w:rsidRPr="00013B70" w:rsidRDefault="00B73173" w:rsidP="00D65B28">
      <w:r w:rsidRPr="00013B70">
        <w:t>Similarly,</w:t>
      </w:r>
      <w:r w:rsidR="00113A31" w:rsidRPr="00013B70">
        <w:t xml:space="preserve"> through further</w:t>
      </w:r>
      <w:r w:rsidRPr="00013B70">
        <w:t xml:space="preserve"> </w:t>
      </w:r>
      <w:r w:rsidR="00A14B3F" w:rsidRPr="00013B70">
        <w:t xml:space="preserve">research of </w:t>
      </w:r>
      <w:r w:rsidR="009B4354">
        <w:t>solid-state</w:t>
      </w:r>
      <w:r w:rsidR="00A14B3F" w:rsidRPr="00013B70">
        <w:t xml:space="preserve"> devices, a breakthrough of 15% efficiency was achieved via </w:t>
      </w:r>
      <w:r w:rsidRPr="00013B70">
        <w:t>vapour deposition of the</w:t>
      </w:r>
      <w:r w:rsidR="00A14B3F" w:rsidRPr="00013B70">
        <w:t xml:space="preserve"> perovskite mineral as a light sensitizer </w:t>
      </w:r>
      <w:r w:rsidR="00E056A5" w:rsidRPr="00013B70">
        <w:fldChar w:fldCharType="begin" w:fldLock="1"/>
      </w:r>
      <w:r w:rsidR="002C0364" w:rsidRPr="00013B70">
        <w:instrText>ADDIN CSL_CITATION {"citationItems":[{"id":"ITEM-1","itemData":{"DOI":"10.1038/nature12509","ISSN":"0028-0836","PMID":"24025775","abstract":"Many different photovoltaic technologies are being developed for large-scale solar energy conversion. The wafer-based first-generation photovoltaic devices have been followed by thin-film solid semiconductor absorber layers sandwiched between two charge-selective contacts and nanostructured (or mesostructured) solar cells that rely on a distributed heterojunction to generate charge and to transport positive and negative charges in spatially separated phases. Although many materials have been used in nanostructured devices, the goal of attaining high-efficiency thin-film solar cells in such a way has yet to be achieved. Organometal halide perovskites have recently emerged as a promising material for high-efficiency nanostructured devices. Here we show that nanostructuring is not necessary to achieve high efficiencies with this material: a simple planar heterojunction solar cell incorporating vapour-deposited perovskite as the absorbing layer can have solar-to-electrical power conversion efficiencies of over 15 per cent (as measured under simulated full sunlight). This demonstrates that perovskite absorbers can function at the highest efficiencies in simplified device architectures, without the need for complex nanostructures.","author":[{"dropping-particle":"","family":"Liu","given":"Mingzhen","non-dropping-particle":"","parse-names":false,"suffix":""},{"dropping-particle":"","family":"Johnston","given":"Michael B","non-dropping-particle":"","parse-names":false,"suffix":""},{"dropping-particle":"","family":"Snaith","given":"Henry J","non-dropping-particle":"","parse-names":false,"suffix":""}],"container-title":"Nature","id":"ITEM-1","issue":"7467","issued":{"date-parts":[["2013","9","11"]]},"note":"From Duplicate 1 ( Efficient planar heterojunction perovskite solar cells by vapour deposition. - Liu, Mingzhen; Johnston, Michael; Snaith, Henry )\n\n10.1038/nature12509\n\n\n\nFrom Duplicate 3 (Efficient planar heterojunction perovskite solar cells by vapour deposition. - Liu, Mingzhen; Johnston, Michael B; Snaith, Henry J)\n\nFrom Duplicate 2 (Efficient planar heterojunction perovskite solar cells by vapour deposition. - Liu, Mingzhen; Johnston, Michael B; Snaith, Henry J)\n\nFrom Duplicate 2 (Efficient planar heterojunction perovskite solar cells by vapour deposition. - Liu, Mingzhen; Johnston, Michael B; Snaith, Henry J)\n\nFrom Duplicate 1 ( Efficient planar heterojunction perovskite solar cells by vapour deposition. - Liu, Mingzhen; Johnston, Michael; Snaith, Henry )\n\n10.1038/nature12509\n\n\n\n\nFrom Duplicate 1 ( Efficient planar heterojunction perovskite solar cells by vapour deposition. - Liu, Mingzhen; Johnston, Michael; Snaith, Henry )\n\n10.1038/nature12509","page":"395-398","publisher":"Nature Publishing Group","title":"Efficient planar heterojunction perovskite solar cells by vapour deposition","type":"article-journal","volume":"501"},"uris":["http://www.mendeley.com/documents/?uuid=c46cc94e-5492-4abf-81ee-fc868d1db131"]}],"mendeley":{"formattedCitation":"[29]","plainTextFormattedCitation":"[29]","previouslyFormattedCitation":"[29]"},"properties":{"noteIndex":0},"schema":"https://github.com/citation-style-language/schema/raw/master/csl-citation.json"}</w:instrText>
      </w:r>
      <w:r w:rsidR="00E056A5" w:rsidRPr="00013B70">
        <w:fldChar w:fldCharType="separate"/>
      </w:r>
      <w:r w:rsidR="002C0364" w:rsidRPr="00013B70">
        <w:rPr>
          <w:noProof/>
        </w:rPr>
        <w:t>[29]</w:t>
      </w:r>
      <w:r w:rsidR="00E056A5" w:rsidRPr="00013B70">
        <w:fldChar w:fldCharType="end"/>
      </w:r>
      <w:r w:rsidR="00A14B3F" w:rsidRPr="00013B70">
        <w:t xml:space="preserve">. </w:t>
      </w:r>
    </w:p>
    <w:p w14:paraId="5B155538" w14:textId="77777777" w:rsidR="00A14B3F" w:rsidRPr="00013B70" w:rsidRDefault="0074004A" w:rsidP="00D65B28">
      <w:r w:rsidRPr="00013B70">
        <w:t xml:space="preserve">What </w:t>
      </w:r>
      <w:r w:rsidR="00977C4E" w:rsidRPr="00013B70">
        <w:t xml:space="preserve">is being </w:t>
      </w:r>
      <w:r w:rsidR="00520666" w:rsidRPr="00013B70">
        <w:t>brought to the table?</w:t>
      </w:r>
      <w:r w:rsidRPr="00013B70">
        <w:t xml:space="preserve"> </w:t>
      </w:r>
      <w:r w:rsidR="00A14B3F" w:rsidRPr="00013B70">
        <w:t xml:space="preserve">The perovskite mineral has semiconducting properties despite being very unstable. As a newcomer to the area of solar technology, </w:t>
      </w:r>
      <w:r w:rsidR="00E83051" w:rsidRPr="00013B70">
        <w:t>PSC</w:t>
      </w:r>
      <w:r w:rsidR="00DF0433" w:rsidRPr="00013B70">
        <w:t xml:space="preserve">s, in comparison to the </w:t>
      </w:r>
      <w:r w:rsidR="00A14B3F" w:rsidRPr="00013B70">
        <w:t xml:space="preserve">DSCs, have the added value of being the most efficient </w:t>
      </w:r>
      <w:r w:rsidR="009B4354">
        <w:t>solid-state</w:t>
      </w:r>
      <w:r w:rsidR="00A14B3F" w:rsidRPr="00013B70">
        <w:t xml:space="preserve"> sensitized devices. They absorb in the </w:t>
      </w:r>
      <w:r w:rsidR="00E87134" w:rsidRPr="00013B70">
        <w:t xml:space="preserve">near infrared </w:t>
      </w:r>
      <w:r w:rsidR="00A14B3F" w:rsidRPr="00013B70">
        <w:t>spectrum, whilst having the aesthetic feature of optional colours (band gap tuning) and the practicality of transmittance. Thus</w:t>
      </w:r>
      <w:r w:rsidR="006F2F38" w:rsidRPr="00013B70">
        <w:t>,</w:t>
      </w:r>
      <w:r w:rsidR="00A14B3F" w:rsidRPr="00013B70">
        <w:t xml:space="preserve"> perovs</w:t>
      </w:r>
      <w:r w:rsidR="00BF29C2" w:rsidRPr="00013B70">
        <w:t xml:space="preserve">kites can </w:t>
      </w:r>
      <w:r w:rsidR="006F2F38" w:rsidRPr="00013B70">
        <w:t>function</w:t>
      </w:r>
      <w:r w:rsidR="00BF29C2" w:rsidRPr="00013B70">
        <w:t xml:space="preserve"> as DSCs do in BIPV </w:t>
      </w:r>
      <w:r w:rsidR="00E056A5" w:rsidRPr="00013B70">
        <w:fldChar w:fldCharType="begin" w:fldLock="1"/>
      </w:r>
      <w:r w:rsidR="002C0364" w:rsidRPr="00013B70">
        <w:instrText>ADDIN CSL_CITATION {"citationItems":[{"id":"ITEM-1","itemData":{"DOI":"10.1039/C5TC00622H","ISBN":"2050-7526","ISSN":"2050-7526","abstract":"Optical cavity-integrated perovskite solar cells capable of creating distinctive semitransparent colors with high efficiencies are demonstrated.","author":[{"dropping-particle":"","family":"Lee","given":"Kyu-Tae","non-dropping-particle":"","parse-names":false,"suffix":""},{"dropping-particle":"","family":"Fukuda","given":"Masanori","non-dropping-particle":"","parse-names":false,"suffix":""},{"dropping-particle":"","family":"Joglekar","given":"Suneel","non-dropping-particle":"","parse-names":false,"suffix":""},{"dropping-particle":"","family":"Guo","given":"L Jay","non-dropping-particle":"","parse-names":false,"suffix":""}],"container-title":"Journal of Materials Chemistry C","id":"ITEM-1","issue":"21","issued":{"date-parts":[["2015"]]},"page":"5377-5382","publisher":"The Royal Society of Chemistry","title":"Colored, see-through perovskite solar cells employing an optical cavity","type":"article-journal","volume":"3"},"uris":["http://www.mendeley.com/documents/?uuid=d51a02df-5f3b-4dfd-819c-6479d0313ff6"]},{"id":"ITEM-2","itemData":{"DOI":"10.1016/j.egypro.2015.11.657","ISSN":"18766102","abstract":"This paper presents the potential impact of semi-transparent photovoltaic windows on the daylighting performance of commercial building façades. The performance of three façade configurations is examined, integrating Si-based, opaque spaced cells and transparent thin film technologies. Simulation results suggest that a semi-transparent photovoltaic module with visible effective transmittance of 30%, integrated as the outer glass layer of a double-glazed window, provides sufficient daylight within the perimeter zone throughout the year, with sDA3001×/50%=1 and DGI=5%. Moreover, a three-section façade configuration integrating Si-based spaced PV cells on the upper section and thin film PV on the middle section of the façade has the potential to maximize daylight utilization and the view to the outdoors.","author":[{"dropping-particle":"","family":"Kapsis","given":"K.","non-dropping-particle":"","parse-names":false,"suffix":""},{"dropping-particle":"","family":"Dermardiros","given":"V.","non-dropping-particle":"","parse-names":false,"suffix":""},{"dropping-particle":"","family":"Athienitis","given":"A.K.","non-dropping-particle":"","parse-names":false,"suffix":""}],"container-title":"Energy Procedia","id":"ITEM-2","issued":{"date-parts":[["2015","11"]]},"page":"334-339","publisher":"Elsevier B.V.","title":"Daylight Performance of Perimeter Office Façades utilizing Semi-transparent Photovoltaic Windows: A Simulation Study","type":"article-journal","volume":"78"},"uris":["http://www.mendeley.com/documents/?uuid=17c1fff4-30d9-4f9e-88fd-11aa9ba8ef1d"]}],"mendeley":{"formattedCitation":"[11,30]","plainTextFormattedCitation":"[11,30]","previouslyFormattedCitation":"[11,30]"},"properties":{"noteIndex":0},"schema":"https://github.com/citation-style-language/schema/raw/master/csl-citation.json"}</w:instrText>
      </w:r>
      <w:r w:rsidR="00E056A5" w:rsidRPr="00013B70">
        <w:fldChar w:fldCharType="separate"/>
      </w:r>
      <w:r w:rsidR="002C0364" w:rsidRPr="00013B70">
        <w:rPr>
          <w:noProof/>
        </w:rPr>
        <w:t>[11,30]</w:t>
      </w:r>
      <w:r w:rsidR="00E056A5" w:rsidRPr="00013B70">
        <w:fldChar w:fldCharType="end"/>
      </w:r>
      <w:r w:rsidR="00FE02DB" w:rsidRPr="00013B70">
        <w:t>.</w:t>
      </w:r>
    </w:p>
    <w:p w14:paraId="5C732626" w14:textId="77777777" w:rsidR="00EA2E16" w:rsidRPr="00013B70" w:rsidRDefault="00974CBF" w:rsidP="00D65B28">
      <w:r w:rsidRPr="00013B70">
        <w:t>It is anticipated that when the race for improving efficiency calm</w:t>
      </w:r>
      <w:r w:rsidR="005B592D" w:rsidRPr="00013B70">
        <w:t>s</w:t>
      </w:r>
      <w:r w:rsidRPr="00013B70">
        <w:t xml:space="preserve"> down, </w:t>
      </w:r>
      <w:r w:rsidR="00E005E8" w:rsidRPr="00013B70">
        <w:t xml:space="preserve">the more important issue will be addressed; cells working </w:t>
      </w:r>
      <w:r w:rsidR="007D65E6" w:rsidRPr="00013B70">
        <w:t xml:space="preserve">not just efficiently, but under even the harshest conditions, </w:t>
      </w:r>
      <w:r w:rsidR="005B592D" w:rsidRPr="00013B70">
        <w:t xml:space="preserve">being </w:t>
      </w:r>
      <w:r w:rsidR="00E005E8" w:rsidRPr="00013B70">
        <w:t>stabl</w:t>
      </w:r>
      <w:r w:rsidR="005B592D" w:rsidRPr="00013B70">
        <w:t>e</w:t>
      </w:r>
      <w:r w:rsidR="00EB635B" w:rsidRPr="00013B70">
        <w:t>!</w:t>
      </w:r>
    </w:p>
    <w:p w14:paraId="488B73B8" w14:textId="77777777" w:rsidR="00EA2E16" w:rsidRPr="00013B70" w:rsidRDefault="00974CBF" w:rsidP="0099372A">
      <w:pPr>
        <w:pStyle w:val="Heading2"/>
      </w:pPr>
      <w:bookmarkStart w:id="41" w:name="_Toc465696881"/>
      <w:r w:rsidRPr="00013B70">
        <w:lastRenderedPageBreak/>
        <w:t xml:space="preserve"> </w:t>
      </w:r>
      <w:bookmarkStart w:id="42" w:name="_Ref526795079"/>
      <w:bookmarkStart w:id="43" w:name="_Toc530166414"/>
      <w:bookmarkStart w:id="44" w:name="_Toc530166549"/>
      <w:bookmarkStart w:id="45" w:name="_Toc530167101"/>
      <w:bookmarkStart w:id="46" w:name="_Toc530167242"/>
      <w:bookmarkStart w:id="47" w:name="_Toc4264462"/>
      <w:r w:rsidRPr="00013B70">
        <w:t>Recommended reading of previous review papers at the time of writing.</w:t>
      </w:r>
      <w:bookmarkEnd w:id="41"/>
      <w:bookmarkEnd w:id="42"/>
      <w:bookmarkEnd w:id="43"/>
      <w:bookmarkEnd w:id="44"/>
      <w:bookmarkEnd w:id="45"/>
      <w:bookmarkEnd w:id="46"/>
      <w:bookmarkEnd w:id="47"/>
    </w:p>
    <w:p w14:paraId="28E3339C" w14:textId="24E35107" w:rsidR="008F23FA" w:rsidRPr="00013B70" w:rsidRDefault="00974CBF" w:rsidP="008F23FA">
      <w:r w:rsidRPr="00013B70">
        <w:t xml:space="preserve">There are </w:t>
      </w:r>
      <w:r w:rsidR="00C71A40" w:rsidRPr="00013B70">
        <w:t>several</w:t>
      </w:r>
      <w:r w:rsidRPr="00013B70">
        <w:t xml:space="preserve"> different </w:t>
      </w:r>
      <w:r w:rsidR="001E015E">
        <w:t xml:space="preserve">papers including </w:t>
      </w:r>
      <w:r w:rsidRPr="00013B70">
        <w:t>review</w:t>
      </w:r>
      <w:r w:rsidR="001E015E">
        <w:t>s</w:t>
      </w:r>
      <w:r w:rsidRPr="00013B70">
        <w:t xml:space="preserve"> on </w:t>
      </w:r>
      <w:r w:rsidR="00754FE2" w:rsidRPr="00013B70">
        <w:t>PSC</w:t>
      </w:r>
      <w:r w:rsidRPr="00013B70">
        <w:t xml:space="preserve">s, with some focusing on different aspects such as materials and HTMs, general improvements in the technology to acquire higher efficiencies and many more subjects within this field. </w:t>
      </w:r>
      <w:r w:rsidR="00A122A3" w:rsidRPr="00013B70">
        <w:t>R</w:t>
      </w:r>
      <w:r w:rsidR="008F23FA" w:rsidRPr="00013B70">
        <w:t>eview</w:t>
      </w:r>
      <w:r w:rsidR="004908C7" w:rsidRPr="00013B70">
        <w:t>s</w:t>
      </w:r>
      <w:r w:rsidR="00854BD0" w:rsidRPr="00013B70">
        <w:t xml:space="preserve"> have even been published</w:t>
      </w:r>
      <w:r w:rsidR="004908C7" w:rsidRPr="00013B70">
        <w:t xml:space="preserve"> in other </w:t>
      </w:r>
      <w:r w:rsidR="008F23FA" w:rsidRPr="00013B70">
        <w:t>language</w:t>
      </w:r>
      <w:r w:rsidR="004908C7" w:rsidRPr="00013B70">
        <w:t>s</w:t>
      </w:r>
      <w:r w:rsidR="008F23FA" w:rsidRPr="00013B70">
        <w:t xml:space="preserve">, </w:t>
      </w:r>
      <w:r w:rsidR="00854BD0" w:rsidRPr="00013B70">
        <w:t>for example,</w:t>
      </w:r>
      <w:r w:rsidR="008F23FA" w:rsidRPr="00013B70">
        <w:t xml:space="preserve"> </w:t>
      </w:r>
      <w:r w:rsidR="00854BD0" w:rsidRPr="00013B70">
        <w:t>R</w:t>
      </w:r>
      <w:r w:rsidR="008F23FA" w:rsidRPr="00013B70">
        <w:t>ef</w:t>
      </w:r>
      <w:r w:rsidR="00854BD0" w:rsidRPr="00013B70">
        <w:t>.</w:t>
      </w:r>
      <w:r w:rsidR="008F23FA" w:rsidRPr="00013B70">
        <w:t xml:space="preserve"> </w:t>
      </w:r>
      <w:r w:rsidR="008F23FA" w:rsidRPr="00013B70">
        <w:fldChar w:fldCharType="begin" w:fldLock="1"/>
      </w:r>
      <w:r w:rsidR="002C0364" w:rsidRPr="00013B70">
        <w:instrText>ADDIN CSL_CITATION {"citationItems":[{"id":"ITEM-1","itemData":{"DOI":"10.1142/S1793292014400025","ISSN":"1793-2920","author":[{"dropping-particle":"","family":"GRÄTZEL","given":"MICHAEL","non-dropping-particle":"","parse-names":false,"suffix":""},{"dropping-particle":"","family":"PARK","given":"NAM-GYU","non-dropping-particle":"","parse-names":false,"suffix":""}],"container-title":"Nano","id":"ITEM-1","issue":"05","issued":{"date-parts":[["2014","7","4"]]},"note":"From Duplicate 1 (ORGANOMETAL HALIDE PEROVSKITE PHOTOVOLTAICS: A DIAMOND IN THE ROUGH - GRÄTZEL, MICHAEL; PARK, NAM-GYU)\n\ndoi: 10.1142/S1793292014400025; 02","page":"1440002","publisher":"World Scientific Publishing Co","title":"ORGANOMETAL HALIDE PEROVSKITE PHOTOVOLTAICS: A DIAMOND IN THE ROUGH","type":"article-journal","volume":"09"},"uris":["http://www.mendeley.com/documents/?uuid=a9e643bd-f2f5-47b5-8e8c-60895aa28c87"]}],"mendeley":{"formattedCitation":"[31]","plainTextFormattedCitation":"[31]","previouslyFormattedCitation":"[31]"},"properties":{"noteIndex":0},"schema":"https://github.com/citation-style-language/schema/raw/master/csl-citation.json"}</w:instrText>
      </w:r>
      <w:r w:rsidR="008F23FA" w:rsidRPr="00013B70">
        <w:fldChar w:fldCharType="separate"/>
      </w:r>
      <w:r w:rsidR="002C0364" w:rsidRPr="00013B70">
        <w:rPr>
          <w:noProof/>
        </w:rPr>
        <w:t>[31]</w:t>
      </w:r>
      <w:r w:rsidR="008F23FA" w:rsidRPr="00013B70">
        <w:fldChar w:fldCharType="end"/>
      </w:r>
      <w:r w:rsidR="008F23FA" w:rsidRPr="00013B70">
        <w:t>.</w:t>
      </w:r>
    </w:p>
    <w:p w14:paraId="2F3FB260" w14:textId="3A8EE0CA" w:rsidR="005864BA" w:rsidRPr="00013B70" w:rsidRDefault="008F23FA" w:rsidP="00D65B28">
      <w:r w:rsidRPr="00013B70">
        <w:t>The papers</w:t>
      </w:r>
      <w:r w:rsidR="002F18E5" w:rsidRPr="00013B70">
        <w:t xml:space="preserve"> give </w:t>
      </w:r>
      <w:r w:rsidR="00974CBF" w:rsidRPr="00013B70">
        <w:t>different perspective</w:t>
      </w:r>
      <w:r w:rsidRPr="00013B70">
        <w:t>s</w:t>
      </w:r>
      <w:r w:rsidR="00DB0E93" w:rsidRPr="00013B70">
        <w:t xml:space="preserve"> and di</w:t>
      </w:r>
      <w:r w:rsidRPr="00013B70">
        <w:t>scuss</w:t>
      </w:r>
      <w:r w:rsidR="00DB0E93" w:rsidRPr="00013B70">
        <w:t xml:space="preserve"> various issues</w:t>
      </w:r>
      <w:r w:rsidR="008818E7">
        <w:t xml:space="preserve"> on PSCs and DSCs and even their introduction towards undergraduates</w:t>
      </w:r>
      <w:r w:rsidR="001E015E">
        <w:t>’</w:t>
      </w:r>
      <w:r w:rsidR="00974CBF" w:rsidRPr="00013B70">
        <w:t xml:space="preserve"> </w:t>
      </w:r>
      <w:r w:rsidR="002C2E6A">
        <w:t>perspective</w:t>
      </w:r>
      <w:r w:rsidR="001E015E">
        <w:t>s</w:t>
      </w:r>
      <w:r w:rsidR="00A141B3">
        <w:t xml:space="preserve"> </w:t>
      </w:r>
      <w:r w:rsidR="00A54B2F">
        <w:fldChar w:fldCharType="begin" w:fldLock="1"/>
      </w:r>
      <w:r w:rsidR="00656764">
        <w:instrText xml:space="preserve">ADDIN CSL_CITATION {"citationItems":[{"id":"ITEM-1","itemData":{"DOI":"10.1016/j.mattod.2013.01.020","ISBN":"1369-7021","ISSN":"13697021","abstract":"Mesoscopic solar cells are one of the most promising photovoltaic technologies among third generation photovoltaics due to their low cost and high efficiency. The morphology of wide-band semiconductors, sensitized with molecular or nanosized light harvesters, used as electron collectors contribute substantially to the device performance. Recent developments in the use of organic–inorganic layer structured perovskites as light absorbers and as electron or hole transport materials allows reduction in the thickness of photoanodes to the submicron level and have raised the power conversion efficiency of solid state mesoscopic solar cells above the 10% level.","author":[{"dropping-particle":"","family":"Grätzel","given":"Carole","non-dropping-particle":"","parse-names":false,"suffix":""},{"dropping-particle":"","family":"Zakeeruddin","given":"Shaik M.","non-dropping-particle":"","parse-names":false,"suffix":""}],"container-title":"Materials Today","id":"ITEM-1","issue":"1-2","issued":{"date-parts":[["2013","1"]]},"note":"From Duplicate 3 (Recent trends in mesoscopic solar cells based on molecular and nanopigment light harvesters - Grätzel, Carole; Zakeeruddin, Shaik M. SM Shaik M. Shaik M. SM Shaik M.; Gr??tzel, Carole; Zakeeruddin, Shaik M. SM Shaik M. Shaik M. SM Shaik M.; Grätzel, Carole; Zakeeruddin, Shaik M. SM Shaik M. Shaik M. SM Shaik M.)\n\nFrom Duplicate 5 (Recent trends in mesoscopic solar cells based on molecular and nanopigment light harvesters - Grätzel, Carole; Zakeeruddin, Shaik M. SM Shaik M. Shaik M. SM Shaik M.; Gr??tzel, Carole; Zakeeruddin, Shaik M. SM Shaik M. Shaik M. SM Shaik M.; Grätzel, Carole; Zakeeruddin, Shaik M. SM Shaik M. Shaik M. SM Shaik M.)\n\nFrom Duplicate 1 (Recent trends in mesoscopic solar cells based on molecular and nanopigment light harvesters - Grätzel, Carole; Zakeeruddin, Shaik M. SM Shaik M. Shaik M. SM Shaik M.; Gr??tzel, Carole; Zakeeruddin, Shaik M. SM Shaik M. Shaik M. SM Shaik M.; Grätzel, Carole; Zakeeruddin, Shaik M. SM Shaik M. Shaik M. SM Shaik M.)\n\nFrom Duplicate 2 (Recent trends in mesoscopic solar cells based on molecular and nanopigment light harvesters - Grätzel, Carole; Zakeeruddin, Shaik M. SM Shaik M. Shaik M. SM Shaik M.; Gr??tzel, Carole; Zakeeruddin, Shaik M. SM Shaik M. Shaik M. SM Shaik M.; Grätzel, Carole; Zakeeruddin, Shaik M. SM Shaik M. Shaik M. SM Shaik M.)\n\nFrom Duplicate 1 (Recent trends in mesoscopic solar cells based on molecular and nanopigment light harvesters - Grätzel, Carole; Zakeeruddin, Shaik M. SM Shaik M. Shaik M. SM Shaik M.; Gr??tzel, Carole; Zakeeruddin, Shaik M. SM Shaik M. Shaik M. SM Shaik M.; Grätzel, Carole; Zakeeruddin, Shaik M. SM Shaik M. Shaik M. SM Shaik M.)\n\nFrom Duplicate 1 ( Recent trends in mesoscopic solar cells based on molecular and nanopigment light harvesters - Grätzel, C; Zakeeruddin, SM )\n\n\n\n\n\n\nFrom Duplicate 1 ( Recent trends in mesoscopic solar cells based on molecular and nanopigment light harvesters - Grätzel, Carole; Zakeeruddin, SM Shaik M. )\n\nFrom Duplicate 1 ( Recent trends in mesoscopic solar cells based on molecular and nanopigment light harvesters - Grätzel, C; Zakeeruddin, SM )\n\n\n\n\n\n\n\n\nFrom Duplicate 1 ( Recent trends in mesoscopic solar cells based on molecular and nanopigment light harvesters - Grätzel, Carole; Zakeeruddin, SM Shaik M. )\n\nFrom Duplicate 1 ( Recent trends in mesoscopic solar cells based on molecular and nanopigment light harvesters - Grätzel, C; Zakeeruddin, SM )\n","page":"11-18","title":"Recent trends in mesoscopic solar cells based on molecular and nanopigment light harvesters","type":"article-journal","volume":"16"},"uris":["http://www.mendeley.com/documents/?uuid=3f2cfecb-28c3-404e-b885-ee06f41e21d1"]},{"id":"ITEM-2","itemData":{"DOI":"10.1155/2014/939525","ISSN":"2356-6612","abstract":"The purpose of this review is to gather the current background in materials development and provide the reader with an accurate image of today’s knowledge regarding the stability of dye-sensitized solar cells. This contribution highlights the literature from the 1970s to the present day on nanostructured TiO 2 , dye, Pt counter electrode, and liquid electrolyte for which this review is focused on.","author":[{"dropping-particle":"","family":"Sauvage","given":"Frédéric","non-dropping-particle":"","parse-names":false,"suffix":""}],"container-title":"Advances in Chemistry","id":"ITEM-2","issued":{"date-parts":[["2014"]]},"page":"1-23","publisher":"Hindawi Publishing Corporation","title":"A Review on Current Status of Stability and Knowledge on Liquid Electrolyte-Based Dye-Sensitized Solar Cells","type":"article-journal","volume":"2014"},"uris":["http://www.mendeley.com/documents/?uuid=55bb83e6-e3f2-31ca-9a73-790e0cc0b998"]},{"id":"ITEM-3","itemData":{"DOI":"10.1038/am.2013.53","ISSN":"1884-4049","author":[{"dropping-particle":"","family":"Rhee","given":"Jae Hui","non-dropping-particle":"","parse-names":false,"suffix":""},{"dropping-particle":"","family":"Chung","given":"Chih-Chun","non-dropping-particle":"","parse-names":false,"suffix":""},{"dropping-particle":"","family":"Diau","given":"Eric Wei-Guang","non-dropping-particle":"","parse-names":false,"suffix":""}],"container-title":"NPG Asia Materials","id":"ITEM-3","issue":"10","issued":{"date-parts":[["2013","10","18"]]},"page":"e68-e68","publisher":"Nature Publishing Group","title":"A perspective of mesoscopic solar cells based on metal chalcogenide quantum dots and organometal-halide perovskites","type":"article-journal","volume":"5"},"uris":["http://www.mendeley.com/documents/?uuid=f1422509-3ae6-4447-bde8-a2b7b9eef6f7"]},{"id":"ITEM-4","itemData":{"DOI":"10.1021/jz400892a","ISSN":"1948-7185","author":[{"dropping-particle":"","family":"Park","given":"Nam-Gyu","non-dropping-particle":"","parse-names":false,"suffix":""}],"container-title":"The Journal of Physical Chemistry Letters","id":"ITEM-4","issue":"15","issued":{"date-parts":[["2013","8","12"]]},"page":"2423-2429","title":"Organometal Perovskite Light Absorbers Toward a 20% Efficiency Low-Cost Solid-State Mesoscopic Solar Cell","type":"article-journal","volume":"4"},"uris":["http://www.mendeley.com/documents/?uuid=cc242d69-2125-4344-814a-8353de8c2201"]},{"id":"ITEM-5","itemData":{"DOI":"10.1039/c3dt53503g","ISBN":"9140271609","ISSN":"1477-9226","PMID":"24577264","abstract":"Organometal halide perovskites offer dual potential properties as a light harvester and at the same time as a hole conductor in inorganic-organic hybrid heterojunction solar cells. The sequential deposition route provides a power conversion efficiency of 15% under standard AM1.5G test conditions. In this perspective, we will briefly summarize the development of perovskite-sensitized solar cells from their first report up to the present.","author":[{"dropping-particle":"","family":"Singh","given":"Surya Prakash","non-dropping-particle":"","parse-names":false,"suffix":""},{"dropping-particle":"","family":"Nagarjuna","given":"P","non-dropping-particle":"","parse-names":false,"suffix":""}],"container-title":"Dalton Transactions","id":"ITEM-5","issue":"14","issued":{"date-parts":[["2014"]]},"page":"5247","publisher":"The Royal Society of Chemistry","title":"Organometal halide perovskites as useful materials in sensitized solar cells","type":"article-journal","volume":"43"},"uris":["http://www.mendeley.com/documents/?uuid=52700284-6a40-4ba3-85dd-461168d8d51f"]},{"id":"ITEM-6","itemData":{"DOI":"10.1039/C4RA03981E","ISBN":"2046-2069","ISSN":"2046-2069","PMID":"24359486","abstract":"This review describes studies in the field of perovskite solar cells comparing two solar cell architectures sensitized versus planar structure.","author":[{"dropping-particle":"","family":"Gamliel","given":"Shany","non-dropping-particle":"","parse-names":false,"suffix":""},{"dropping-particle":"","family":"Etgar","given":"Lioz","non-dropping-particle":"","parse-names":false,"suffix":""}],"container-title":"RSC Adv.","id":"ITEM-6","issue":"55","issued":{"date-parts":[["2014","7","3"]]},"page":"29012-29021","publisher":"The Royal Society of Chemistry","title":"Organo-metal perovskite based solar cells: sensitized versus planar architecture","type":"article-journal","volume":"4"},"uris":["http://www.mendeley.com/documents/?uuid=b1496581-583c-4854-8da9-bc4582a35b6a"]},{"id":"ITEM-7","itemData":{"DOI":"10.1142/S1793292014400025","ISSN":"1793-2920","author":[{"dropping-particle":"","family":"GRÄTZEL","given":"MICHAEL","non-dropping-particle":"","parse-names":false,"suffix":""},{"dropping-particle":"","family":"PARK","given":"NAM-GYU","non-dropping-particle":"","parse-names":false,"suffix":""}],"container-title":"Nano","id":"ITEM-7","issue":"05","issued":{"date-parts":[["2014","7","4"]]},"note":"From Duplicate 1 (ORGANOMETAL HALIDE PEROVSKITE PHOTOVOLTAICS: A DIAMOND IN THE ROUGH - GRÄTZEL, MICHAEL; PARK, NAM-GYU)\n\ndoi: 10.1142/S1793292014400025; 02","page":"1440002","publisher":"World Scientific Publishing Co","title":"ORGANOMETAL HALIDE PEROVSKITE PHOTOVOLTAICS: A DIAMOND IN THE ROUGH","type":"article-journal","volume":"09"},"uris":["http://www.mendeley.com/documents/?uuid=a9e643bd-f2f5-47b5-8e8c-60895aa28c87"]},{"id":"ITEM-8","itemData":{"DOI":"10.1021/jz4020162","ISSN":"1948-7185","abstract":"Over the last 12 months, we have witnessed an unexpected breakthrough and rapid evolution in the field of emerging photovoltaics, with the realization of highly efficient solid-state hybrid solar cells based on organometal trihalide perovskite absorbers. In this Perspective, the steps that have led to this discovery are discussed, and the future of this rapidly advancing concept have been considered. It is likely that the next few years of solar research will advance this technology to the very highest efficiencies while retaining the very lowest cost and embodied energy. Provided that the stability of the perovskite-based technology can be proven, we will witness the emergence of a contender for ultimately low- cost solar power.","author":[{"dropping-particle":"","family":"Snaith","given":"Henry J.","non-dropping-particle":"","parse-names":false,"suffix":""}],"container-title":"The Journal of Physical Chemistry Letters","id":"ITEM-8","issue":"21","issued":{"date-parts":[["2013","11","7"]]},"note":"From Duplicate 1 (Perovskites: The Emergence of a New Era for Low-Cost, High-Efficiency Solar Cells - Snaith, Henry J.)\n\nFrom Duplicate 1 ( Perovskites : The Emergence of a New Era for Low-Cost , High- - Snaith, Henry J. )\n\nFrom Duplicate 2 ( Perovskites: The Emergence of a New Era for Low-Cost, High-Efficiency Solar Cells - Snaith, Henry J. )\n\nFrom Duplicate 1 ( Perovskites : The Emergence of a New Era for Low-Cost , High- - Snaith, Henry J )\n\n\n\n\n\n\n\nFrom Duplicate 3 ( Perovskites: The Emergence of a New Era for Low-Cost, High-Efficiency Solar Cells - Snaith, Henry J. )\n\nFrom Duplicate 1 ( Perovskites : The Emergence of a New Era for Low-Cost , High- - Snaith, Henry J )\n\n\n\n\n\n\n\nFrom Duplicate 2 (Perovskites : The Emergence of a New Era for Low-Cost , High- - Snaith, Henry J.)\n\nFrom Duplicate 1 ( Perovskites : The Emergence of a New Era for Low-Cost , High- - Snaith, Henry J. )\n\nFrom Duplicate 2 ( Perovskites: The Emergence of a New Era for Low-Cost, High-Efficiency Solar Cells - Snaith, Henry J. )\n\nFrom Duplicate 1 ( Perovskites : The Emergence of a New Era for Low-Cost , High- - Snaith, Henry J )\n\n\n\n\n\n\n\nFrom Duplicate 3 ( Perovskites: The Emergence of a New Era for Low-Cost, High-Efficiency Solar Cells - Snaith, Henry J. )\n\nFrom Duplicate 1 ( Perovskites : The Emergence of a New Era for Low-Cost , High- - Snaith, Henry J )\n\n\n\n\n\n\n\nFrom Duplicate 2 (Perovskites : The Emergence of a New Era for Low-Cost , High- - Snaith, Henry J.)\n\nFrom Duplicate 1 ( Perovskites : The Emergence of a New Era for Low-Cost , High- - Snaith, Henry J. )\n\nFrom Duplicate 2 ( Perovskites: The Emergence of a New Era for Low-Cost, High-Efficiency Solar Cells - Snaith, Henry J. )\n\nFrom Duplicate 1 ( Perovskites : The Emergence of a New Era for Low-Cost , High- - Snaith, Henry J )\n\n\n\n\n\n\n\nFrom Duplicate 3 ( Perovskites: The Emergence of a New Era for Low-Cost, High-Efficiency Solar Cells - Snaith, Henry J. )\n\nFrom Duplicate 1 ( Perovskites : The Emergence of a New Era for Low-Cost , High- - Snaith, Henry J )\n\n\n\n\n\n\n\nFrom Duplicate 2 (Perovskites : The Emergence of a New Era for Low-Cost , High- - Snaith, Henry J.)\n\nFrom Duplicate 2 ( Perovskites: The Emergence of a New Era for Low-Cost, High-Efficiency Solar Cells - Snaith, Henry J. )\n\nFrom Duplicate 1 ( Perovskites : The Emergence of a New Era for Low-Cost , High- - Snaith, Henry J )\n\n\n\n\n\n\n\nFrom Duplicate 2 (Perovskites : The Emergence of a New Era for Low-Cost , High- - Snaith, Henry J.)\n\nFrom Duplicate 1 ( Perovskites : The Emergence of a New Era for Low-Cost , High- - Snaith, Henry J. )\n\nFrom Duplicate 2 ( Perovskites: The Emergence of a New Era for Low-Cost, High-Efficiency Solar Cells - Snaith, Henry J. )\n\nFrom Duplicate 1 ( Perovskites : The Emergence of a New Era for Low-Cost , High- - Snaith, Henry J )\n\n\n\n\n\n\n\nFrom Duplicate 3 ( Perovskites: The Emergence of a New Era for Low-Cost, High-Efficiency Solar Cells - Snaith, Henry J. )\n\nFrom Duplicate 1 ( Perovskites : The Emergence of a New Era for Low-Cost , High- - Snaith, Henry J )\n\n\n\n\n\n\n\n\nFrom Duplicate 1 ( Perovskites : The Emergence of a New Era for Low-Cost , High- - Snaith, Henry J. )\n\nFrom Duplicate 2 ( Perovskites: The Emergence of a New Era for Low-Cost, High-Efficiency Solar Cells - Snaith, Henry J. )\n\nFrom Duplicate 1 ( Perovskites : The Emergence of a New Era for Low-Cost , High- - Snaith, Henry J )\n\n\n\n\n\n\n\nFrom Duplicate 3 ( Perovskites: The Emergence of a New Era for Low-Cost, High-Efficiency Solar Cells - Snaith, Henry J. )\n\nFrom Duplicate 1 ( Perovskites : The Emergence of a New Era for Low-Cost , High- - Snaith, Henry J )\n\n\n\n\n\n\n\n\nFrom Duplicate 2 ( Perovskites: The Emergence of a New Era for Low-Cost, High-Efficiency Solar Cells - Snaith, Henry J. )\n\nFrom Duplicate 1 ( Perovskites : The Emergence of a New Era for Low-Cost , High- - Snaith, Henry J )\n\n\n\n\n\n\n\n\nFrom Duplicate 2 ( Perovskites: The Emergence of a New Era for Low-Cost, High-Efficiency Solar Cells - Snaith, Henry J. )\n\nFrom Duplicate 1 ( Perovskites : The Emergence of a New Era for Low-Cost , High- - Snaith, Henry J )","page":"3623-3630","title":"Perovskites: The Emergence of a New Era for Low-Cost, High-Efficiency Solar Cells","type":"article-journal","volume":"4"},"uris":["http://www.mendeley.com/documents/?uuid=27d4f9de-ce19-4779-a738-542d9a852590"]},{"id":"ITEM-9","itemData":{"DOI":"10.1016/j.mattod.2013.12.002","ISBN":"1369-7021","ISSN":"13697021","abstract":"The recent emergence of efficient solar cells based on organic/inorganic lead halide perovskite absorbers promises to transform the fields of dye-sensitized, organic, and thin film solar cells. Solution processed photovoltaics incorporating perovskite absorbers have achieved efficiencies of 15% [1] in solid-state device configurations, superseding liquid dye sensitized solar cell (DSC), evaporated and tandem organic solar cells, as well as various thin film photovoltaics; thus establishing perovskite solar cells as a robust candidate for commercialization. Since the first reports in late 2012, interest has soared in the innovative device structures as well as new materials, promising further improvements. However, identifying the basic working mechanisms, which are still being debated, will be crucial to design the optimum device configuration and maximize solar cell efficiencies. Here we distill the current state-of-the-art and highlight the guidelines to ascertain the scientific challenges as well as the requisites to make this technology market-viable. ?? 2013 Elsevier Ltd.","author":[{"dropping-particle":"","family":"Boix","given":"Pablo P.","non-dropping-particle":"","parse-names":false,"suffix":""},{"dropping-particle":"","family":"Nonomura","given":"Kazuteru","non-dropping-particle":"","parse-names":false,"suffix":""},{"dropping-particle":"","family":"Mathews","given":"Nripan","non-dropping-particle":"","parse-names":false,"suffix":""},{"dropping-particle":"","family":"Mhaisalkar","given":"Subodh G.","non-dropping-particle":"","parse-names":false,"suffix":""}],"container-title":"Materials Today","id":"ITEM-9","issue":"1","issued":{"date-parts":[["2014","1"]]},"page":"16-23","title":"Current progress and future perspectives for organic/inorganic perovskite solar cells","type":"article-journal","volume":"17"},"uris":["http://www.mendeley.com/documents/?uuid=8c3516c6-4a44-4c96-86d4-33ad214838f7"]},{"id":"ITEM-10","itemData":{"DOI":"10.1039/c3ta14160h","ISBN":"2050-7488","ISSN":"2050-7488","abstract":"Perovskite solar cells have garnered great attention in recent years as promising high performance nextgeneration solar cells with long-term stability at low cost. Since the seminal work of Miyasaka and others in 2009, the power conversion efficiency (PCE) of perovskite-based dye-sensitized solar cells (DSSCs) has rapidly increased from 3.8% to 15% over the past four years, exceeding the highest efficiency of conventional organic dye-sensitized DSSCs. Recently, the perovskite has been demonstrated to act successfully as an active layer in simple planar-heterojunction solar cells with no need of complex nanostructured DSSC architectures, leading to an attractively high PCE of 15.4% at a competitive low manufacturing cost. In this Feature Article, we aim to review the recent impressive development in perovskite solar cells, and discuss the prognosis for future progress in exploiting perovskite materials for high efficiency solar cells.","author":[{"dropping-particle":"","family":"He","given":"Ming","non-dropping-particle":"","parse-names":false,"suffix":""},{"dropping-particle":"","family":"Zheng","given":"Dajiang","non-dropping-particle":"","parse-names":false,"suffix":""},{"dropping-particle":"","family":"Wang","given":"Mengye","non-dropping-particle":"","parse-names":false,"suffix":""},{"dropping-particle":"","family":"Lin","given":"Changjian","non-dropping-particle":"","parse-names":false,"suffix":""},{"dropping-particle":"","family":"Lin","given":"Zhiqun","non-dropping-particle":"","parse-names":false,"suffix":""}],"container-title":"Journal of Materials Chemistry A","id":"ITEM-10","issue":"17","issued":{"date-parts":[["2014"]]},"page":"5994","publisher":"The Royal Society of Chemistry","title":"High efficiency perovskite solar cells: from complex nanostructure to planar heterojunction","type":"article-journal","volume":"2"},"uris":["http://www.mendeley.com/documents/?uuid=736049cc-2255-4774-b8ce-4dbcb340013c"]},{"id":"ITEM-11","itemData":{"DOI":"10.1002/cphc.201301083","ISBN":"1439-7641","ISSN":"14394235","PMID":"24599537","abstract":"Recently, the first commercial dye solar cell (DSC) products based on the mesoscopic principle were successfully launched. Introduction to the market has been accompanied by a strong increase in patent applications in the field during the last four years, which is a good indication of further commercialization activity. Materials and cell concepts have been developed to such extent that easy uptake by industrial manufacturers is possible. The critical phase for broad market acceptance has therefore been reached, which implies focusing on standardization-related research topics. In parallel the number of scientific publications on DSC is growing further (&gt;3500 since 2012), and the range of new or renewed fundamental topics is broadening. A recent example is the introduction of the perovskite mesoscopic cell, for which an efficiency of 14.1% has been certified. Thus, a growing divergence between market introduction and research could be the consequence. Herein, an attempt is made to show that such an unwanted divergence can be prevented, for example, by developing suitable reference-type cell and module concepts as well as manufacturing routes. An in situ cell manufacturing concept that can be applied to mesoscopic-based solar cells in a broader sense is proposed. As a guideline for future module concepts, recent results for large-area, glass-frit-sealed DSC modules from efficiency studies (6.6% active-area efficiency) and outdoor analysis are discussed. Electroluminescence measurements are introduced as a quality tool. Another important point that is addressed is sustainability, which affects both market introduction and the direction of fundamental research.","author":[{"dropping-particle":"","family":"Hinsch","given":"Andreas","non-dropping-particle":"","parse-names":false,"suffix":""},{"dropping-particle":"","family":"Veurman","given":"Welmoed","non-dropping-particle":"","parse-names":false,"suffix":""},{"dropping-particle":"","family":"Brandt","given":"Henning","non-dropping-particle":"","parse-names":false,"suffix":""},{"dropping-particle":"","family":"Flarup Jensen","given":"Katrine","non-dropping-particle":"","parse-names":false,"suffix":""},{"dropping-particle":"","family":"Mastroianni","given":"Simone","non-dropping-particle":"","parse-names":false,"suffix":""}],"container-title":"ChemPhysChem","id":"ITEM-11","issue":"6","issued":{"date-parts":[["2014","4","14"]]},"page":"1076-1087","publisher":"WILEY-VCH Verlag","title":"Status of Dye Solar Cell Technology as a Guideline for Further Research","type":"article-journal","volume":"15"},"uris":["http://www.mendeley.com/documents/?uuid=6849b022-9fe2-4fb0-a102-13900c4ef697"]},{"id":"ITEM-12","itemData":{"DOI":"10.1039/C4EE00673A","ISBN":"1754-5706","ISSN":"1754-5692","abstract":"This article reviews the fundamental photophysics and working mechanisms of perovskite solar cells and highlights the current state-of-the-art and open questions in this maturing field.","author":[{"dropping-particle":"","family":"Sum","given":"Tze Chien","non-dropping-particle":"","parse-names":false,"suffix":""},{"dropping-particle":"","family":"Mathews","given":"Nripan","non-dropping-particle":"","parse-names":false,"suffix":""}],"container-title":"Energy Environ. Sci.","id":"ITEM-12","issue":"8","issued":{"date-parts":[["2014","5","2"]]},"page":"2518-2534","publisher":"The Royal Society of Chemistry","title":"Advancements in perovskite solar cells: photophysics behind the photovoltaics","type":"article-journal","volume":"7"},"uris":["http://www.mendeley.com/documents/?uuid=4a83ff65-3ebf-4688-b523-bf52416d3eed"]},{"id":"ITEM-13","itemData":{"DOI":"10.1021/jz502648y","ISBN":"1948-7185","ISSN":"1948-7185","PMID":"26263459","abstract":"In this Viewpoint, we show that it is sufficiently easy and cheap to fabricate a perovskite solar cell that this can be done as an undergraduate laboratory experiment. Solar cells, which have been around since the 1950s, are considered as a prominent source of renewable energy in the future.(1) Conventional solar cells, which are used in rooftop applications, are based on single-crystal silicon and are up to 25% efficient.(2, 3) Considerably more expensive solar cells based on GaAs (gallium arsenide) single crystals are </w:instrText>
      </w:r>
      <w:r w:rsidR="00656764">
        <w:rPr>
          <w:rFonts w:ascii="Cambria Math" w:hAnsi="Cambria Math" w:cs="Cambria Math"/>
        </w:rPr>
        <w:instrText>∼</w:instrText>
      </w:r>
      <w:r w:rsidR="00656764">
        <w:instrText>29 and over 40% efficient in single- and multijunction devices, respectively.(2) They are used on satellites and in other space applications. Over the past 2 decades, solar cells based on thin-film polycrystalline materials, especially CdTe (cadmium telluride) and CIGS (copper indium gallium selenide), have emerged as a viable alternative to silicon cells with efficiencies exceeding 20%.(2) A new arrival in this family is organic–inorganic halide perovskites.(4, 5) First introduced in 2012, the efficiency of these cells has risen from 10 to 20% in just 2 years.(6-10) This is to be compared to the mainstream of emerging photovoltaic technologies, such as polymer cells,(11) dye-sensitized solar cells (DSSCs),(12) and quantum dot solar cells,(13) which are 8–13% efficient after 2 decades of research.","author":[{"dropping-particle":"","family":"Patwardhan","given":"Sameer","non-dropping-particle":"","parse-names":false,"suffix":""},{"dropping-particle":"","family":"Cao","given":"Duyen H.","non-dropping-particle":"","parse-names":false,"suffix":""},{"dropping-particle":"","family":"Hatch","given":"Shelby","non-dropping-particle":"","parse-names":false,"suffix":""},{"dropping-particle":"","family":"Farha","given":"Omar K.","non-dropping-particle":"","parse-names":false,"suffix":""},{"dropping-particle":"","family":"Hupp","given":"Joseph T.","non-dropping-particle":"","parse-names":false,"suffix":""},{"dropping-particle":"","family":"Kanatzidis","given":"Mercouri G.","non-dropping-particle":"","parse-names":false,"suffix":""},{"dropping-particle":"","family":"Schatz","given":"George C.","non-dropping-particle":"","parse-names":false,"suffix":""}],"container-title":"The Journal of Physical Chemistry Letters","id":"ITEM-13","issue":"2","issued":{"date-parts":[["2015","1","15"]]},"note":"From Duplicate 1 (Introducing Perovskite Solar Cells to Undergraduates - Patwardhan, Sameer; Cao, Duyen H.; Hatch, Shelby; Farha, Omar K.; Hupp, Joseph T.; Kanatzidis, Mercouri G.; Schatz, George C.)\n\ndoi: 10.1021/jz502648y; 24\n\nFrom Duplicate 2 (Introducing Perovskite Solar Cells to Undergraduates - Patwardhan, Sameer; Cao, Duyen H.; Hatch, Shelby; Farha, Omar K.; Hupp, Joseph T.; Kanatzidis, Mercouri G.; Schatz, George C.)\n\nFrom Duplicate 1 (Introducing Perovskite Solar Cells to Undergraduates - Patwardhan, Sameer; Cao, Duyen H.; Hatch, Shelby; Farha, Omar K.; Hupp, Joseph T.; Kanatzidis, Mercouri G.; Schatz, George C.)\n\nFrom Duplicate 2 (Introducing Perovskite Solar Cells to Undergraduates - Patwardhan, Sameer; Cao, Duyen H.; Hatch, Shelby; Farha, Omar K.; Hupp, Joseph T.; Kanatzidis, Mercouri G.; Schatz, George C.)\n\ndoi: 10.1021/jz502648y; 24","page":"251-255","publisher":"American Chemical Society","title":"Introducing Perovskite Solar Cells to Undergraduates","type":"article-journal","volume":"6"},"uris":["http://www.mendeley.com/documents/?uuid=7bfb6e68-0c53-438f-9d16-c53f73f81aaf"]},{"id":"ITEM-14","itemData":{"DOI":"10.1039/C4EE00942H","ISBN":"10.1039/C4EE00942H","ISSN":"1754-5692","abstract":"This review presents the state-of-the-art organohalide lead perovskites, which are currently making an immense impact across the photovoltaic community.","author":[{"dropping-particle":"","family":"Gao","given":"Peng","non-dropping-particle":"","parse-names":false,"suffix":""},{"dropping-particle":"","family":"Grätzel","given":"Michael","non-dropping-particle":"","parse-names":false,"suffix":""},{"dropping-particle":"","family":"Nazeeruddin","given":"Mohammad K.","non-dropping-particle":"","parse-names":false,"suffix":""}],"container-title":"Energy Environ. Sci.","id":"ITEM-14","issue":"8","issued":{"date-parts":[["2014"]]},"page":"2448-2463","publisher":"The Royal Society of Chemistry","title":"Organohalide lead perovskites for photovoltaic applications","type":"article-journal","volume":"7"},"uris":["http://www.mendeley.com/documents/?uuid=69d6ab11-5625-4dbf-9fcf-a236d10bc945"]},{"id":"ITEM-15","itemData":{"DOI":"10.1021/ja501108n","ISSN":"0002-7863","author":[{"dropping-particle":"V.","family":"Kamat","given":"Prashant","non-dropping-particle":"","parse-names":false,"suffix":""}],"container-title":"Journal of the American Chemical Society","id":"ITEM-15","issue":"10","issued":{"date-parts":[["2014","3","12"]]},"note":"10.1021/ja501108n\n\n\n10.1021/ja501108n","page":"3713-3714","title":"Organometal Halide Perovskites for Transformative Photovoltaics","type":"article-journal","volume":"136"},"uris":["http://www.mendeley.com/documents/?uuid=343d7090-3ef0-4f73-9bde-32e5b0069918"]},{"id":"ITEM-16","itemData":{"DOI":"10.1088/1674-4926/38/1/011002","ISBN":"2183-6493","ISSN":"1674-4926","abstract":"Perovskite solar cells have attracted significant attention in just the past few years in solar cell research fields, where the power conversion efficiency was beyond 22.1%. Now, the most important challenge for perovskite solar cells in practical applications is the stability issue. In this mini-review, we will summarize the degradation mechanism of perovskite solar cells, including the perovskite material itself and also the interfaces. While we also provide our opinion on improving the stability of perovskite solar cells.","author":[{"dropping-particle":"","family":"Qin","given":"Xiaojun","non-dropping-particle":"","parse-names":false,"suffix":""},{"dropping-particle":"","family":"Zhao","given":"Zhiguo","non-dropping-particle":"","parse-names":false,"suffix":""},{"dropping-particle":"","family":"Wang","given":"Yidan","non-dropping-particle":"","parse-names":false,"suffix":""},{"dropping-particle":"","family":"Wu","given":"Junbo","non-dropping-particle":"","parse-names":false,"suffix":""},{"dropping-particle":"","family":"Jiang","given":"Qi","non-dropping-particle":"","parse-names":false,"suffix":""},{"dropping-particle":"","family":"You","given":"Jingbi","non-dropping-particle":"","parse-names":false,"suffix":""}],"container-title":"Journal of Semiconductors","id":"ITEM-16","issue":"1","issued":{"date-parts":[["2017","1","1"]]},"page":"011002","publisher":"Nature Publishing Group, a division of Macmillan Publishers Limited. All Rights Reserved","title":"Recent progress in stability of perovskite solar cells","type":"article-journal","volume":"38"},"uris":["http://www.mendeley.com/documents/?uuid=c1e3364a-6a3d-4852-b921-3030270826b0"]},{"id":"ITEM-17","itemData":{"DOI":"10.1002/adma.201304620","ISSN":"09359648","PMID":"24338733","abstract":"The remarkable advances over the past few years in performance of photovoltaic cells, including the advent of new absorber materials, call for an update to the previous assessment of prospects for future progress. The same simple criteria with some refinements, based on cell and module performance data, serve to evaluate and compare most types of solar cells. Apart from Si and InP, for all types the \"best cells\" have improved in conversion performances (and crystalline Si modules have made major strides in cost reduction). New cell types, such as \"perovskite\", sustainable chalcogenide, and quantum dot cells, are included. CdTe results bring those cells in line with other well-developed ones, lending some credence to the idea that the criteria provide the reader with knowledge, useful for gauging possible future technological developments. Additionally, the developments of the past few years show that, while the advent of more new cell types cannot be predicted, it can be aided and stimulated by innovative, daring, and creative new materials research.","author":[{"dropping-particle":"","family":"Nayak","given":"Pabitra K","non-dropping-particle":"","parse-names":false,"suffix":""},{"dropping-particle":"","family":"Cahen","given":"David","non-dropping-particle":"","parse-names":false,"suffix":""}],"container-title":"Advanced Materials","id":"ITEM-17","issue":"10","issued":{"date-parts":[["2014","3"]]},"page":"1622-1628","title":"Updated Assessment of Possibilities and Limits for Solar Cells","type":"article-journal","volume":"26"},"uris":["http://www.mendeley.com/documents/?uuid=eecdb871-f2b6-40ed-b72a-d74d494a6c2f"]},{"id":"ITEM-18","itemData":{"DOI":"10.1021/jp5016092","ISBN":"1932-7447","ISSN":"1932-7447","abstract":"The objective of this review is to provide an overview concerning what the authors believe to be the most important photoelectrochemical techniques for the study of semiconductor nanoparticles. After a short historical background and a brief introduction to the area of photoelectrochemistry, the working principles and experimental setups of the various static and dynamic techniques are presented. Experimental details which are of crucial importance for their correct execution are emphasized, and applications of the techniques as found in the recent research literature as applied to semiconductor nanoparticles are illustrated. The objective of this review is to provide an overview concerning what the authors believe to be the most important photoelectrochemical techniques for the study of semiconductor nanoparticles. After a short historical background and a brief introduction to the area of photoelectrochemistry, the working principles and experimental setups of the various static and dynamic techniques are presented. Experimental details which are of crucial importance for their correct execution are emphasized, and applications of the techniques as found in the recent research literature as applied to semiconductor nanoparticles are illustrated.","author":[{"dropping-particle":"","family":"Poppe","given":"Jan","non-dropping-particle":"","parse-names":false,"suffix":""},{"dropping-particle":"","family":"Hickey","given":"Stephen G.","non-dropping-particle":"","parse-names":false,"suffix":""},{"dropping-particle":"","family":"Eychmüller","given":"Alexander","non-dropping-particle":"","parse-names":false,"suffix":""}],"container-title":"The Journal of Physical Chemistry C","id":"ITEM-18","issue":"30","issued":{"date-parts":[["2014","7","31"]]},"note":"From Duplicate 1 (Photoelectrochemical investigations of semiconductor nanoparticles and their application to solar cells - Poppe, Jan; Hickey, Stephen G.; Eychm??ller, Alexander)\n\ndoi: 10.1021/jp5016092; M3: doi: 10.1021/jp5016092; 02\n\nFrom Duplicate 2 (Photoelectrochemical investigations of semiconductor nanoparticles and their application to solar cells - Poppe, Jan; Hickey, Stephen G.; Eychm??ller, Alexander)\n\ndoi: 10.1021/jp5016092","page":"17123-17141","publisher":"American Chemical Society","title":"Photoelectrochemical Investigations of Semiconductor Nanoparticles and Their Application to Solar Cells","type":"article-journal","volume":"118"},"uris":["http://www.mendeley.com/documents/?uuid=c77506a9-9f59-4474-8820-c9c0637284f1"]},{"id":"ITEM-19","itemData":{"DOI":"10.5075/epfl-thesis-6006","abstract":"Mesoscopic sensitized solar cells are one of the most promising third-generation photovoltaic technologies. Dye-sensitized solar cells (DSCs), imitating the photosynthesis of green plants, were the first photovoltaic devices to utilize a mesoscopic heterojunction for the conversion of solar irradiation into electrical power. Solid-state dye-sensitized solar cells (ssDSCs), that employ an organic hole-transporting material in place of a liquid redox electrolyte, have evolved as viable contenders to conventional liquid DSCs. A typical ssDSC is composed of a mesostructured wide-bandgap metal oxide semiconduc- tor that is sensitized with a light-absorbing chromophore and infiltrated with amolecular organic hole-transporter, usually by solution-processing. In this device, photoexcitation of the sensitizer and subsequent ultrafast electron injection into the conduction band of the metal oxide semiconductor is followed by hole transfer fromthe oxidized sensitizer to the organic hole-transporter. Charge transport of both the electron and the hole through the two bicontinuous phases, followed by charge migration through the external circuit, completes the photovoltaic operation of the cell. Despite more than 15 years of development, ssDSCs have always been lagging behind their liquid counterparts in terms of both power conversion efficiency and long-termstability.My thesis presents three different approaches that are aimed at contributing to the development of high-performance solid-state mesoscopic solar cells. Firstly, I present a new class of Co(III) complexes as solution-processable p-type dopants for triarylamine-based hole-conductors such as the commonly employed 2,2’,7,7’-tetrakis-N,N- di-para-methoxyphenylamine-9,9’-spirobifluorene (spiro-MeOTAD). The proposed Co(III) complexes were characterized in detail using optical and electrochemical techniques. The application of the new p-dopants in ssDSC rendered it possible to directly relate the conduc- tivity of the doped hole-transporter to the photovoltaic performance of the devices. The work shows that chemical p-doping is a powerful tool to control the charge transport properties of spiro-MeOTAD in ssDSCs, capable of replacing the commonly employed photo-doping, i.e. the light-assisted one-electron oxidation of spiro-MeOTAD by ambient oxygen. Combining this strategy with a state–of–the–art organic D–π–A sensitizer allowed us to achieve power conversion efficiencies of up to 7.2%—anew record for this kind …","author":[{"dropping-particle":"","family":"Burschka","given":"Julian","non-dropping-particle":"","parse-names":false,"suffix":""}],"id":"ITEM-19","issue":"2013","issued":{"date-parts":[["2013"]]},"number-of-pages":"163","publisher":"École Polytechnique Fédérale De Lausanne","title":"High performance solid-state mesoscopic solar cells","type":"thesis","volume":"6006"},"uris":["http://www.mendeley.com/documents/?uuid=e2ca2f5b-4df4-4860-b43a-8ed175bfdf40"]},{"id":"ITEM-20","itemData":{"DOI":"10.1002/adma.201400486","ISBN":"1521-4095 (Electronic)\\r0935-9648 (Linking)","ISSN":"09359648","PMID":"24729301","abstract":"The field of solution-processed photovoltaic cells is currently in its second spring. The dye-sensitized solar cell is a widely studied and longstanding candidate for future energy generation. Recently, inorganic absorber-based devices have reached new record efficiencies, with the benefits of all-solid- state devices. In this rapidly changing environment, this review sheds light on recent developments in all-solid-state solar cells in terms of electrode architecture, alternative sensitizers, and hole-transporting materials. These con- cepts are of general applicability to many next-generation device platforms.","author":[{"dropping-particle":"","family":"Docampo","given":"Pablo","non-dropping-particle":"","parse-names":false,"suffix":""},{"dropping-particle":"","family":"Guldin","given":"Stefan","non-dropping-particle":"","parse-names":false,"suffix":""},{"dropping-particle":"","family":"Leijtens","given":"Tomas","non-dropping-particle":"","parse-names":false,"suffix":""},{"dropping-particle":"","family":"Noel","given":"Nakita K.","non-dropping-particle":"","parse-names":false,"suffix":""},{"dropping-particle":"","family":"Steiner","given":"Ullrich","non-dropping-particle":"","parse-names":false,"suffix":""},{"dropping-particle":"","family":"Snaith","given":"Henry J.","non-dropping-particle":"","parse-names":false,"suffix":""}],"container-title":"Advanced Materials","id":"ITEM-20","issue":"24","issued":{"date-parts":[["2014","6"]]},"page":"4013-4030","title":"Lessons Learned: From Dye-Sensitized Solar Cells to All-Solid-State Hybrid Devices","type":"article-journal","volume":"26"},"uris":["http://www.mendeley.com/documents/?uuid=ebc04542-50e7-4b8c-84e2-723589ec89d8"]},{"id":"ITEM-21","itemData":{"DOI":"10.6023/A14100687","ISBN":"0567-7351","ISSN":"0567-7351","abstract":"Perovskite solar cells have recently achieved photo-electric conversion efficiency over 19% showing a promising future for a cost-competitive potovoltaic technology. However, the study of perovskite solar cells' stability didn't catch up with the step of efficiency's process, which is the key issue for commercial application of perovskite solar cells. This review discussed the basic issues of the perovskite solar cells' stability under different circumstances, such as oxygen and moisture, UV light, solution process (solvents, solutes, additives), and temperature etc. and summarized how to control the perovskite solar cells' stability under the conditions above. The purpose is to provide a better understanding about perovskite solar cells' stability and the methods to increase the stability of perovskite solar cells under different circumstances.","author":[{"dropping-particle":"","family":"Guo","given":"Xudong","non-dropping-particle":"","parse-names":false,"suffix":""},{"dropping-particle":"","family":"Niu","given":"Guangda","non-dropping-particle":"","parse-names":false,"suffix":""},{"dropping-particle":"","family":"Wang","given":"Liduo","non-dropping-particle":"","parse-names":false,"suffix":""}],"container-title":"Acta Chimica Sinica","id":"ITEM-21","issue":"3","issued":{"date-parts":[["2015"]]},"page":"211","title":"Chemical Stability Issue and Its Research Process of Perovskite Solar Cells with High Efficiency","type":"article-journal","volume":"73"},"uris":["http://www.mendeley.com/documents/?uuid=f1277506-a1bd-4c78-8493-5d80587a6536"]},{"id":"ITEM-22","itemData":{"DOI":"10.7498/aps.64.038803","ISBN":"1000-3290","ISSN":"10003290","abstract":"In 2009, organic-inorganic hybrid perovskite was first used as the light-absorbing material for solar cells. The increased efficiency, simple preparation process, and low cost have aroused widespread concern. The last five years witnessed the increase of the power conversion efficiency in the organic-inorganic hybrid perovskite solar cells from to 19.3%. At present, most researches focus on how to improve the photoelectric conversion efficiency rather than stability. With the improvement of the power conversion efficiency, people have realized that the long-term stability also one of the key issues in practical applications. The present preliminary researches indicate that there are two main factors connected with the stability. One the stability of the perovskite materials, including thermal stability and humidity stability; the other is the stability solar devices, mainly related to the design and optimization of devices' structure. To solve the problems of stability perovskite materials, the main point is its crystal structure. Based on the tolerance factor related to the stability of perovskite lattice structure, choosing a more suitable size of the moiety can reduce its sensitivity to humidity and its stability. To design the device structure, we should try to select a hydrophobic material to protect the materials from being affected by the surrounding environment. Researches have so far showed that by optimizing design of the solar cell structure via combining the elements utilized and the bonding interface work, the stability of hybrid perovskites solar cell is supposed to be entirely solved, and this will determine the practical process of perovskite photovoltaic materials. However, by the moment, the study on stability of perovskite solar cells is far being sufficient.","author":[{"dropping-particle":"","family":"Zhang Dan-Fei, Zheng Ling-Ling, Ma Ying-Zhuang, Wang Shu-Feng, Bian Zu-Qiang, Huang Chun-Hui, Gong Qi-Huang","given":"Xiao Li-Xin","non-dropping-particle":"","parse-names":false,"suffix":""},{"dropping-particle":"","family":"Zhang","given":"D F","non-dropping-particle":"","parse-names":false,"suffix":""},{"dropping-particle":"","family":"Zheng","given":"L L","non-dropping-particle":"","parse-names":false,"suffix":""},{"dropping-particle":"","family":"Ma","given":"Y Z","non-dropping-particle":"","parse-names":false,"suffix":""},{"dropping-particle":"","family":"Wang","given":"S F","non-dropping-particle":"","parse-names":false,"suffix":""},{"dropping-particle":"","family":"Bian","given":"Z Q","non-dropping-particle":"","parse-names":false,"suffix":""},{"dropping-particle":"","family":"Huang","given":"C H","non-dropping-particle":"","parse-names":false,"suffix":""},{"dropping-particle":"","family":"Gong","given":"Q H","non-dropping-particle":"","parse-names":false,"suffix":""},{"dropping-particle":"","family":"Xiao","given":"L X","non-dropping-particle":"","parse-names":false,"suffix":""}],"container-title":"Acta Physica Sinica","id":"ITEM-22","issue":"3","issued":{"date-parts":[["2015"]]},"page":"7","title":"Factors influencing the stability of perovskite solar cells","type":"article-journal","volume":"64"},"uris":["http://www.mendeley.com/documents/?uuid=33b3c5ba-108c-48a3-9eb9-f456b0d5f548"]},{"id":"ITEM-23","itemData":{"DOI":"10.1039/C4TA04994B","ISBN":"2050-7488\\r2050-7496","ISSN":"2050-7488","abstract":"The understanding of how the chemical stability of PSCs is affected by oxygen and moisture, UV light, the solution process, and temperature was reviewed.","author":[{"dropping-particle":"","family":"Niu","given":"Guangda","non-dropping-particle":"","parse-names":false,"suffix":""},{"dropping-particle":"","family":"Guo","given":"Xudong","non-dropping-particle":"","parse-names":false,"suffix":""},{"dropping-particle":"","family":"Wang","given":"Liduo","non-dropping-particle":"","parse-names":false,"suffix":""}],"container-title":"Journal of Materials Chemistry A","id":"ITEM-23","issue":"17","issued":{"date-parts":[["2015"]]},"page":"8970-8980","publisher":"The Royal Society of Chemistry","title":"Review of recent progress in chemical stability of perovskite solar cells","type":"article-journal","volume":"3"},"uris":["http://www.mendeley.com/documents/?uuid=394d5961-6372-4dfe-a3bf-2ac12144f59b"]},{"id":"ITEM-24","itemData":{"DOI":"10.1021/jz502547f","ISSN":"1948-7185","abstract":"Organic–inorganic lead halide based perovskites solar cells are by far the highest efficiency solution-processed solar cells, threatening to challenge thin film and polycrystalline silicon ones. Despite the intense research in this area, concerns surrounding the long-term stability as well as the toxicity of lead in the archetypal perovskite, CH3NH3PbI3, have the potential to derail commercialization. Although the search for Pb-free perovskites have naturally shifted to other transition metal cations and formulations that replace the organic moiety, efficiencies with these substitutions are still substantially lower than those of the Pb-perovskite. The perovskite family offers rich multitudes of crystal structures and substituents with the potential to uncover new and exciting photophysical phenomena that hold the promise of higher solar cell efficiencies. In addressing materials beyond CH3NH3PbI3, this Perspective will discuss a broad palette of elemental substitutions, solid solutions, and multidimensio...","author":[{"dropping-particle":"","family":"Boix","given":"Pablo P.","non-dropping-particle":"","parse-names":false,"suffix":""},{"dropping-particle":"","family":"Agarwala","given":"Shweta","non-dropping-particle":"","parse-names":false,"suffix":""},{"dropping-particle":"","family":"Koh","given":"Teck Ming","non-dropping-particle":"","parse-names":false,"suffix":""},{"dropping-particle":"","family":"Mathews","given":"Nripan","non-dropping-particle":"","parse-names":false,"suffix":""},{"dropping-particle":"","family":"Mhaisalkar","given":"Subodh G.","non-dropping-particle":"","parse-names":false,"suffix":""}],"container-title":"The Journal of Physical Chemistry Letters","id":"ITEM-24","issue":"5","issued":{"date-parts":[["2015","3","5"]]},"page":"898-907","publisher":"American Chemical Society","title":"Perovskite Solar Cells: Beyond Methylammonium Lead Iodide","type":"article-journal","volume":"6"},"uris":["http://www.mendeley.com/documents/?uuid=54958010-e409-49e4-9e70-d892f61a333b"]},{"id":"ITEM-25","itemData":{"DOI":"10.1002/advs.201500324","ISBN":"21983844","ISSN":"21983844","abstract":"Organolead halide perovskite materials possess a combination of remarkable optoelectronic properties, such as steep optical absorption edge and high absorption coefficients, long charge carrier diffusion lengths and lifetimes. Taken together with the ability for low temperature preparation, also from solution, perovskite-based devices, especially photovoltaic (PV) cells have been studied intensively, with remarkable progress in performance, over the past few years. The combination of high efficiency, low cost and additional (non-PV) applications provides great potential for commercialization. Performance and applications of perovskite solar cells often correlate with their device structures. Many innovative device structures were developed, aiming at large-scale fabrication, reducing fabrication cost, enhancing the power conversion efficiency and thus broadening potential future applications. This review summarizes typical structures of perovskite solar cells and comments on novel device structures. The applications of perovskite solar cells are discussed.","author":[{"dropping-particle":"","family":"Zuo","given":"Chuantian","non-dropping-particle":"","parse-names":false,"suffix":""},{"dropping-particle":"","family":"Bolink","given":"Henk J.","non-dropping-particle":"","parse-names":false,"suffix":""},{"dropping-particle":"","family":"Han","given":"Hongwei","non-dropping-particle":"","parse-names":false,"suffix":""},{"dropping-particle":"","family":"Huang","given":"Jinsong","non-dropping-particle":"","parse-names":false,"suffix":""},{"dropping-particle":"","family":"Cahen","given":"David","non-dropping-particle":"","parse-names":false,"suffix":""},{"dropping-particle":"","family":"Ding","given":"Liming","non-dropping-particle":"","parse-names":false,"suffix":""}],"container-title":"Advanced Science","id":"ITEM-25","issue":"7","issued":{"date-parts":[["2016","7","14"]]},"page":"1500324","title":"Advances in Perovskite Solar Cells","type":"article-journal","volume":"3"},"uris":["http://www.mendeley.com/documents/?uuid=5744d350-a490-4844-b751-933d9db9237e"]},{"id":"ITEM-26","itemData":{"DOI":"10.1039/b922801b","ISSN":"1754-5692","author":[{"dropping-particle":"","family":"Asghar","given":"Muhammad Imran","non-dropping-particle":"","parse-names":false,"suffix":""},{"dropping-particle":"","family":"Miettunen","given":"Kati","non-dropping-particle":"","parse-names":false,"suffix":""},{"dropping-particle":"","family":"Halme","given":"Janne","non-dropping-particle":"","parse-names":false,"suffix":""},{"dropping-particle":"","family":"Vahermaa","given":"Paula","non-dropping-particle":"","parse-names":false,"suffix":""},{"dropping-particle":"","family":"Toivola","given":"Minna","non-dropping-particle":"","parse-names":false,"suffix":""},{"dropping-particle":"","family":"Aitola","given":"Kerttu","non-dropping-particle":"","parse-names":false,"suffix":""},{"dropping-particle":"","family":"Lund","given":"Peter","non-dropping-particle":"","parse-names":false,"suffix":""}],"container-title":"Energy &amp; Environmental Science","id":"ITEM-26","issue":"4","issued":{"date-parts":[["2010"]]},"note":"From Duplicate 1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)\nAnd Duplicate 4 ( Review of stability for advanced dye solar cells - Asghar, Muhammad Imran; Miettunen, Kati; Halme, Janne; Vahermaa, Paula; Toivola, Minna; Aitola, Kerttu; Lund, Peter )\nAnd Duplicate 7 ( Review of stability for advanced dye solar cells - Asghar, Muhammad Imran; Miettunen, Kati; Halme, Janne; Vahermaa, Paula; Toivola, Minna; Aitola, Kerttu; Lund, Peter )\nAnd Duplicate 8 ( Review of stability for advanced dye solar cells - Asghar, Muhammad Imran; Miettunen, Kati; Halme, Janne; Vahermaa, Paula; Toivola, Minna; Aitola, Kerttu; Lund, Peter )\nAnd Duplicate 9 ( Review of stability for advanced dye solar cells - Asghar, Muhammad Imran; Miettunen, Kati; Halme, Janne; Vahermaa, Paula; Toivola, Minna; Aitola, Kerttu; Lund, Peter )\nAnd Duplicate 11 ( Review of stability for advanced dye solar cells - Asghar, Muhammad Imran; Miettunen, Kati; Halme, Janne; Vahermaa, Paula; Toivola, Minna; Aitola, Kerttu; Lund, Peter )\nAnd Duplicate 12 ( Review of stability for advanced dye solar cells - Asghar, Muhammad Imran; Miettunen, Kati; Halme, Janne; Vahermaa, Paula; Toivola, Minna; Aitola, Kerttu; Lund, Peter )\nAnd Duplicate 14 ( Review of stability for advanced dye solar cells - Asghar, Muhammad Imran; Miettunen, Kati; Halme, Janne; Vahermaa, Paula; Toivola, Minna; Aitola, Kerttu; Lund, Peter )\n\n10.1039/b922801b\n\nFrom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)\nAnd Duplicate 10 ( Review of stability for advanced dye solar cells - Asghar, Muhammad; Miettunen, Kati; Halme, Janne; Vahermaa, Paula; Toivola, Minna; Aitola, Kerttu; Lund, Peter )\nAnd Duplicate 13 ( Review of stability for advanced dye solar cells - Asghar, Muhammad; Miettunen, Kati; Halme, Janne; Vahermaa, Paula; Toivola, Minna; Aitola, Kerttu; Lund, Peter )\nAnd Duplicate 15 ( Review of stability for advanced dye solar cells - Asghar, Muhammad; Miettunen, Kati; Halme, Janne; Vahermaa, Paula; Toivola, Minna; Aitola, Kerttu; Lund, Peter )\nAnd Duplicate 16 ( Review of stability for advanced dye solar cells - Asghar, Muhammad; Miettunen, Kati; Halme, Janne; Vahermaa, Paula; Toivola, Minna; Aitola, Kerttu; Lund, Peter )\n\n10.1039/B922801B\n\n\n\nFrom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)\n\n10.1039/B922801B\n\n\n\n\nFrom Duplicate 1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)\nAnd Duplicate 4 ( Review of stability for advanced dye solar cells - Asghar, Muhammad Imran; Miettunen, Kati; Halme, Janne; Vahermaa, Paula; Toivola, Minna; Aitola, Kerttu; Lund, Peter )\nAnd Duplicate 7 ( Review of stability for advanced dye solar cells - Asghar, Muhammad Imran; Miettunen, Kati; Halme, Janne; Vahermaa, Paula; Toivola, Minna; Aitola, Kerttu; Lund, Peter )\nAnd Duplicate 8 ( Review of stability for advanced dye solar cells - Asghar, Muhammad Imran; Miettunen, Kati; Halme, Janne; Vahermaa, Paula; Toivola, Minna; Aitola, Kerttu; Lund, Peter )\nAnd Duplicate 9 ( Review of stability for advanced dye solar cells - Asghar, Muhammad Imran; Miettunen, Kati; Halme, Janne; Vahermaa, Paula; Toivola, Minna; Aitola, Kerttu; Lund, Peter )\nAnd Duplicate 11 ( Review of stability for advanced dye solar cells - Asghar, Muhammad Imran; Miettunen, Kati; Halme, Janne; Vahermaa, Paula; Toivola, Minna; Aitola, Kerttu; Lund, Peter )\nAnd Duplicate 12 ( Review of stability for advanced dye solar cells - Asghar, Muhammad Imran; Miettunen, Kati; Halme, Janne; Vahermaa, Paula; Toivola, Minna; Aitola, Kerttu; Lund, Peter )\nAnd Duplicate 14 ( Review of stability for advanced dye solar cells - Asghar, Muhammad Imran; Miettunen, Kati; Halme, Janne; Vahermaa, Paula; Toivola, Minna; Aitola, Kerttu; Lund, Peter )\n\n10.1039/b922801b\n\nFrom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)\nAnd Duplicate 10 ( Review of stability for advanced dye solar cells - Asghar, Muhammad; Miettunen, Kati; Halme, Janne; Vahermaa, Paula; Toivola, Minna; Aitola, Kerttu; Lund, Peter )\nAnd Duplicate 13 ( Review of stability for advanced dye solar cells - Asghar, Muhammad; Miettunen, Kati; Halme, Janne; Vahermaa, Paula; Toivola, Minna; Aitola, Kerttu; Lund, Peter )\nAnd Duplicate 15 ( Review of stability for advanced dye solar cells - Asghar, Muhammad; Miettunen, Kati; Halme, Janne; Vahermaa, Paula; Toivola, Minna; Aitola, Kerttu; Lund, Peter )\nAnd Duplicate 16 ( Review of stability for advanced dye solar cells - Asghar, Muhammad; Miettunen, Kati; Halme, Janne; Vahermaa, Paula; Toivola, Minna; Aitola, Kerttu; Lund, Peter )\n\n10.1039/B922801B\n\n\n\nFrom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)\n\n10.1039/B922801B\n\n\n\nFrom Duplicate 2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)\nAnd Duplicate 4 ( Review of stability for advanced dye solar cells - Asghar, Muhammad Imran; Miettunen, Kati; Halme, Janne; Vahermaa, Paula; Toivola, Minna; Aitola, Kerttu; Lund, Peter )\nAnd Duplicate 7 ( Review of stability for advanced dye solar cells - Asghar, Muhammad Imran; Miettunen, Kati; Halme, Janne; Vahermaa, Paula; Toivola, Minna; Aitola, Kerttu; Lund, Peter )\nAnd Duplicate 8 ( Review of stability for advanced dye solar cells - Asghar, Muhammad Imran; Miettunen, Kati; Halme, Janne; Vahermaa, Paula; Toivola, Minna; Aitola, Kerttu; Lund, Peter )\nAnd Duplicate 9 ( Review of stability for advanced dye solar cells - Asghar, Muhammad Imran; Miettunen, Kati; Halme, Janne; Vahermaa, Paula; Toivola, Minna; Aitola, Kerttu; Lund, Peter )\nAnd Duplicate 11 ( Review of stability for advanced dye solar cells - Asghar, Muhammad Imran; Miettunen, Kati; Halme, Janne; Vahermaa, Paula; Toivola, Minna; Aitola, Kerttu; Lund, Peter )\nAnd Duplicate 12 ( Review of stability for advanced dye solar cells - Asghar, Muhammad Imran; Miettunen, Kati; Halme, Janne; Vahermaa, Paula; Toivola, Minna; Aitola, Kerttu; Lund, Peter )\nAnd Duplicate 14 ( Review of stability for advanced dye solar cells - Asghar, Muhammad Imran; Miettunen, Kati; Halme, Janne; Vahermaa, Paula; Toivola, Minna; Aitola, Kerttu; Lund, Peter )\n\n10.1039/b922801b\n\nFrom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)\nAnd Duplicate 10 ( Review of stability for advanced dye solar cells - Asghar, Muhammad; Miettunen, Kati; Halme, Janne; Vahermaa, Paula; Toivola, Minna; Aitola, Kerttu; Lund, Peter )\nAnd Duplicate 13 ( Review of stability for advanced dye solar cells - Asghar, Muhammad; Miettunen, Kati; Halme, Janne; Vahermaa, Paula; Toivola, Minna; Aitola, Kerttu; Lund, Peter )\nAnd Duplicate 15 ( Review of stability for advanced dye solar cells - Asghar, Muhammad; Miettunen, Kati; Halme, Janne; Vahermaa, Paula; Toivola, Minna; Aitola, Kerttu; Lund, Peter )\nAnd Duplicate 16 ( Review of stability for advanced dye solar cells - Asghar, Muhammad; Miettunen, Kati; Halme, Janne; Vahermaa, Paula; Toivola, Minna; Aitola, Kerttu; Lund, Peter )\n\n10.1039/B922801B\n\n\n\n\nFrom Duplicate 3 ( Review of stability for advanced dye solar cells - Asghar, Muhammad; Miettunen, Kati; Halme, Janne; Vahermaa, Paula; Toivola, Minna; Aitola, Kerttu; Lund, Peter )\nAnd Duplicate 4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)\n\n10.1039/B922801B","page":"418","title":"Review of stability for advanced dye solar cells","type":"article-journal","volume":"3"},"uris":["http://www.mendeley.com/documents/?uuid=84efa3bb-c638-465c-8d42-2239896f0cd7"]},{"id":"ITEM-27","itemData":{"DOI":"10.1016/J.CHEMPR.2017.02.015","ISSN":"2451-9294","abstract":"Ruddlesden-Popper halide perovskites are now viewed as a promising avenue in perovskite solar cells in terms of both stability and high power-conversion efficiencies. We provide context to the efforts of Kanatzidis and coworkers, who, in this issue of Chem, have unveiled promising developments in the higher members of the (CH3(CH2)3NH3)2(CH3NH3)n−1PbnI3n+1 series.","author":[{"dropping-particle":"","family":"Koh","given":"Teck Ming","non-dropping-particle":"","parse-names":false,"suffix":""},{"dropping-particle":"","family":"Febriansyah","given":"Benny","non-dropping-particle":"","parse-names":false,"suffix":""},{"dropping-particle":"","family":"Mathews","given":"Nripan","non-dropping-particle":"","parse-names":false,"suffix":""}],"container-title":"Chem","id":"ITEM-27","issue":"3","issued":{"date-parts":[["2017","3","9"]]},"page":"326-327","publisher":"Cell Press","title":"Ruddlesden-Popper Perovskite Solar Cells","type":"article-journal","volume":"2"},"uris":["http://www.mendeley.com/documents/?uuid=a06609c1-58db-4ffa-9262-294363477288"]}],"mendeley":{"formattedCitation":"[22,23,31–55]","plainTextFormattedCitation":"[22,23,31–55]","previouslyFormattedCitation":"[22,23,39–48,31,49–55,32–38]"},"properties":{"noteIndex":0},"schema":"https://github.com/citation-style-language/schema/raw/master/csl-citation.json"}</w:instrText>
      </w:r>
      <w:r w:rsidR="00A54B2F">
        <w:fldChar w:fldCharType="separate"/>
      </w:r>
      <w:r w:rsidR="00656764" w:rsidRPr="00656764">
        <w:rPr>
          <w:noProof/>
        </w:rPr>
        <w:t>[22,23,31–55]</w:t>
      </w:r>
      <w:r w:rsidR="00A54B2F">
        <w:fldChar w:fldCharType="end"/>
      </w:r>
      <w:r w:rsidR="000C44F1">
        <w:t xml:space="preserve"> </w:t>
      </w:r>
      <w:r w:rsidR="00603329" w:rsidRPr="00013B70">
        <w:t xml:space="preserve">. </w:t>
      </w:r>
      <w:r w:rsidR="00431DBB" w:rsidRPr="00013B70">
        <w:t>It</w:t>
      </w:r>
      <w:r w:rsidR="00974CBF" w:rsidRPr="00013B70">
        <w:t xml:space="preserve"> is recommended to read these and more recent ones that have since been published depending on the research area one is about to embark upon.</w:t>
      </w:r>
    </w:p>
    <w:p w14:paraId="39AAEA63" w14:textId="0AE27361" w:rsidR="00F47207" w:rsidRPr="00013B70" w:rsidRDefault="00F47207" w:rsidP="00BB3146">
      <w:pPr>
        <w:jc w:val="both"/>
      </w:pPr>
      <w:r w:rsidRPr="00013B70">
        <w:t xml:space="preserve">Regarding a list of reviews on general photovoltaics one can check the Photovoltaics literature survey </w:t>
      </w:r>
      <w:r w:rsidR="00001272" w:rsidRPr="00013B70">
        <w:t xml:space="preserve">144 (July 2018) </w:t>
      </w:r>
      <w:r w:rsidR="00001272" w:rsidRPr="00013B70">
        <w:fldChar w:fldCharType="begin" w:fldLock="1"/>
      </w:r>
      <w:r w:rsidR="0011391E">
        <w:instrText>ADDIN CSL_CITATION {"citationItems":[{"id":"ITEM-1","itemData":{"DOI":"10.1002/pip.3064","ISSN":"10627995","author":[{"dropping-particle":"","family":"Hameiri","given":"Ziv","non-dropping-particle":"","parse-names":false,"suffix":""}],"container-title":"Progress in Photovoltaics: Research and Applications","id":"ITEM-1","issue":"8","issued":{"date-parts":[["2018","8","1"]]},"page":"688-693","publisher":"Wiley-Blackwell","title":"Photovoltaics literature survey (No. 144)","type":"article-journal","volume":"26"},"uris":["http://www.mendeley.com/documents/?uuid=a2bacffb-9bb1-39c5-ba70-ab206558c722"]}],"mendeley":{"formattedCitation":"[56]","plainTextFormattedCitation":"[56]","previouslyFormattedCitation":"[56]"},"properties":{"noteIndex":0},"schema":"https://github.com/citation-style-language/schema/raw/master/csl-citation.json"}</w:instrText>
      </w:r>
      <w:r w:rsidR="00001272" w:rsidRPr="00013B70">
        <w:fldChar w:fldCharType="separate"/>
      </w:r>
      <w:r w:rsidR="0011391E" w:rsidRPr="0011391E">
        <w:rPr>
          <w:noProof/>
        </w:rPr>
        <w:t>[56]</w:t>
      </w:r>
      <w:r w:rsidR="00001272" w:rsidRPr="00013B70">
        <w:fldChar w:fldCharType="end"/>
      </w:r>
      <w:r w:rsidRPr="00013B70">
        <w:t>.</w:t>
      </w:r>
    </w:p>
    <w:p w14:paraId="6CEEA5D0" w14:textId="6C1ABD09" w:rsidR="007F7242" w:rsidRPr="00013B70" w:rsidRDefault="00E94BD9" w:rsidP="00D65B28">
      <w:r w:rsidRPr="00013B70">
        <w:t xml:space="preserve">For those </w:t>
      </w:r>
      <w:r w:rsidR="00D17211" w:rsidRPr="00013B70">
        <w:t xml:space="preserve">with </w:t>
      </w:r>
      <w:r w:rsidRPr="00013B70">
        <w:t xml:space="preserve">a chemistry background, a </w:t>
      </w:r>
      <w:r w:rsidR="00974CBF" w:rsidRPr="00013B70">
        <w:t>specific paper on the chemical stability of perovskites in solar cells has been published</w:t>
      </w:r>
      <w:r w:rsidR="00775D48" w:rsidRPr="00013B70">
        <w:t xml:space="preserve"> </w:t>
      </w:r>
      <w:r w:rsidR="00E056A5" w:rsidRPr="00013B70">
        <w:fldChar w:fldCharType="begin" w:fldLock="1"/>
      </w:r>
      <w:r w:rsidR="00656764">
        <w:instrText>ADDIN CSL_CITATION {"citationItems":[{"id":"ITEM-1","itemData":{"DOI":"10.1039/C4TA04994B","ISBN":"2050-7488\\r2050-7496","ISSN":"2050-7488","abstract":"The understanding of how the chemical stability of PSCs is affected by oxygen and moisture, UV light, the solution process, and temperature was reviewed.","author":[{"dropping-particle":"","family":"Niu","given":"Guangda","non-dropping-particle":"","parse-names":false,"suffix":""},{"dropping-particle":"","family":"Guo","given":"Xudong","non-dropping-particle":"","parse-names":false,"suffix":""},{"dropping-particle":"","family":"Wang","given":"Liduo","non-dropping-particle":"","parse-names":false,"suffix":""}],"container-title":"Journal of Materials Chemistry A","id":"ITEM-1","issue":"17","issued":{"date-parts":[["2015"]]},"page":"8970-8980","publisher":"The Royal Society of Chemistry","title":"Review of recent progress in chemical stability of perovskite solar cells","type":"article-journal","volume":"3"},"uris":["http://www.mendeley.com/documents/?uuid=394d5961-6372-4dfe-a3bf-2ac12144f59b"]}],"mendeley":{"formattedCitation":"[44]","plainTextFormattedCitation":"[44]","previouslyFormattedCitation":"[51]"},"properties":{"noteIndex":0},"schema":"https://github.com/citation-style-language/schema/raw/master/csl-citation.json"}</w:instrText>
      </w:r>
      <w:r w:rsidR="00E056A5" w:rsidRPr="00013B70">
        <w:fldChar w:fldCharType="separate"/>
      </w:r>
      <w:r w:rsidR="00656764" w:rsidRPr="00656764">
        <w:rPr>
          <w:noProof/>
        </w:rPr>
        <w:t>[44]</w:t>
      </w:r>
      <w:r w:rsidR="00E056A5" w:rsidRPr="00013B70">
        <w:fldChar w:fldCharType="end"/>
      </w:r>
      <w:r w:rsidR="00974CBF" w:rsidRPr="00013B70">
        <w:t>.</w:t>
      </w:r>
      <w:r w:rsidR="00775D48" w:rsidRPr="00013B70">
        <w:t xml:space="preserve"> Also useful is a </w:t>
      </w:r>
      <w:r w:rsidR="00974CBF" w:rsidRPr="00013B70">
        <w:rPr>
          <w:rStyle w:val="hlfld-title"/>
          <w:color w:val="000000"/>
          <w:szCs w:val="30"/>
        </w:rPr>
        <w:t>review on differen</w:t>
      </w:r>
      <w:r w:rsidR="004E1555" w:rsidRPr="00013B70">
        <w:rPr>
          <w:rStyle w:val="hlfld-title"/>
          <w:color w:val="000000"/>
          <w:szCs w:val="30"/>
        </w:rPr>
        <w:t xml:space="preserve">t types of perovskites with various </w:t>
      </w:r>
      <w:r w:rsidR="002D73A3" w:rsidRPr="00013B70">
        <w:rPr>
          <w:rStyle w:val="hlfld-title"/>
          <w:color w:val="000000"/>
          <w:szCs w:val="30"/>
        </w:rPr>
        <w:t xml:space="preserve">elements, </w:t>
      </w:r>
      <w:r w:rsidR="00E07B59" w:rsidRPr="00013B70">
        <w:rPr>
          <w:rStyle w:val="hlfld-title"/>
          <w:color w:val="000000"/>
          <w:szCs w:val="30"/>
        </w:rPr>
        <w:t>lead/lead-free</w:t>
      </w:r>
      <w:r w:rsidR="002D73A3" w:rsidRPr="00013B70">
        <w:rPr>
          <w:rStyle w:val="hlfld-title"/>
          <w:color w:val="000000"/>
          <w:szCs w:val="30"/>
        </w:rPr>
        <w:t xml:space="preserve">, </w:t>
      </w:r>
      <w:r w:rsidR="00974CBF" w:rsidRPr="00013B70">
        <w:rPr>
          <w:rStyle w:val="hlfld-title"/>
          <w:color w:val="000000"/>
          <w:szCs w:val="30"/>
        </w:rPr>
        <w:t>their perfor</w:t>
      </w:r>
      <w:r w:rsidR="004E1555" w:rsidRPr="00013B70">
        <w:rPr>
          <w:rStyle w:val="hlfld-title"/>
          <w:color w:val="000000"/>
          <w:szCs w:val="30"/>
        </w:rPr>
        <w:t>mances and properties for photo</w:t>
      </w:r>
      <w:r w:rsidR="00974CBF" w:rsidRPr="00013B70">
        <w:rPr>
          <w:rStyle w:val="hlfld-title"/>
          <w:color w:val="000000"/>
          <w:szCs w:val="30"/>
        </w:rPr>
        <w:t>voltaics</w:t>
      </w:r>
      <w:r w:rsidR="002D73A3" w:rsidRPr="00013B70">
        <w:rPr>
          <w:rStyle w:val="hlfld-title"/>
          <w:color w:val="000000"/>
          <w:szCs w:val="30"/>
        </w:rPr>
        <w:t xml:space="preserve"> </w:t>
      </w:r>
      <w:r w:rsidR="00E056A5" w:rsidRPr="00013B70">
        <w:rPr>
          <w:rStyle w:val="hlfld-title"/>
          <w:color w:val="000000"/>
          <w:szCs w:val="30"/>
        </w:rPr>
        <w:fldChar w:fldCharType="begin" w:fldLock="1"/>
      </w:r>
      <w:r w:rsidR="00656764">
        <w:rPr>
          <w:rStyle w:val="hlfld-title"/>
          <w:color w:val="000000"/>
          <w:szCs w:val="30"/>
        </w:rPr>
        <w:instrText>ADDIN CSL_CITATION {"citationItems":[{"id":"ITEM-1","itemData":{"DOI":"10.1021/jz502547f","ISSN":"1948-7185","abstract":"Organic–inorganic lead halide based perovskites solar cells are by far the highest efficiency solution-processed solar cells, threatening to challenge thin film and polycrystalline silicon ones. Despite the intense research in this area, concerns surrounding the long-term stability as well as the toxicity of lead in the archetypal perovskite, CH3NH3PbI3, have the potential to derail commercialization. Although the search for Pb-free perovskites have naturally shifted to other transition metal cations and formulations that replace the organic moiety, efficiencies with these substitutions are still substantially lower than those of the Pb-perovskite. The perovskite family offers rich multitudes of crystal structures and substituents with the potential to uncover new and exciting photophysical phenomena that hold the promise of higher solar cell efficiencies. In addressing materials beyond CH3NH3PbI3, this Perspective will discuss a broad palette of elemental substitutions, solid solutions, and multidimensio...","author":[{"dropping-particle":"","family":"Boix","given":"Pablo P.","non-dropping-particle":"","parse-names":false,"suffix":""},{"dropping-particle":"","family":"Agarwala","given":"Shweta","non-dropping-particle":"","parse-names":false,"suffix":""},{"dropping-particle":"","family":"Koh","given":"Teck Ming","non-dropping-particle":"","parse-names":false,"suffix":""},{"dropping-particle":"","family":"Mathews","given":"Nripan","non-dropping-particle":"","parse-names":false,"suffix":""},{"dropping-particle":"","family":"Mhaisalkar","given":"Subodh G.","non-dropping-particle":"","parse-names":false,"suffix":""}],"container-title":"The Journal of Physical Chemistry Letters","id":"ITEM-1","issue":"5","issued":{"date-parts":[["2015","3","5"]]},"page":"898-907","publisher":"American Chemical Society","title":"Perovskite Solar Cells: Beyond Methylammonium Lead Iodide","type":"article-journal","volume":"6"},"uris":["http://www.mendeley.com/documents/?uuid=54958010-e409-49e4-9e70-d892f61a333b"]}],"mendeley":{"formattedCitation":"[45]","plainTextFormattedCitation":"[45]","previouslyFormattedCitation":"[52]"},"properties":{"noteIndex":0},"schema":"https://github.com/citation-style-language/schema/raw/master/csl-citation.json"}</w:instrText>
      </w:r>
      <w:r w:rsidR="00E056A5" w:rsidRPr="00013B70">
        <w:rPr>
          <w:rStyle w:val="hlfld-title"/>
          <w:color w:val="000000"/>
          <w:szCs w:val="30"/>
        </w:rPr>
        <w:fldChar w:fldCharType="separate"/>
      </w:r>
      <w:r w:rsidR="00656764" w:rsidRPr="00656764">
        <w:rPr>
          <w:rStyle w:val="hlfld-title"/>
          <w:noProof/>
          <w:color w:val="000000"/>
          <w:szCs w:val="30"/>
        </w:rPr>
        <w:t>[45]</w:t>
      </w:r>
      <w:r w:rsidR="00E056A5" w:rsidRPr="00013B70">
        <w:rPr>
          <w:rStyle w:val="hlfld-title"/>
          <w:color w:val="000000"/>
          <w:szCs w:val="30"/>
        </w:rPr>
        <w:fldChar w:fldCharType="end"/>
      </w:r>
      <w:r w:rsidR="00974CBF" w:rsidRPr="00013B70">
        <w:rPr>
          <w:rStyle w:val="hlfld-title"/>
          <w:color w:val="000000"/>
          <w:szCs w:val="30"/>
        </w:rPr>
        <w:t xml:space="preserve">, </w:t>
      </w:r>
      <w:r w:rsidR="00E07B59" w:rsidRPr="00013B70">
        <w:rPr>
          <w:rStyle w:val="hlfld-title"/>
          <w:color w:val="000000"/>
          <w:szCs w:val="30"/>
        </w:rPr>
        <w:t xml:space="preserve">whilst </w:t>
      </w:r>
      <w:r w:rsidR="00974CBF" w:rsidRPr="00013B70">
        <w:t xml:space="preserve">a similar review </w:t>
      </w:r>
      <w:r w:rsidR="00E07B59" w:rsidRPr="00013B70">
        <w:t xml:space="preserve">on research in this field </w:t>
      </w:r>
      <w:r w:rsidR="00974CBF" w:rsidRPr="00013B70">
        <w:t xml:space="preserve">discusses </w:t>
      </w:r>
      <w:r w:rsidR="0060667C" w:rsidRPr="00013B70">
        <w:t xml:space="preserve">future </w:t>
      </w:r>
      <w:r w:rsidR="00974CBF" w:rsidRPr="00013B70">
        <w:t>trends</w:t>
      </w:r>
      <w:r w:rsidR="0060667C" w:rsidRPr="00013B70">
        <w:t>,</w:t>
      </w:r>
      <w:r w:rsidR="00974CBF" w:rsidRPr="00013B70">
        <w:t xml:space="preserve"> while ending with a roadmap of this technology </w:t>
      </w:r>
      <w:r w:rsidR="00E056A5" w:rsidRPr="00013B70">
        <w:fldChar w:fldCharType="begin"/>
      </w:r>
      <w:r w:rsidR="00974CBF" w:rsidRPr="00013B70">
        <w:instrText>ADDIN RW.CITE{{37576 Chander,Nikhil 2014}}</w:instrText>
      </w:r>
      <w:r w:rsidR="00E056A5" w:rsidRPr="00013B70">
        <w:fldChar w:fldCharType="separate"/>
      </w:r>
      <w:r w:rsidR="00974CBF" w:rsidRPr="00013B70">
        <w:t>[14]</w:t>
      </w:r>
      <w:r w:rsidR="00E056A5" w:rsidRPr="00013B70">
        <w:fldChar w:fldCharType="end"/>
      </w:r>
      <w:r w:rsidR="00974CBF" w:rsidRPr="00013B70">
        <w:t>.</w:t>
      </w:r>
    </w:p>
    <w:p w14:paraId="1A5C1234" w14:textId="5CEEBC4A" w:rsidR="00542FFF" w:rsidRPr="00013B70" w:rsidRDefault="00974CBF" w:rsidP="00D65B28">
      <w:r w:rsidRPr="00013B70">
        <w:t>The</w:t>
      </w:r>
      <w:r w:rsidR="0060667C" w:rsidRPr="00013B70">
        <w:t>re is also an</w:t>
      </w:r>
      <w:r w:rsidR="00205964" w:rsidRPr="00013B70">
        <w:t xml:space="preserve"> in-</w:t>
      </w:r>
      <w:r w:rsidRPr="00013B70">
        <w:t xml:space="preserve">depth review </w:t>
      </w:r>
      <w:r w:rsidR="0060667C" w:rsidRPr="00013B70">
        <w:t xml:space="preserve">which </w:t>
      </w:r>
      <w:r w:rsidRPr="00013B70">
        <w:t>provides references to stability</w:t>
      </w:r>
      <w:r w:rsidR="0060667C" w:rsidRPr="00013B70">
        <w:t>,</w:t>
      </w:r>
      <w:r w:rsidRPr="00013B70">
        <w:t xml:space="preserve"> although it is more of a review on different aspects of solar cell research on </w:t>
      </w:r>
      <w:r w:rsidR="00425EDF" w:rsidRPr="00013B70">
        <w:t xml:space="preserve">how techniques can improve </w:t>
      </w:r>
      <w:r w:rsidRPr="00013B70">
        <w:t xml:space="preserve">efficiency, device structure, materials and applications of </w:t>
      </w:r>
      <w:r w:rsidR="00425EDF" w:rsidRPr="00013B70">
        <w:t xml:space="preserve">PSCs </w:t>
      </w:r>
      <w:r w:rsidRPr="00013B70">
        <w:t xml:space="preserve">and more </w:t>
      </w:r>
      <w:r w:rsidR="00E056A5" w:rsidRPr="00013B70">
        <w:fldChar w:fldCharType="begin" w:fldLock="1"/>
      </w:r>
      <w:r w:rsidR="00656764">
        <w:instrText>ADDIN CSL_CITATION {"citationItems":[{"id":"ITEM-1","itemData":{"DOI":"10.1002/advs.201500324","ISBN":"21983844","ISSN":"21983844","abstract":"Organolead halide perovskite materials possess a combination of remarkable optoelectronic properties, such as steep optical absorption edge and high absorption coefficients, long charge carrier diffusion lengths and lifetimes. Taken together with the ability for low temperature preparation, also from solution, perovskite-based devices, especially photovoltaic (PV) cells have been studied intensively, with remarkable progress in performance, over the past few years. The combination of high efficiency, low cost and additional (non-PV) applications provides great potential for commercialization. Performance and applications of perovskite solar cells often correlate with their device structures. Many innovative device structures were developed, aiming at large-scale fabrication, reducing fabrication cost, enhancing the power conversion efficiency and thus broadening potential future applications. This review summarizes typical structures of perovskite solar cells and comments on novel device structures. The applications of perovskite solar cells are discussed.","author":[{"dropping-particle":"","family":"Zuo","given":"Chuantian","non-dropping-particle":"","parse-names":false,"suffix":""},{"dropping-particle":"","family":"Bolink","given":"Henk J.","non-dropping-particle":"","parse-names":false,"suffix":""},{"dropping-particle":"","family":"Han","given":"Hongwei","non-dropping-particle":"","parse-names":false,"suffix":""},{"dropping-particle":"","family":"Huang","given":"Jinsong","non-dropping-particle":"","parse-names":false,"suffix":""},{"dropping-particle":"","family":"Cahen","given":"David","non-dropping-particle":"","parse-names":false,"suffix":""},{"dropping-particle":"","family":"Ding","given":"Liming","non-dropping-particle":"","parse-names":false,"suffix":""}],"container-title":"Advanced Science","id":"ITEM-1","issue":"7","issued":{"date-parts":[["2016","7","14"]]},"page":"1500324","title":"Advances in Perovskite Solar Cells","type":"article-journal","volume":"3"},"uris":["http://www.mendeley.com/documents/?uuid=5744d350-a490-4844-b751-933d9db9237e"]}],"mendeley":{"formattedCitation":"[46]","plainTextFormattedCitation":"[46]","previouslyFormattedCitation":"[53]"},"properties":{"noteIndex":0},"schema":"https://github.com/citation-style-language/schema/raw/master/csl-citation.json"}</w:instrText>
      </w:r>
      <w:r w:rsidR="00E056A5" w:rsidRPr="00013B70">
        <w:fldChar w:fldCharType="separate"/>
      </w:r>
      <w:r w:rsidR="00656764" w:rsidRPr="00656764">
        <w:rPr>
          <w:noProof/>
        </w:rPr>
        <w:t>[46]</w:t>
      </w:r>
      <w:r w:rsidR="00E056A5" w:rsidRPr="00013B70">
        <w:fldChar w:fldCharType="end"/>
      </w:r>
      <w:r w:rsidRPr="00013B70">
        <w:t>.</w:t>
      </w:r>
    </w:p>
    <w:p w14:paraId="59330F42" w14:textId="77777777" w:rsidR="00EA2E16" w:rsidRPr="00013B70" w:rsidRDefault="00974CBF" w:rsidP="0099372A">
      <w:pPr>
        <w:pStyle w:val="Heading2"/>
      </w:pPr>
      <w:bookmarkStart w:id="48" w:name="_Toc465696882"/>
      <w:r w:rsidRPr="00013B70">
        <w:t xml:space="preserve"> </w:t>
      </w:r>
      <w:bookmarkStart w:id="49" w:name="_Toc530166415"/>
      <w:bookmarkStart w:id="50" w:name="_Toc530166550"/>
      <w:bookmarkStart w:id="51" w:name="_Toc530167102"/>
      <w:bookmarkStart w:id="52" w:name="_Toc530167243"/>
      <w:bookmarkStart w:id="53" w:name="_Toc4264463"/>
      <w:bookmarkEnd w:id="48"/>
      <w:r w:rsidR="00B45DCF" w:rsidRPr="00013B70">
        <w:t xml:space="preserve">The aims of </w:t>
      </w:r>
      <w:r w:rsidR="008F23FA" w:rsidRPr="00013B70">
        <w:t>this review</w:t>
      </w:r>
      <w:bookmarkEnd w:id="49"/>
      <w:bookmarkEnd w:id="50"/>
      <w:bookmarkEnd w:id="51"/>
      <w:bookmarkEnd w:id="52"/>
      <w:bookmarkEnd w:id="53"/>
    </w:p>
    <w:p w14:paraId="16DD43ED" w14:textId="77777777" w:rsidR="005864BA" w:rsidRPr="00013B70" w:rsidRDefault="00F74A21" w:rsidP="00D65B28">
      <w:r w:rsidRPr="00013B70">
        <w:t>Like many other reviews, t</w:t>
      </w:r>
      <w:r w:rsidR="009438FE" w:rsidRPr="00013B70">
        <w:t xml:space="preserve">he present </w:t>
      </w:r>
      <w:r w:rsidR="00974CBF" w:rsidRPr="00013B70">
        <w:t>paper looks at the different areas of the developments of stability research</w:t>
      </w:r>
      <w:r w:rsidR="009438FE" w:rsidRPr="00013B70">
        <w:t>. Its ultimate aim is to categoriz</w:t>
      </w:r>
      <w:r w:rsidR="00974CBF" w:rsidRPr="00013B70">
        <w:t xml:space="preserve">e different changes and tests on overcoming the instability issues, without being exhaustive of the current literature available, but enough to present the main directions that </w:t>
      </w:r>
      <w:r w:rsidR="009438FE" w:rsidRPr="00013B70">
        <w:t>various</w:t>
      </w:r>
      <w:r w:rsidR="00974CBF" w:rsidRPr="00013B70">
        <w:t xml:space="preserve"> groups are going in.</w:t>
      </w:r>
    </w:p>
    <w:p w14:paraId="4183929F" w14:textId="77777777" w:rsidR="005864BA" w:rsidRPr="00013B70" w:rsidRDefault="00C7698F" w:rsidP="00D65B28">
      <w:r w:rsidRPr="00013B70">
        <w:t>I</w:t>
      </w:r>
      <w:r w:rsidR="00974CBF" w:rsidRPr="00013B70">
        <w:t>t is hoped to become a basic text for further research and understanding of later/previous reviews in a more stimulating style</w:t>
      </w:r>
      <w:r w:rsidR="00F74A21" w:rsidRPr="00013B70">
        <w:t>.</w:t>
      </w:r>
      <w:r w:rsidR="00974CBF" w:rsidRPr="00013B70">
        <w:t xml:space="preserve"> </w:t>
      </w:r>
      <w:r w:rsidR="00F74A21" w:rsidRPr="00013B70">
        <w:t xml:space="preserve">This is intended to make it easier </w:t>
      </w:r>
      <w:r w:rsidR="00974CBF" w:rsidRPr="00013B70">
        <w:t>to digest the vast amount of information that this field contains. Hence</w:t>
      </w:r>
      <w:r w:rsidRPr="00013B70">
        <w:t>,</w:t>
      </w:r>
      <w:r w:rsidR="00974CBF" w:rsidRPr="00013B70">
        <w:t xml:space="preserve"> while not being state of the art</w:t>
      </w:r>
      <w:r w:rsidR="005C5AE6" w:rsidRPr="00013B70">
        <w:t>,</w:t>
      </w:r>
      <w:r w:rsidR="00974CBF" w:rsidRPr="00013B70">
        <w:t xml:space="preserve"> it is a good base to start with.</w:t>
      </w:r>
    </w:p>
    <w:p w14:paraId="6F9CA817" w14:textId="77777777" w:rsidR="00EA2E16" w:rsidRPr="00013B70" w:rsidRDefault="00974CBF" w:rsidP="00D65B28">
      <w:r w:rsidRPr="00013B70">
        <w:t>Included mind maps help the reader to appreciate the main points of each section in the review.</w:t>
      </w:r>
    </w:p>
    <w:p w14:paraId="67E95B63" w14:textId="77777777" w:rsidR="00EA2E16" w:rsidRPr="00013B70" w:rsidRDefault="00686CCC" w:rsidP="0099372A">
      <w:pPr>
        <w:pStyle w:val="Heading2"/>
      </w:pPr>
      <w:bookmarkStart w:id="54" w:name="_Toc465696883"/>
      <w:r w:rsidRPr="00013B70">
        <w:t xml:space="preserve"> </w:t>
      </w:r>
      <w:bookmarkStart w:id="55" w:name="_Toc530166416"/>
      <w:bookmarkStart w:id="56" w:name="_Toc530166551"/>
      <w:bookmarkStart w:id="57" w:name="_Toc530167103"/>
      <w:bookmarkStart w:id="58" w:name="_Toc530167244"/>
      <w:bookmarkStart w:id="59" w:name="_Toc4264464"/>
      <w:r w:rsidRPr="00013B70">
        <w:t xml:space="preserve">What </w:t>
      </w:r>
      <w:r w:rsidR="000647E2" w:rsidRPr="00013B70">
        <w:t xml:space="preserve">is </w:t>
      </w:r>
      <w:r w:rsidR="00365C9E" w:rsidRPr="00013B70">
        <w:t xml:space="preserve">a </w:t>
      </w:r>
      <w:r w:rsidR="00E426BE" w:rsidRPr="00013B70">
        <w:t>p</w:t>
      </w:r>
      <w:r w:rsidRPr="00013B70">
        <w:t>erovskite</w:t>
      </w:r>
      <w:r w:rsidR="00843D66" w:rsidRPr="00013B70">
        <w:t>;</w:t>
      </w:r>
      <w:r w:rsidR="00974CBF" w:rsidRPr="00013B70">
        <w:t xml:space="preserve"> </w:t>
      </w:r>
      <w:r w:rsidR="00D746B1" w:rsidRPr="00013B70">
        <w:t>h</w:t>
      </w:r>
      <w:r w:rsidR="00843D66" w:rsidRPr="00013B70">
        <w:t xml:space="preserve">ow </w:t>
      </w:r>
      <w:r w:rsidR="00974CBF" w:rsidRPr="00013B70">
        <w:t xml:space="preserve">was </w:t>
      </w:r>
      <w:r w:rsidR="00843D66" w:rsidRPr="00013B70">
        <w:t xml:space="preserve">it </w:t>
      </w:r>
      <w:r w:rsidR="00974CBF" w:rsidRPr="00013B70">
        <w:t>discovered</w:t>
      </w:r>
      <w:bookmarkEnd w:id="54"/>
      <w:r w:rsidR="0026171B" w:rsidRPr="00013B70">
        <w:t>?</w:t>
      </w:r>
      <w:bookmarkEnd w:id="55"/>
      <w:bookmarkEnd w:id="56"/>
      <w:bookmarkEnd w:id="57"/>
      <w:bookmarkEnd w:id="58"/>
      <w:bookmarkEnd w:id="59"/>
    </w:p>
    <w:p w14:paraId="7E63C77E" w14:textId="4A40CE51" w:rsidR="00046225" w:rsidRPr="00013B70" w:rsidRDefault="00974CBF" w:rsidP="00D65B28">
      <w:r w:rsidRPr="00013B70">
        <w:t>Perovskites in general have the property of crystal structure ABO</w:t>
      </w:r>
      <w:r w:rsidRPr="00013B70">
        <w:rPr>
          <w:vertAlign w:val="subscript"/>
        </w:rPr>
        <w:t>3</w:t>
      </w:r>
      <w:r w:rsidR="000647E2" w:rsidRPr="00013B70">
        <w:t xml:space="preserve">. They were </w:t>
      </w:r>
      <w:r w:rsidRPr="00013B70">
        <w:t xml:space="preserve">originally discovered </w:t>
      </w:r>
      <w:r w:rsidR="000647E2" w:rsidRPr="00013B70">
        <w:t xml:space="preserve">as </w:t>
      </w:r>
      <w:r w:rsidRPr="00013B70">
        <w:t>being orthorhombic crystal</w:t>
      </w:r>
      <w:r w:rsidR="00D05222" w:rsidRPr="00013B70">
        <w:t>s</w:t>
      </w:r>
      <w:r w:rsidRPr="00013B70">
        <w:t xml:space="preserve"> known as calcium titanate (CaTiO</w:t>
      </w:r>
      <w:r w:rsidRPr="00013B70">
        <w:rPr>
          <w:vertAlign w:val="subscript"/>
        </w:rPr>
        <w:t>3</w:t>
      </w:r>
      <w:r w:rsidRPr="00013B70">
        <w:t>) mineral by Gustav Rose</w:t>
      </w:r>
      <w:r w:rsidR="005C73F8" w:rsidRPr="00013B70">
        <w:t xml:space="preserve"> </w:t>
      </w:r>
      <w:r w:rsidR="000F22ED" w:rsidRPr="00013B70">
        <w:t xml:space="preserve">in </w:t>
      </w:r>
      <w:r w:rsidRPr="00013B70">
        <w:t xml:space="preserve">1839 in the Ural mountains of Russia and named after the Russian Count Lev Aleksevich von Perovski </w:t>
      </w:r>
      <w:r w:rsidR="00E056A5" w:rsidRPr="00013B70">
        <w:fldChar w:fldCharType="begin" w:fldLock="1"/>
      </w:r>
      <w:r w:rsidR="0011391E">
        <w:instrText>ADDIN CSL_CITATION {"citationItems":[{"id":"ITEM-1","itemData":{"DOI":"10.1021/ic401215x","ISSN":"0020-1669","PMID":"23834108","abstract":"A broad organic-inorganic series of hybrid metal iodide perovskites with the general formulation AMI3, where A is the methylammonium (CH3NH3(+)) or formamidinium (HC(NH2)2(+)) cation and M is Sn (1 and 2) or Pb (3 and 4) are reported. The compounds have been prepared through a variety of synthetic approaches, and the nature of the resulting materials is discussed in terms of their thermal stability and optical and electronic properties. We find that the chemical and physical properties of these materials strongly depend on the preparation method. Single crystal X-ray diffraction analysis of 1-4 classifies the compounds in the perovskite structural family. Structural phase transitions were observed and investigated by temperature-dependent single crystal X-ray diffraction in the 100-400 K range. The charge transport properties of the materials are discussed in conjunction with diffuse reflectance studies in the mid-IR region that display characteristic absorption features. Temperature-dependent studies show a strong dependence of the resistivity as a function of the crystal structure. Optical absorption measurements indicate that 1-4 behave as direct-gap semiconductors with energy band gaps distributed in the range of 1.25-1.75 eV. The compounds exhibit an intense near-IR photoluminescence (PL) emission in the 700-1000 nm range (1.1-1.7 eV) at room temperature. We show that solid solutions between the Sn and Pb compounds are readily accessible throughout the composition range. The optical properties such as energy band gap, emission intensity, and wavelength can be readily controlled as we show for the isostructural series of solid solutions CH3NH3Sn(1-x)Pb(x)I3 (5). The charge transport type in these materials was characterized by Seebeck coefficient and Hall-effect measurements. The compounds behave as p- or n-type semiconductors depending on the preparation method. The samples with the lowest carrier concentration are prepared from solution and are n-type; p-type samples can be obtained through solid state reactions exposed in air in a controllable manner. In the case of Sn compounds, there is a facile tendency toward oxidation which causes the materials to be doped with Sn(4+) and thus behave as p-type semiconductors displaying metal-like conductivity. The compounds appear to possess very high estimated electron and hole mobilities that exceed 2000 cm(2)/(V s) and 300 cm(2)/(V s), respectively, as shown in the case of CH3NH3SnI3 (1). We also compare …","author":[{"dropping-particle":"","family":"Stoumpos","given":"Constantinos C","non-dropping-particle":"","parse-names":false,"suffix":""},{"dropping-particle":"","family":"Malliakas","given":"Christos D","non-dropping-particle":"","parse-names":false,"suffix":""},{"dropping-particle":"","family":"Kanatzidis","given":"Mercouri G","non-dropping-particle":"","parse-names":false,"suffix":""}],"container-title":"Inorganic Chemistry","id":"ITEM-1","issue":"15","issued":{"date-parts":[["2013","8","5"]]},"note":"From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1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)\n","page":"9019-9038","title":"Semiconducting Tin and Lead Iodide Perovskites with Organic Cations: Phase Transitions, High Mobilities, and Near-Infrared Photoluminescent Properties","type":"article-journal","volume":"52"},"uris":["http://www.mendeley.com/documents/?uuid=59338792-c0dd-43c3-98eb-daf774b8b487"]}],"mendeley":{"formattedCitation":"[57]","plainTextFormattedCitation":"[57]","previouslyFormattedCitation":"[57]"},"properties":{"noteIndex":0},"schema":"https://github.com/citation-style-language/schema/raw/master/csl-citation.json"}</w:instrText>
      </w:r>
      <w:r w:rsidR="00E056A5" w:rsidRPr="00013B70">
        <w:fldChar w:fldCharType="separate"/>
      </w:r>
      <w:r w:rsidR="0011391E" w:rsidRPr="0011391E">
        <w:rPr>
          <w:noProof/>
        </w:rPr>
        <w:t>[57]</w:t>
      </w:r>
      <w:r w:rsidR="00E056A5" w:rsidRPr="00013B70">
        <w:fldChar w:fldCharType="end"/>
      </w:r>
    </w:p>
    <w:p w14:paraId="54E92781" w14:textId="4E29BF8A" w:rsidR="005864BA" w:rsidRPr="00013B70" w:rsidRDefault="00EE7286" w:rsidP="00D65B28">
      <w:r w:rsidRPr="00013B70">
        <w:t>The original document</w:t>
      </w:r>
      <w:r w:rsidR="00707B30" w:rsidRPr="00013B70">
        <w:t>ation</w:t>
      </w:r>
      <w:r w:rsidRPr="00013B70">
        <w:t xml:space="preserve"> </w:t>
      </w:r>
      <w:r w:rsidR="002A2007" w:rsidRPr="00013B70">
        <w:t>on</w:t>
      </w:r>
      <w:r w:rsidRPr="00013B70">
        <w:t xml:space="preserve"> their </w:t>
      </w:r>
      <w:r w:rsidR="00707B30" w:rsidRPr="00013B70">
        <w:t xml:space="preserve">discovery </w:t>
      </w:r>
      <w:r w:rsidR="002A2007" w:rsidRPr="00013B70">
        <w:t>was</w:t>
      </w:r>
      <w:r w:rsidR="00707B30" w:rsidRPr="00013B70">
        <w:t xml:space="preserve"> written by </w:t>
      </w:r>
      <w:r w:rsidRPr="00013B70">
        <w:t>Gustav Rose in his book</w:t>
      </w:r>
      <w:r w:rsidR="001836E4" w:rsidRPr="00013B70">
        <w:t>,</w:t>
      </w:r>
      <w:r w:rsidRPr="00013B70">
        <w:t xml:space="preserve"> which can be found by </w:t>
      </w:r>
      <w:r w:rsidR="00E065D4" w:rsidRPr="00013B70">
        <w:t>search</w:t>
      </w:r>
      <w:r w:rsidR="00421BC2" w:rsidRPr="00013B70">
        <w:t>ing</w:t>
      </w:r>
      <w:r w:rsidR="00E065D4" w:rsidRPr="00013B70">
        <w:t xml:space="preserve"> for the word </w:t>
      </w:r>
      <w:r w:rsidR="000A7CB4" w:rsidRPr="00013B70">
        <w:t>perowskit</w:t>
      </w:r>
      <w:r w:rsidRPr="00013B70">
        <w:t xml:space="preserve"> in </w:t>
      </w:r>
      <w:r w:rsidR="00421BC2" w:rsidRPr="00013B70">
        <w:t>Google:</w:t>
      </w:r>
      <w:r w:rsidR="00503F3B" w:rsidRPr="00013B70">
        <w:t xml:space="preserve"> this</w:t>
      </w:r>
      <w:r w:rsidRPr="00013B70">
        <w:t xml:space="preserve"> brings up</w:t>
      </w:r>
      <w:r w:rsidR="009815B6" w:rsidRPr="00013B70">
        <w:t xml:space="preserve"> the account and description of it on page 129 and other</w:t>
      </w:r>
      <w:r w:rsidRPr="00013B70">
        <w:t xml:space="preserve"> sections where this mineral is mentioned</w:t>
      </w:r>
      <w:r w:rsidR="00421BC2" w:rsidRPr="00013B70">
        <w:t xml:space="preserve"> in Ref.</w:t>
      </w:r>
      <w:r w:rsidR="009815B6" w:rsidRPr="00013B70">
        <w:t xml:space="preserve"> </w:t>
      </w:r>
      <w:r w:rsidR="00E056A5" w:rsidRPr="00013B70">
        <w:fldChar w:fldCharType="begin" w:fldLock="1"/>
      </w:r>
      <w:r w:rsidR="0011391E">
        <w:instrText>ADDIN CSL_CITATION {"citationItems":[{"id":"ITEM-1","itemData":{"author":[{"dropping-particle":"","family":"Rose","given":"Gustav","non-dropping-particle":"","parse-names":false,"suffix":""}],"collection-title":"Mineralogisch geognostische Reise nach dem Ural, dem Altai und dem Kaspischen Meere","id":"ITEM-1","issued":{"date-parts":[["1842"]]},"number-of-pages":"1247","publisher":"Sander","publisher-place":"Berlin","title":"Mineralogisch geognostische Reise nach dem Ural, dem Altai und dem Kaspischen Meere","type":"book"},"uris":["http://www.mendeley.com/documents/?uuid=a592e5c5-cbfb-44e2-a3c8-075ffc189c34"]}],"mendeley":{"formattedCitation":"[58]","plainTextFormattedCitation":"[58]","previouslyFormattedCitation":"[58]"},"properties":{"noteIndex":0},"schema":"https://github.com/citation-style-language/schema/raw/master/csl-citation.json"}</w:instrText>
      </w:r>
      <w:r w:rsidR="00E056A5" w:rsidRPr="00013B70">
        <w:fldChar w:fldCharType="separate"/>
      </w:r>
      <w:r w:rsidR="0011391E" w:rsidRPr="0011391E">
        <w:rPr>
          <w:noProof/>
        </w:rPr>
        <w:t>[58]</w:t>
      </w:r>
      <w:r w:rsidR="00E056A5" w:rsidRPr="00013B70">
        <w:fldChar w:fldCharType="end"/>
      </w:r>
      <w:r w:rsidR="00CF3540" w:rsidRPr="00013B70">
        <w:t>.</w:t>
      </w:r>
    </w:p>
    <w:p w14:paraId="0F9D6E16" w14:textId="77777777" w:rsidR="000F22ED" w:rsidRPr="00013B70" w:rsidRDefault="00EA2E16" w:rsidP="00D65B28">
      <w:r w:rsidRPr="00013B70">
        <w:lastRenderedPageBreak/>
        <w:t xml:space="preserve">Their most basic form consists of a cubic </w:t>
      </w:r>
      <w:r w:rsidR="000F22ED" w:rsidRPr="00013B70">
        <w:t xml:space="preserve">orthorhombic </w:t>
      </w:r>
      <w:r w:rsidRPr="00013B70">
        <w:t xml:space="preserve">lattice </w:t>
      </w:r>
      <w:r w:rsidR="000F22ED" w:rsidRPr="00013B70">
        <w:t xml:space="preserve">having </w:t>
      </w:r>
      <w:r w:rsidRPr="00013B70">
        <w:t xml:space="preserve">a metal molecule in the centre </w:t>
      </w:r>
      <w:r w:rsidR="00CB7CE6" w:rsidRPr="00013B70">
        <w:t xml:space="preserve">which for the untrained reader </w:t>
      </w:r>
      <w:r w:rsidR="00C431D7" w:rsidRPr="00013B70">
        <w:t xml:space="preserve">is </w:t>
      </w:r>
      <w:r w:rsidR="00CB7CE6" w:rsidRPr="00013B70">
        <w:t xml:space="preserve">a rectangular structure </w:t>
      </w:r>
      <w:r w:rsidR="000F22ED" w:rsidRPr="00013B70">
        <w:t>with</w:t>
      </w:r>
      <w:r w:rsidR="00C431D7" w:rsidRPr="00013B70">
        <w:t xml:space="preserve"> </w:t>
      </w:r>
      <w:r w:rsidR="0063323A" w:rsidRPr="00013B70">
        <w:t xml:space="preserve">a </w:t>
      </w:r>
      <w:r w:rsidR="00C431D7" w:rsidRPr="00013B70">
        <w:t xml:space="preserve">different length for each of the axes, e.g. x = 2, </w:t>
      </w:r>
      <w:r w:rsidR="00C431D7" w:rsidRPr="00013B70">
        <w:rPr>
          <w:i/>
        </w:rPr>
        <w:t>y</w:t>
      </w:r>
      <w:r w:rsidR="000A7CB4" w:rsidRPr="00013B70">
        <w:t xml:space="preserve"> </w:t>
      </w:r>
      <w:r w:rsidR="00C431D7" w:rsidRPr="00013B70">
        <w:t>=</w:t>
      </w:r>
      <w:r w:rsidR="000A7CB4" w:rsidRPr="00013B70">
        <w:t xml:space="preserve"> </w:t>
      </w:r>
      <w:r w:rsidR="00C431D7" w:rsidRPr="00013B70">
        <w:t xml:space="preserve">4 and </w:t>
      </w:r>
      <w:r w:rsidR="00C431D7" w:rsidRPr="00013B70">
        <w:rPr>
          <w:i/>
        </w:rPr>
        <w:t>z</w:t>
      </w:r>
      <w:r w:rsidR="00C431D7" w:rsidRPr="00013B70">
        <w:t xml:space="preserve"> = 1</w:t>
      </w:r>
      <w:r w:rsidRPr="00013B70">
        <w:t>.</w:t>
      </w:r>
    </w:p>
    <w:p w14:paraId="2594FCE3" w14:textId="73119B97" w:rsidR="000F22ED" w:rsidRPr="00013B70" w:rsidRDefault="0063323A" w:rsidP="00D65B28">
      <w:r w:rsidRPr="00013B70">
        <w:t>Perovskite structures vary</w:t>
      </w:r>
      <w:r w:rsidR="00EA2E16" w:rsidRPr="00013B70">
        <w:t xml:space="preserve">, </w:t>
      </w:r>
      <w:r w:rsidR="009E63F1" w:rsidRPr="00013B70">
        <w:t xml:space="preserve">two </w:t>
      </w:r>
      <w:r w:rsidRPr="00013B70">
        <w:t xml:space="preserve">examples of </w:t>
      </w:r>
      <w:r w:rsidR="002A2007" w:rsidRPr="00013B70">
        <w:t xml:space="preserve">which </w:t>
      </w:r>
      <w:r w:rsidRPr="00013B70">
        <w:t xml:space="preserve">are </w:t>
      </w:r>
      <w:r w:rsidR="00EA2E16" w:rsidRPr="00013B70">
        <w:t>double perovskites</w:t>
      </w:r>
      <w:r w:rsidR="00C61C52" w:rsidRPr="00013B70">
        <w:t xml:space="preserve"> where</w:t>
      </w:r>
      <w:r w:rsidR="00B84B21" w:rsidRPr="00013B70">
        <w:rPr>
          <w:color w:val="000000"/>
          <w:shd w:val="clear" w:color="auto" w:fill="FFFFFF"/>
        </w:rPr>
        <w:t xml:space="preserve"> </w:t>
      </w:r>
      <w:r w:rsidR="00421D43" w:rsidRPr="00013B70">
        <w:rPr>
          <w:color w:val="000000"/>
          <w:shd w:val="clear" w:color="auto" w:fill="FFFFFF"/>
        </w:rPr>
        <w:t>‘</w:t>
      </w:r>
      <w:r w:rsidR="00C61C52" w:rsidRPr="00013B70">
        <w:rPr>
          <w:color w:val="000000"/>
          <w:shd w:val="clear" w:color="auto" w:fill="FFFFFF"/>
        </w:rPr>
        <w:t xml:space="preserve">the unit cell </w:t>
      </w:r>
      <w:r w:rsidR="002973DE" w:rsidRPr="00013B70">
        <w:rPr>
          <w:color w:val="000000"/>
          <w:shd w:val="clear" w:color="auto" w:fill="FFFFFF"/>
        </w:rPr>
        <w:t>is of</w:t>
      </w:r>
      <w:r w:rsidR="00C61C52" w:rsidRPr="00013B70">
        <w:rPr>
          <w:color w:val="000000"/>
          <w:shd w:val="clear" w:color="auto" w:fill="FFFFFF"/>
        </w:rPr>
        <w:t xml:space="preserve"> twice that of </w:t>
      </w:r>
      <w:r w:rsidR="002973DE" w:rsidRPr="00013B70">
        <w:rPr>
          <w:color w:val="000000"/>
          <w:shd w:val="clear" w:color="auto" w:fill="FFFFFF"/>
        </w:rPr>
        <w:t xml:space="preserve">the </w:t>
      </w:r>
      <w:r w:rsidR="00C61C52" w:rsidRPr="00013B70">
        <w:rPr>
          <w:color w:val="000000"/>
          <w:shd w:val="clear" w:color="auto" w:fill="FFFFFF"/>
        </w:rPr>
        <w:t xml:space="preserve">perovskite. It has the same architecture of 12 coordinate A </w:t>
      </w:r>
      <w:r w:rsidR="003A2122" w:rsidRPr="00013B70">
        <w:rPr>
          <w:color w:val="000000"/>
          <w:shd w:val="clear" w:color="auto" w:fill="FFFFFF"/>
        </w:rPr>
        <w:t>sites and six</w:t>
      </w:r>
      <w:r w:rsidR="00C61C52" w:rsidRPr="00013B70">
        <w:rPr>
          <w:color w:val="000000"/>
          <w:shd w:val="clear" w:color="auto" w:fill="FFFFFF"/>
        </w:rPr>
        <w:t xml:space="preserve"> coordinate B sites, but two cations are ordered on the B site</w:t>
      </w:r>
      <w:r w:rsidR="00421D43" w:rsidRPr="00013B70">
        <w:t>’</w:t>
      </w:r>
      <w:r w:rsidR="002973DE" w:rsidRPr="00013B70">
        <w:t xml:space="preserve"> </w:t>
      </w:r>
      <w:r w:rsidR="002973DE" w:rsidRPr="00013B70">
        <w:fldChar w:fldCharType="begin" w:fldLock="1"/>
      </w:r>
      <w:r w:rsidR="0011391E">
        <w:instrText>ADDIN CSL_CITATION {"citationItems":[{"id":"ITEM-1","itemData":{"URL":"https://www.princeton.edu/~cavalab/tutorials/public/structures/perovskites.html","accessed":{"date-parts":[["2018","9","21"]]},"author":[{"dropping-particle":"","family":"Cava","given":"Robert J","non-dropping-particle":"","parse-names":false,"suffix":""}],"id":"ITEM-1","issued":{"date-parts":[["0"]]},"title":"Perovskite structure and derivatives","type":"webpage"},"uris":["http://www.mendeley.com/documents/?uuid=090613b1-6efc-35f1-bd5e-dfc9f7f64536"]}],"mendeley":{"formattedCitation":"[59]","plainTextFormattedCitation":"[59]","previouslyFormattedCitation":"[59]"},"properties":{"noteIndex":0},"schema":"https://github.com/citation-style-language/schema/raw/master/csl-citation.json"}</w:instrText>
      </w:r>
      <w:r w:rsidR="002973DE" w:rsidRPr="00013B70">
        <w:fldChar w:fldCharType="separate"/>
      </w:r>
      <w:r w:rsidR="0011391E" w:rsidRPr="0011391E">
        <w:rPr>
          <w:noProof/>
        </w:rPr>
        <w:t>[59]</w:t>
      </w:r>
      <w:r w:rsidR="002973DE" w:rsidRPr="00013B70">
        <w:fldChar w:fldCharType="end"/>
      </w:r>
      <w:r w:rsidR="00EA2E16" w:rsidRPr="00013B70">
        <w:t>, and inverse perovskites where the anions and cations are reversed</w:t>
      </w:r>
      <w:r w:rsidR="00421D43" w:rsidRPr="00013B70">
        <w:t xml:space="preserve">. </w:t>
      </w:r>
      <w:r w:rsidR="00BA422C" w:rsidRPr="00013B70">
        <w:t>There are many more types; p</w:t>
      </w:r>
      <w:r w:rsidR="00EA2E16" w:rsidRPr="00013B70">
        <w:t xml:space="preserve">erovskites have applications in photocatalysis and ferroelectricity </w:t>
      </w:r>
      <w:r w:rsidR="00E056A5" w:rsidRPr="00013B70">
        <w:fldChar w:fldCharType="begin" w:fldLock="1"/>
      </w:r>
      <w:r w:rsidR="0011391E">
        <w:instrText>ADDIN CSL_CITATION {"citationItems":[{"id":"ITEM-1","itemData":{"DOI":"10.1063/1.4767229","ISBN":"0021-8979","ISSN":"0021-8979","abstract":"We have theoretically investigated the structural, electronic, and optical properties of perovskite SrTiO3 nanowires for use in visible light photocatalytic applications using pseudopotential density-functional theory calculations. The electronic structure calculations show that the band gap is modified in the SrTiO3 nanowires compared with that of the bulk. For TiO2-terminated nanowires, the mid-band states induced by the combination of oxygen and strontium atoms on the surface lead to a shift in the valence band toward the conduction band without interference from the edge of the conduction band, which reduces the band gap. On the contrary, the electronic states induced by the combination of oxygen and strontium atoms on the surface of SrO-terminated nanowires lead to a shift in the conduction band toward the valence band. The calculated optical results indicate that the absorption edge of the nanowires shift towards the red-light region. These theoretical results suggest that perovskite SrTiO3 nanowires are promising candidates for use in visible light photocatalytic processes such as solar-assisted water splitting reactions.","author":[{"dropping-particle":"","family":"Fu","given":"Q.","non-dropping-particle":"","parse-names":false,"suffix":""},{"dropping-particle":"","family":"He","given":"T.","non-dropping-particle":"","parse-names":false,"suffix":""},{"dropping-particle":"","family":"Li","given":"J. L.","non-dropping-particle":"","parse-names":false,"suffix":""},{"dropping-particle":"","family":"Yang","given":"G. W.","non-dropping-particle":"","parse-names":false,"suffix":""}],"container-title":"Journal of Applied Physics","id":"ITEM-1","issue":"10","issued":{"date-parts":[["2012","11","15"]]},"page":"104322","publisher":"AIP Publishing","title":"Band-engineered SrTiO 3 nanowires for visible light photocatalysis","type":"article-journal","volume":"112"},"uris":["http://www.mendeley.com/documents/?uuid=e0c20088-5a5d-37d6-bffc-2454c4790991"]},{"id":"ITEM-2","itemData":{"DOI":"10.1063/1.4794196","ISBN":"0021-8979","ISSN":"0021-8979","abstract":"We have theoretically investigated the structural, electronic, and optical properties of the perovskite CaTiO3 nanowires for visible light photocatalytic applications using pseudopotential density-functional theory calculations. The electronic structure calculations show that the band gap is greatly modified in the CaTiO3 nanowires compared with that of the bulk. For the TiO2-terminated nanowires, the electronic states on the valence band maxima induced by combining oxygen and calcium atoms on the surface lead to a shift in the valence band toward the conduction band without interference from the edge of the conduction band, which reduces the band gap. On the contrary, the electronic states induced by combining oxygen and calcium atoms on the surface of the CaO-terminated nanowires lead to a shift in the conduction band toward the valence band. The calculated optical results indicate that the absorption edge of the nanowires shifts towards the red-light region. These theoretical results suggest that the perovskite CaTiO3 nanowires are promising candidates for visible light photocatalysis such as solar-assisted water splitting reactions.","author":[{"dropping-particle":"","family":"Fu","given":"Q.","non-dropping-particle":"","parse-names":false,"suffix":""},{"dropping-particle":"","family":"Li","given":"J. L.","non-dropping-particle":"","parse-names":false,"suffix":""},{"dropping-particle":"","family":"He","given":"T.","non-dropping-particle":"","parse-names":false,"suffix":""},{"dropping-particle":"","family":"Yang","given":"G. W.","non-dropping-particle":"","parse-names":false,"suffix":""}],"container-title":"Journal of Applied Physics","id":"ITEM-2","issue":"10","issued":{"date-parts":[["2013","3","14"]]},"page":"104303","publisher":"AIP Publishing","title":"Band-engineered CaTiO 3 nanowires for visible light photocatalysis","type":"article-journal","volume":"113"},"uris":["http://www.mendeley.com/documents/?uuid=bfbf7213-0a95-35c5-ae5a-9997b8171f46"]},{"id":"ITEM-3","itemData":{"DOI":"10.1080/01614949208016318","ISSN":"0161-4940","author":[{"dropping-particle":"","family":"Kutty","given":"T. R. N.","non-dropping-particle":"","parse-names":false,"suffix":""},{"dropping-particle":"","family":"Avudaithai","given":"M.","non-dropping-particle":"","parse-names":false,"suffix":""}],"container-title":"Catalysis Reviews","id":"ITEM-3","issue":"4","issued":{"date-parts":[["1992","12"]]},"page":"373-389","title":"Photocatalysis on Fine Powders of Perovskite Oxides","type":"article-journal","volume":"34"},"uris":["http://www.mendeley.com/documents/?uuid=f22e4128-be99-48ce-a9b2-61c215375294"]},{"id":"ITEM-4","itemData":{"DOI":"10.1021/jp906252r","ISSN":"1932-7447","author":[{"dropping-particle":"","family":"Murugesan","given":"Sankaran","non-dropping-particle":"","parse-names":false,"suffix":""},{"dropping-particle":"","family":"Huda","given":"Muhammad N.","non-dropping-particle":"","parse-names":false,"suffix":""},{"dropping-particle":"","family":"Yan","given":"Yanfa","non-dropping-particle":"","parse-names":false,"suffix":""},{"dropping-particle":"","family":"Al-Jassim","given":"Mowafak M.","non-dropping-particle":"","parse-names":false,"suffix":""},{"dropping-particle":"","family":"Subramanian","given":"Vaidyanathan (Ravi)","non-dropping-particle":"","parse-names":false,"suffix":""}],"container-title":"The Journal of Physical Chemistry C","id":"ITEM-4","issue":"23","issued":{"date-parts":[["2010","6","17"]]},"note":"From Duplicate 1 ( Band-Engineered Bismuth Titanate Pyrochlores for Visible Light Photocatalysis - Murugesan, Sankaran; Huda, Muhammad N.; Yan, Yanfa; Al-Jassim, Mowafak M.; Subramanian, Vaidyanathan (Ravi) )\n\nFrom Duplicate 1 ( Band-Engineered Bismuth Titanate Pyrochlores for Visible Light Photocatalysis - Murugesan, Sankaran; Huda, Muhammad N.; Yan, Yanfa; Al-Jassim, Mowafak M.; Subramanian, Vaidyanathan (Ravi) )\n\n\n\n\n\n\n\n\nFrom Duplicate 1 ( Band-Engineered Bismuth Titanate Pyrochlores for Visible Light Photocatalysis - Murugesan, Sankaran; Huda, Muhammad N.; Yan, Yanfa; Al-Jassim, Mowafak M.; Subramanian, Vaidyanathan (Ravi) )\n\n\n\n\n\n\nFrom Duplicate 1 ( Band-Engineered Bismuth Titanate Pyrochlores for Visible Light Photocatalysis - Murugesan, Sankaran; Huda, Muhammad N.; Yan, Yanfa; Al-Jassim, Mowafak M.; Subramanian, Vaidyanathan (Ravi) )\n\nFrom Duplicate 1 ( Band-Engineered Bismuth Titanate Pyrochlores for Visible Light Photocatalysis - Murugesan, Sankaran; Huda, Muhammad N.; Yan, Yanfa; Al-Jassim, Mowafak M.; Subramanian, Vaidyanathan (Ravi) )\n","page":"10598-10605","title":"Band-Engineered Bismuth Titanate Pyrochlores for Visible Light Photocatalysis","type":"article-journal","volume":"114"},"uris":["http://www.mendeley.com/documents/?uuid=b98a54d9-aafd-4905-8dd6-d6ab9393b704"]}],"mendeley":{"formattedCitation":"[60–63]","plainTextFormattedCitation":"[60–63]","previouslyFormattedCitation":"[60–63]"},"properties":{"noteIndex":0},"schema":"https://github.com/citation-style-language/schema/raw/master/csl-citation.json"}</w:instrText>
      </w:r>
      <w:r w:rsidR="00E056A5" w:rsidRPr="00013B70">
        <w:fldChar w:fldCharType="separate"/>
      </w:r>
      <w:r w:rsidR="0011391E" w:rsidRPr="0011391E">
        <w:rPr>
          <w:noProof/>
        </w:rPr>
        <w:t>[60–63]</w:t>
      </w:r>
      <w:r w:rsidR="00E056A5" w:rsidRPr="00013B70">
        <w:fldChar w:fldCharType="end"/>
      </w:r>
      <w:r w:rsidR="00EA2E16" w:rsidRPr="00013B70">
        <w:t xml:space="preserve">. In the last </w:t>
      </w:r>
      <w:r w:rsidR="00EE03E7" w:rsidRPr="00013B70">
        <w:t xml:space="preserve">nine </w:t>
      </w:r>
      <w:r w:rsidR="00EA2E16" w:rsidRPr="00013B70">
        <w:t>years</w:t>
      </w:r>
      <w:r w:rsidR="00EE03E7" w:rsidRPr="00013B70">
        <w:t>,</w:t>
      </w:r>
      <w:r w:rsidR="00EA2E16" w:rsidRPr="00013B70">
        <w:t xml:space="preserve"> their use in </w:t>
      </w:r>
      <w:r w:rsidR="00EE03E7" w:rsidRPr="00013B70">
        <w:t xml:space="preserve">solar energy production </w:t>
      </w:r>
      <w:r w:rsidR="00EA2E16" w:rsidRPr="00013B70">
        <w:t xml:space="preserve">has </w:t>
      </w:r>
      <w:r w:rsidR="00EE03E7" w:rsidRPr="00013B70">
        <w:t>caused a great stir in the photovoltaics research community and</w:t>
      </w:r>
      <w:r w:rsidR="00EA2E16" w:rsidRPr="00013B70">
        <w:t xml:space="preserve"> is showing great promise although their stability is something that needs to be dealt with in the systems they are used in.</w:t>
      </w:r>
    </w:p>
    <w:p w14:paraId="5FB66176" w14:textId="307A0424" w:rsidR="00EA2E16" w:rsidRPr="00013B70" w:rsidRDefault="00EA2E16" w:rsidP="00D65B28">
      <w:pPr>
        <w:rPr>
          <w:b/>
          <w:bCs/>
        </w:rPr>
      </w:pPr>
      <w:r w:rsidRPr="00013B70">
        <w:t>Even more recently</w:t>
      </w:r>
      <w:r w:rsidR="00AD527B" w:rsidRPr="00013B70">
        <w:t>,</w:t>
      </w:r>
      <w:r w:rsidRPr="00013B70">
        <w:t xml:space="preserve"> a paper looking at their properties involving </w:t>
      </w:r>
      <w:r w:rsidR="00754FE2" w:rsidRPr="00013B70">
        <w:t>PSC</w:t>
      </w:r>
      <w:r w:rsidRPr="00013B70">
        <w:t xml:space="preserve">s discusses their potential as laser emitters due to their luminescence properties </w:t>
      </w:r>
      <w:r w:rsidR="00E056A5" w:rsidRPr="00013B70">
        <w:fldChar w:fldCharType="begin" w:fldLock="1"/>
      </w:r>
      <w:r w:rsidR="0011391E">
        <w:instrText>ADDIN CSL_CITATION {"citationItems":[{"id":"ITEM-1","itemData":{"DOI":"10.1021/jz5005285","ISBN":"1948-7185","ISSN":"1948-7185","PMID":"26269988","abstract":"The study of the photophys. properties of org.-metallic lead halide perovskites, which demonstrate excellent photovoltaic performance in devices with electron- and hole-accepting layers, helps to understand their charge photogeneration and recombination mechanism and unravels their potential for other optoelectronic applications. The authors report surprisingly high luminescence (PL) quantum efficiencies, ≤70%, in these soln.-processed cryst. films. Photoexcitation in the pristine MeNH3PbI3-xClx perovskite results in free charge carrier formation within 1 ps and these free charge carriers undergo bimol. recombination on time scales of 10s to 100s of ns. To exemplify the high luminescence yield of the MeNH3PbI3-xClx perovskite, the authors construct and demonstrate the operation of an optically pumped vertical cavity laser comprising a layer of perovskite between a dielec. mirror and evapd. Au top mirrors. These long carrier lifetimes together with exceptionally high luminescence yield are unprecedented in such simply prepd. inorg. semiconductors, and these properties are ideally suited for photovoltaic diode operation. [on SciFinder(R)]","author":[{"dropping-particle":"","family":"Deschler","given":"Felix","non-dropping-particle":"","parse-names":false,"suffix":""},{"dropping-particle":"","family":"Price","given":"Michael","non-dropping-particle":"","parse-names":false,"suffix":""},{"dropping-particle":"","family":"Pathak","given":"Sandeep","non-dropping-particle":"","parse-names":false,"suffix":""},{"dropping-particle":"","family":"Klintberg","given":"Lina E.","non-dropping-particle":"","parse-names":false,"suffix":""},{"dropping-particle":"","family":"Jarausch","given":"David-Dominik","non-dropping-particle":"","parse-names":false,"suffix":""},{"dropping-particle":"","family":"Higler","given":"Ruben","non-dropping-particle":"","parse-names":false,"suffix":""},{"dropping-particle":"","family":"Hüttner","given":"Sven","non-dropping-particle":"","parse-names":false,"suffix":""},{"dropping-particle":"","family":"Leijtens","given":"Tomas","non-dropping-particle":"","parse-names":false,"suffix":""},{"dropping-particle":"","family":"Stranks","given":"Samuel D.","non-dropping-particle":"","parse-names":false,"suffix":""},{"dropping-particle":"","family":"Snaith","given":"Henry J.","non-dropping-particle":"","parse-names":false,"suffix":""},{"dropping-particle":"","family":"Atatüre","given":"Mete","non-dropping-particle":"","parse-names":false,"suffix":""},{"dropping-particle":"","family":"Phillips","given":"Richard T.","non-dropping-particle":"","parse-names":false,"suffix":""},{"dropping-particle":"","family":"Friend","given":"Richard H.","non-dropping-particle":"","parse-names":false,"suffix":""}],"container-title":"The Journal of Physical Chemistry Letters","id":"ITEM-1","issue":"8","issued":{"date-parts":[["2014","4","17"]]},"note":"From Duplicate 1 (High Photoluminescence E ffi ciency and Optically Pumped Lasing in Solution-Processed Mixed Halide Perovskite Semiconductors - Deschler, Felix; Price, Michael; Pathak, Sandeep; Klintberg, Lina E.; Jarausch, David-dominik Dominik; Higler, Ruben; Hüttner, Sven; Leijtens, Tomas; Stranks, Samuel D.; Snaith, Henry J.; Atatüre, Mete; Phillips, Richard T.; Friend, Richard H.)\n\nFrom Duplicate 2 (High Photoluminescence E ffi ciency and Optically Pumped Lasing in Solution-Processed Mixed Halide Perovskite Semiconductors - Deschler, Felix; Price, Michael; Pathak, Sandeep; Klintberg, Lina E.; Jarausch, David-dominik Dominik; Higler, Ruben; Hüttner, Sven; Leijtens, Tomas; Stranks, Samuel D.; Snaith, Henry J.; Atatüre, Mete; Phillips, Richard T.; Friend, Richard H.)\n\nFrom Duplicate 2 (High photoluminescence efficiency and optically pumped lasing in solution-processed mixed halide perovskite semiconductors - Deschler, Felix; Price, Michael; Pathak, Sandeep; Klintberg, Lina E.; Jarausch, David-dominik Dominik; Higler, Ruben; Hüttner, Sven; Leijtens, Tomas; Stranks, Samuel D.; Snaith, Henry J.; Atatüre, Mete; Phillips, Richard T.; Friend, Richard H.)\n\nFrom Duplicate 2 (High photoluminescence efficiency and optically pumped lasing in solution-processed mixed halide perovskite semiconductors - Deschler, Felix; Price, Michael; Pathak, Sandeep; Klintberg, Lina E.; Jarausch, David Dominik; Higler, Ruben; Hüttner, Sven; Leijtens, Tomas; Stranks, Samuel D.; Snaith, Henry J.; Atatüre, Mete; Phillips, Richard T.; Friend, Richard H.)\n\nhttp://pubs.acs.org/doi/pdf/10.1021/jz5005285\n\nFrom Duplicate 2 (High Photoluminescence E ffi ciency and Optically Pumped Lasing in Solution-Processed Mixed Halide Perovskite Semiconductors - Deschler, Felix; Price, Michael; Pathak, Sandeep; Klintberg, Lina E.; Jarausch, David-dominik Dominik; Higler, Ruben; Hüttner, Sven; Leijtens, Tomas; Stranks, Samuel D.; Snaith, Henry J.; Atatüre, Mete; Phillips, Richard T.; Friend, Richard H.)\n\nFrom Duplicate 2 (High photoluminescence efficiency and optically pumped lasing in solution-processed mixed halide perovskite semiconductors - Deschler, Felix; Price, Michael; Pathak, Sandeep; Klintberg, Lina E.; Jarausch, David-dominik Dominik; Higler, Ruben; Hüttner, Sven; Leijtens, Tomas; Stranks, Samuel D.; Snaith, Henry J.; Atatüre, Mete; Phillips, Richard T.; Friend, Richard H.)\n\nFrom Duplicate 2 (High photoluminescence efficiency and optically pumped lasing in solution-processed mixed halide perovskite semiconductors - Deschler, Felix; Price, Michael; Pathak, Sandeep; Klintberg, Lina E.; Jarausch, David Dominik; Higler, Ruben; Hüttner, Sven; Leijtens, Tomas; Stranks, Samuel D.; Snaith, Henry J.; Atatüre, Mete; Phillips, Richard T.; Friend, Richard H.)\n\nhttp://pubs.acs.org/doi/pdf/10.1021/jz5005285","page":"1421-1426","title":"High Photoluminescence Efficiency and Optically Pumped Lasing in Solution-Processed Mixed Halide Perovskite Semiconductors","type":"article-journal","volume":"5"},"uris":["http://www.mendeley.com/documents/?uuid=2224445e-8000-4a90-8625-af7db8111440"]}],"mendeley":{"formattedCitation":"[64]","plainTextFormattedCitation":"[64]","previouslyFormattedCitation":"[64]"},"properties":{"noteIndex":0},"schema":"https://github.com/citation-style-language/schema/raw/master/csl-citation.json"}</w:instrText>
      </w:r>
      <w:r w:rsidR="00E056A5" w:rsidRPr="00013B70">
        <w:fldChar w:fldCharType="separate"/>
      </w:r>
      <w:r w:rsidR="0011391E" w:rsidRPr="0011391E">
        <w:rPr>
          <w:noProof/>
        </w:rPr>
        <w:t>[64]</w:t>
      </w:r>
      <w:r w:rsidR="00E056A5" w:rsidRPr="00013B70">
        <w:fldChar w:fldCharType="end"/>
      </w:r>
      <w:r w:rsidRPr="00013B70">
        <w:t>.</w:t>
      </w:r>
    </w:p>
    <w:p w14:paraId="72C5D344" w14:textId="77777777" w:rsidR="00EA2E16" w:rsidRPr="00013B70" w:rsidRDefault="00A223ED" w:rsidP="00D65B28">
      <w:r w:rsidRPr="00013B70">
        <w:rPr>
          <w:noProof/>
        </w:rPr>
        <w:drawing>
          <wp:inline distT="0" distB="0" distL="0" distR="0" wp14:anchorId="269CDAA9" wp14:editId="6A7D56FD">
            <wp:extent cx="2238375" cy="2048510"/>
            <wp:effectExtent l="19050" t="0" r="9525" b="0"/>
            <wp:docPr id="2" name="Picture 2" descr="https://www.princeton.edu/~cavalab/tutorials/public/structures/pics/SrT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rinceton.edu/~cavalab/tutorials/public/structures/pics/SrTiO3.jpg"/>
                    <pic:cNvPicPr>
                      <a:picLocks noChangeAspect="1" noChangeArrowheads="1"/>
                    </pic:cNvPicPr>
                  </pic:nvPicPr>
                  <pic:blipFill>
                    <a:blip r:embed="rId11"/>
                    <a:srcRect/>
                    <a:stretch>
                      <a:fillRect/>
                    </a:stretch>
                  </pic:blipFill>
                  <pic:spPr bwMode="auto">
                    <a:xfrm>
                      <a:off x="0" y="0"/>
                      <a:ext cx="2238375" cy="2048510"/>
                    </a:xfrm>
                    <a:prstGeom prst="rect">
                      <a:avLst/>
                    </a:prstGeom>
                    <a:noFill/>
                    <a:ln w="9525">
                      <a:noFill/>
                      <a:miter lim="800000"/>
                      <a:headEnd/>
                      <a:tailEnd/>
                    </a:ln>
                  </pic:spPr>
                </pic:pic>
              </a:graphicData>
            </a:graphic>
          </wp:inline>
        </w:drawing>
      </w:r>
    </w:p>
    <w:p w14:paraId="2A46CB05" w14:textId="6BA4F2C7" w:rsidR="00EA2E16" w:rsidRPr="00013B70" w:rsidRDefault="00974CBF" w:rsidP="00F90704">
      <w:pPr>
        <w:pStyle w:val="Figures"/>
        <w:rPr>
          <w:rStyle w:val="Hyperlink"/>
        </w:rPr>
      </w:pPr>
      <w:bookmarkStart w:id="60" w:name="_Toc434948701"/>
      <w:bookmarkStart w:id="61" w:name="_Toc465696830"/>
      <w:r w:rsidRPr="00013B70">
        <w:t xml:space="preserve">Figure </w:t>
      </w:r>
      <w:fldSimple w:instr=" SEQ Figure \* ARABIC ">
        <w:r w:rsidR="009B4740">
          <w:rPr>
            <w:noProof/>
          </w:rPr>
          <w:t>2</w:t>
        </w:r>
      </w:fldSimple>
      <w:r w:rsidRPr="00013B70">
        <w:t xml:space="preserve">: </w:t>
      </w:r>
      <w:bookmarkStart w:id="62" w:name="_Toc434948738"/>
      <w:r w:rsidRPr="00013B70">
        <w:t xml:space="preserve">Structure of a </w:t>
      </w:r>
      <w:r w:rsidR="00AD527B" w:rsidRPr="00013B70">
        <w:t>c</w:t>
      </w:r>
      <w:r w:rsidRPr="00013B70">
        <w:t>ubic</w:t>
      </w:r>
      <w:r w:rsidR="00897C39">
        <w:t xml:space="preserve"> </w:t>
      </w:r>
      <w:r w:rsidR="00AD527B" w:rsidRPr="00013B70">
        <w:t>p</w:t>
      </w:r>
      <w:r w:rsidRPr="00013B70">
        <w:t>erovskite SrTiO</w:t>
      </w:r>
      <w:r w:rsidRPr="00013B70">
        <w:rPr>
          <w:vertAlign w:val="subscript"/>
        </w:rPr>
        <w:t>3</w:t>
      </w:r>
      <w:r w:rsidRPr="00013B70">
        <w:t xml:space="preserve"> (strontium titanate), sourced from </w:t>
      </w:r>
      <w:hyperlink r:id="rId12" w:history="1">
        <w:r w:rsidRPr="00013B70">
          <w:rPr>
            <w:rStyle w:val="Hyperlink"/>
          </w:rPr>
          <w:t>https://www.princeton.edu/~cavalab/tutorials/public/structures/perovskites.html</w:t>
        </w:r>
        <w:bookmarkEnd w:id="60"/>
        <w:bookmarkEnd w:id="61"/>
        <w:bookmarkEnd w:id="62"/>
      </w:hyperlink>
      <w:r w:rsidR="00BA422C" w:rsidRPr="00013B70">
        <w:rPr>
          <w:rStyle w:val="Hyperlink"/>
        </w:rPr>
        <w:t xml:space="preserve"> </w:t>
      </w:r>
      <w:r w:rsidR="00BA422C" w:rsidRPr="00013B70">
        <w:rPr>
          <w:rStyle w:val="Hyperlink"/>
        </w:rPr>
        <w:fldChar w:fldCharType="begin" w:fldLock="1"/>
      </w:r>
      <w:r w:rsidR="0011391E">
        <w:rPr>
          <w:rStyle w:val="Hyperlink"/>
        </w:rPr>
        <w:instrText>ADDIN CSL_CITATION {"citationItems":[{"id":"ITEM-1","itemData":{"URL":"https://www.princeton.edu/~cavalab/tutorials/public/structures/perovskites.html","accessed":{"date-parts":[["2018","9","21"]]},"author":[{"dropping-particle":"","family":"Cava","given":"Robert J","non-dropping-particle":"","parse-names":false,"suffix":""}],"id":"ITEM-1","issued":{"date-parts":[["0"]]},"title":"Perovskite structure and derivatives","type":"webpage"},"uris":["http://www.mendeley.com/documents/?uuid=090613b1-6efc-35f1-bd5e-dfc9f7f64536"]}],"mendeley":{"formattedCitation":"[59]","plainTextFormattedCitation":"[59]","previouslyFormattedCitation":"[59]"},"properties":{"noteIndex":0},"schema":"https://github.com/citation-style-language/schema/raw/master/csl-citation.json"}</w:instrText>
      </w:r>
      <w:r w:rsidR="00BA422C" w:rsidRPr="00013B70">
        <w:rPr>
          <w:rStyle w:val="Hyperlink"/>
        </w:rPr>
        <w:fldChar w:fldCharType="separate"/>
      </w:r>
      <w:r w:rsidR="0011391E" w:rsidRPr="0011391E">
        <w:rPr>
          <w:rStyle w:val="Hyperlink"/>
          <w:i w:val="0"/>
          <w:noProof/>
          <w:u w:val="none"/>
        </w:rPr>
        <w:t>[59]</w:t>
      </w:r>
      <w:r w:rsidR="00BA422C" w:rsidRPr="00013B70">
        <w:rPr>
          <w:rStyle w:val="Hyperlink"/>
        </w:rPr>
        <w:fldChar w:fldCharType="end"/>
      </w:r>
    </w:p>
    <w:p w14:paraId="78E74745" w14:textId="77777777" w:rsidR="000F22ED" w:rsidRPr="00013B70" w:rsidRDefault="00825DAB" w:rsidP="00D65B28">
      <w:r w:rsidRPr="00013B70">
        <w:t xml:space="preserve">In order to form </w:t>
      </w:r>
      <w:r w:rsidR="00AE3500" w:rsidRPr="00013B70">
        <w:t>a</w:t>
      </w:r>
      <w:r w:rsidR="001E34BE" w:rsidRPr="00013B70">
        <w:t xml:space="preserve"> perovskite layer on a substrate </w:t>
      </w:r>
      <w:r w:rsidR="00B10FA0" w:rsidRPr="00013B70">
        <w:t>t</w:t>
      </w:r>
      <w:r w:rsidR="00AE3500" w:rsidRPr="00013B70">
        <w:t>wo basic methodologies are used:</w:t>
      </w:r>
      <w:r w:rsidR="00B10FA0" w:rsidRPr="00013B70">
        <w:t xml:space="preserve"> one is to </w:t>
      </w:r>
      <w:r w:rsidR="009854BD" w:rsidRPr="00013B70">
        <w:t>employ</w:t>
      </w:r>
      <w:r w:rsidR="00B10FA0" w:rsidRPr="00013B70">
        <w:t xml:space="preserve"> </w:t>
      </w:r>
      <w:r w:rsidR="000F22ED" w:rsidRPr="00013B70">
        <w:t>two solutions with separate chemicals</w:t>
      </w:r>
      <w:r w:rsidR="009854BD" w:rsidRPr="00013B70">
        <w:t>,</w:t>
      </w:r>
      <w:r w:rsidR="000F22ED" w:rsidRPr="00013B70">
        <w:t xml:space="preserve"> </w:t>
      </w:r>
      <w:r w:rsidR="00B10FA0" w:rsidRPr="00013B70">
        <w:t xml:space="preserve">the </w:t>
      </w:r>
      <w:r w:rsidR="000F22ED" w:rsidRPr="00013B70">
        <w:t xml:space="preserve">other </w:t>
      </w:r>
      <w:r w:rsidR="009854BD" w:rsidRPr="00013B70">
        <w:t>being</w:t>
      </w:r>
      <w:r w:rsidR="000F22ED" w:rsidRPr="00013B70">
        <w:t xml:space="preserve"> </w:t>
      </w:r>
      <w:r w:rsidR="00B10FA0" w:rsidRPr="00013B70">
        <w:t xml:space="preserve">to use </w:t>
      </w:r>
      <w:r w:rsidR="000F22ED" w:rsidRPr="00013B70">
        <w:t xml:space="preserve">a single </w:t>
      </w:r>
      <w:r w:rsidR="009854BD" w:rsidRPr="00013B70">
        <w:t>solution</w:t>
      </w:r>
      <w:r w:rsidR="000F22ED" w:rsidRPr="00013B70">
        <w:t xml:space="preserve"> which contains both</w:t>
      </w:r>
      <w:r w:rsidR="00B10FA0" w:rsidRPr="00013B70">
        <w:t xml:space="preserve"> chemicals</w:t>
      </w:r>
      <w:r w:rsidR="000F22ED" w:rsidRPr="00013B70">
        <w:t>.</w:t>
      </w:r>
    </w:p>
    <w:p w14:paraId="6DA8EE07" w14:textId="77777777" w:rsidR="003A38C8" w:rsidRPr="00013B70" w:rsidRDefault="000F73F8" w:rsidP="000F54F0">
      <w:r w:rsidRPr="00013B70">
        <w:rPr>
          <w:noProof/>
        </w:rPr>
        <w:lastRenderedPageBreak/>
        <w:drawing>
          <wp:inline distT="0" distB="0" distL="0" distR="0" wp14:anchorId="657F20B1" wp14:editId="51724204">
            <wp:extent cx="4104865" cy="404431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Double-SingleDeposition.jpg"/>
                    <pic:cNvPicPr/>
                  </pic:nvPicPr>
                  <pic:blipFill rotWithShape="1">
                    <a:blip r:embed="rId13">
                      <a:extLst>
                        <a:ext uri="{28A0092B-C50C-407E-A947-70E740481C1C}">
                          <a14:useLocalDpi xmlns:a14="http://schemas.microsoft.com/office/drawing/2010/main" val="0"/>
                        </a:ext>
                      </a:extLst>
                    </a:blip>
                    <a:srcRect t="8609" r="20490"/>
                    <a:stretch/>
                  </pic:blipFill>
                  <pic:spPr bwMode="auto">
                    <a:xfrm>
                      <a:off x="0" y="0"/>
                      <a:ext cx="4111238" cy="4050594"/>
                    </a:xfrm>
                    <a:prstGeom prst="rect">
                      <a:avLst/>
                    </a:prstGeom>
                    <a:ln>
                      <a:noFill/>
                    </a:ln>
                    <a:extLst>
                      <a:ext uri="{53640926-AAD7-44D8-BBD7-CCE9431645EC}">
                        <a14:shadowObscured xmlns:a14="http://schemas.microsoft.com/office/drawing/2010/main"/>
                      </a:ext>
                    </a:extLst>
                  </pic:spPr>
                </pic:pic>
              </a:graphicData>
            </a:graphic>
          </wp:inline>
        </w:drawing>
      </w:r>
    </w:p>
    <w:p w14:paraId="04C066A7" w14:textId="6D55865B" w:rsidR="00070630" w:rsidRDefault="003A38C8" w:rsidP="003A38C8">
      <w:pPr>
        <w:pStyle w:val="Caption"/>
      </w:pPr>
      <w:r w:rsidRPr="00013B70">
        <w:t xml:space="preserve">Figure </w:t>
      </w:r>
      <w:fldSimple w:instr=" SEQ Figure \* ARABIC ">
        <w:r w:rsidR="009B4740">
          <w:rPr>
            <w:noProof/>
          </w:rPr>
          <w:t>3</w:t>
        </w:r>
      </w:fldSimple>
      <w:r w:rsidR="004609C6" w:rsidRPr="00013B70">
        <w:t>:</w:t>
      </w:r>
      <w:r w:rsidRPr="00013B70">
        <w:t xml:space="preserve"> Basic </w:t>
      </w:r>
      <w:r w:rsidR="00B32CC3" w:rsidRPr="00013B70">
        <w:t>o</w:t>
      </w:r>
      <w:r w:rsidRPr="00013B70">
        <w:t xml:space="preserve">utline of </w:t>
      </w:r>
      <w:r w:rsidR="00C51969" w:rsidRPr="00013B70">
        <w:t>s</w:t>
      </w:r>
      <w:r w:rsidR="00D616ED" w:rsidRPr="00013B70">
        <w:t>ingle/</w:t>
      </w:r>
      <w:r w:rsidR="00C51969" w:rsidRPr="00013B70">
        <w:t>d</w:t>
      </w:r>
      <w:r w:rsidR="00D616ED" w:rsidRPr="00013B70">
        <w:t>ouble-</w:t>
      </w:r>
      <w:r w:rsidR="00C51969" w:rsidRPr="00013B70">
        <w:t>step d</w:t>
      </w:r>
      <w:r w:rsidRPr="00013B70">
        <w:t xml:space="preserve">eposition methods for </w:t>
      </w:r>
      <w:r w:rsidR="00754FE2" w:rsidRPr="00013B70">
        <w:t>PSC</w:t>
      </w:r>
      <w:r w:rsidRPr="00013B70">
        <w:t>s</w:t>
      </w:r>
    </w:p>
    <w:p w14:paraId="7A34F19D" w14:textId="77777777" w:rsidR="000F54F0" w:rsidRPr="00013B70" w:rsidRDefault="000F54F0" w:rsidP="000F54F0">
      <w:r w:rsidRPr="00013B70">
        <w:t>The two solutions method is carried out using just two chemical ingredients called precursors and a solvent to create the two solutions of these chemicals, which is then applied to the substrate.</w:t>
      </w:r>
    </w:p>
    <w:p w14:paraId="5C262060" w14:textId="77777777" w:rsidR="000F54F0" w:rsidRPr="00013B70" w:rsidRDefault="000F54F0" w:rsidP="000F54F0">
      <w:r w:rsidRPr="00013B70">
        <w:t>Sometimes the two mixtures are deposited separately, with the solvent being evaporated, leaving the chemical spread across a substrate. When the second solution is deposited and the solvent evaporated, the perovskite layer is formed. Most of the fabrication methods in the majority of the perovskite papers are known as single/double-step deposition.</w:t>
      </w:r>
    </w:p>
    <w:p w14:paraId="3DB4E4F5" w14:textId="77777777" w:rsidR="000F54F0" w:rsidRPr="00013B70" w:rsidRDefault="000F54F0" w:rsidP="000F54F0">
      <w:r w:rsidRPr="00013B70">
        <w:t xml:space="preserve">The single-step deposition method uses a single solution with the chemicals which is then deposited on the substrate and has the solvent(s) evaporated usually via heat. The result is a thin perovskite surface on top of a substrate. </w:t>
      </w:r>
      <w:r w:rsidRPr="00013B70">
        <w:fldChar w:fldCharType="begin" w:fldLock="1"/>
      </w:r>
      <w:r>
        <w:instrText>ADDIN CSL_CITATION {"citationItems":[{"id":"ITEM-1","itemData":{"DOI":"10.1038/nature12340","ISBN":"1476-4687 (Electronic)\\r0028-0836 (Linking)","ISSN":"0028-0836","PMID":"23842493","abstract":"Following pioneering work, solution-processable organic-inorganic hybrid perovskites-such as CH3NH3PbX3 (X = Cl, Br, I)-have attracted attention as light-harvesting materials for mesoscopic solar cells. So far, the perovskite pigment has been deposited in a single step onto mesoporous metal oxide films using a mixture of PbX2 and CH3NH3X in a common solvent. However, the uncontrolled precipitation of the perovskite produces large morphological variations, resulting in a wide spread of photovoltaic performance in the resulting devices, which hampers the prospects for practical applications. Here we describe a sequential deposition method for the formation of the perovskite pigment within the porous metal oxide film. PbI2 is first introduced from solution into a nanoporous titanium dioxide film and subsequently transformed into the perovskite by exposing it to a solution of CH3NH3I. We find that the conversion occurs within the nanoporous host as soon as the two components come into contact, permitting much better control over the perovskite morphology than is possible with the previously employed route. Using this technique for the fabrication of solid-state mesoscopic solar cells greatly increases the reproducibility of their performance and allows us to achieve a power conversion efficiency of approximately 15 per cent (measured under standard AM1.5G test conditions on solar zenith angle, solar light intensity and cell temperature). This two-step method should provide new opportunities for the fabrication of solution-processed photovoltaic cells with unprecedented power conversion efficiencies and high stability equal to or even greater than those of today's best thin-film photovoltaic devices.","author":[{"dropping-particle":"","family":"Burschka","given":"Julian","non-dropping-particle":"","parse-names":false,"suffix":""},{"dropping-particle":"","family":"Pellet","given":"Norman","non-dropping-particle":"","parse-names":false,"suffix":""},{"dropping-particle":"","family":"Moon","given":"Soo-Jin","non-dropping-particle":"","parse-names":false,"suffix":""},{"dropping-particle":"","family":"Humphry-Baker","given":"Robin","non-dropping-particle":"","parse-names":false,"suffix":""},{"dropping-particle":"","family":"Gao","given":"Peng","non-dropping-particle":"","parse-names":false,"suffix":""},{"dropping-particle":"","family":"Nazeeruddin","given":"Mohammad K","non-dropping-particle":"","parse-names":false,"suffix":""},{"dropping-particle":"","family":"Grätzel","given":"Michael","non-dropping-particle":"","parse-names":false,"suffix":""}],"container-title":"Nature","id":"ITEM-1","issue":"7458","issued":{"date-parts":[["2013","7","10"]]},"note":"From Duplicate 1 (Sequential deposition as a route to high-performance perovskite-sensitized solar cells. - Burschka, Julian; Pellet, Norman; Moon, Soo-Jin; Humphry-Baker, Robin; Gao, Peng; Nazeeruddin, Mohammad K; Grätzel, Michael)\n\nFrom Duplicate 1 (Sequential deposition as a route to high-performance perovskite-sensitized solar cells. - Burschka, Julian; Pellet, Norman; Moon, Soo-Jin; Humphry-Baker, Robin; Gao, Peng; Nazeeruddin, Mohammad K; Grätzel, Michael)\n\nFrom Duplicate 2 (Sequential deposition as a route to high-performance perovskite-sensitized solar cells. - Burschka, Julian; Pellet, Norman; Moon, Soo-Jin; Humphry-Baker, Robin; Gao, Peng; Nazeeruddin, Mohammad K; Grätzel, Michael)\n\nFrom Duplicate 1 ( Sequential deposition as a route to high-performance perovskite-sensitized solar cells. - Burschka, Julian; Pellet, Norman; Moon, Soo-Jin; Humphry-Baker, Robin; Gao, Peng; Nazeeruddin, Mohammad K; Grätzel, Michael )\n\n\n\n\n\n\nFrom Duplicate 1 ( Sequential deposition as a route to high-performance perovskite-sensitized solar cells. - Burschka, Julian; Pellet, Norman; Moon, Soo-Jin; Humphry-Baker, Robin; Gao, Peng; Nazeeruddin, Mohammad K; Grätzel, Michael )\n\n\nFrom Duplicate 1 ( Sequential deposition as a route to high-performance perovskite-sensitized solar cells. - Burschka, Julian; Pellet, Norman; Moon, Soo-Jin; Humphry-Baker, Robin; Gao, Peng; Nazeeruddin, Mohammad K; Grätzel, Michael )\n\n\n\n\n\nFrom Duplicate 3 (Sequential deposition as a route to high-performance perovskite-sensitized solar cells. - Burschka, Julian; Pellet, Norman; Moon, Soo-Jin; Humphry-Baker, Robin; Gao, Peng; Nazeeruddin, Mohammad K; Grätzel, Michael)\n\nFrom Duplicate 1 (Sequential deposition as a route to high-performance perovskite-sensitized solar cells. - Burschka, Julian; Pellet, Norman; Moon, Soo-Jin; Humphry-Baker, Robin; Gao, Peng; Nazeeruddin, Mohammad K; Grätzel, Michael)\n\nFrom Duplicate 1 (Sequential deposition as a route to high-performance perovskite-sensitized solar cells. - Burschka, Julian; Pellet, Norman; Moon, Soo-Jin; Humphry-Baker, Robin; Gao, Peng; Nazeeruddin, Mohammad K; Grätzel, Michael)\n\nFrom Duplicate 2 (Sequential deposition as a route to high-performance perovskite-sensitized solar cells. - Burschka, Julian; Pellet, Norman; Moon, Soo-Jin; Humphry-Baker, Robin; Gao, Peng; Nazeeruddin, Mohammad K; Grätzel, Michael)\n\nFrom Duplicate 1 ( Sequential deposition as a route to high-performance perovskite-sensitized solar cells. - Burschka, Julian; Pellet, Norman; Moon, Soo-Jin; Humphry-Baker, Robin; Gao, Peng; Nazeeruddin, Mohammad K; Grätzel, Michael )\n\n\n\n\n\n\nFrom Duplicate 1 ( Sequential deposition as a route to high-performance perovskite-sensitized solar cells. - Burschka, Julian; Pellet, Norman; Moon, Soo-Jin; Humphry-Baker, Robin; Gao, Peng; Nazeeruddin, Mohammad K; Grätzel, Michael )","page":"316-319","title":"Sequential deposition as a route to high-performance perovskite-sensitized solar cells","type":"article-journal","volume":"499"},"uris":["http://www.mendeley.com/documents/?uuid=4f5cfc20-7476-43fb-9de1-090c997bf170"]},{"id":"ITEM-2","itemData":{"DOI":"10.1039/C4TA05246C","ISBN":"2050-7488\\r2050-7496","ISSN":"2050-7488","PMID":"205","abstract":"Perovskite solar cells have received considerable attention in recent years as a promising material capable of developing high performance photovoltaic devices at a low cost.","author":[{"dropping-particle":"","family":"Song","given":"Tze-bin","non-dropping-particle":"","parse-names":false,"suffix":""},{"dropping-particle":"","family":"Chen","given":"Qi","non-dropping-particle":"","parse-names":false,"suffix":""},{"dropping-particle":"","family":"Zhou","given":"Huanping","non-dropping-particle":"","parse-names":false,"suffix":""},{"dropping-particle":"","family":"Jiang","given":"Chengyang","non-dropping-particle":"","parse-names":false,"suffix":""},{"dropping-particle":"","family":"Wang","given":"Hsin-Hua","non-dropping-particle":"","parse-names":false,"suffix":""},{"dropping-particle":"","family":"(Michael) Yang","given":"Yang","non-dropping-particle":"","parse-names":false,"suffix":""},{"dropping-particle":"","family":"Liu","given":"Yongsheng","non-dropping-particle":"","parse-names":false,"suffix":""},{"dropping-particle":"","family":"You","given":"Jingbi","non-dropping-particle":"","parse-names":false,"suffix":""},{"dropping-particle":"","family":"Yang","given":"Yang","non-dropping-particle":"","parse-names":false,"suffix":""}],"container-title":"Journal of Materials Chemistry A","id":"ITEM-2","issue":"17","issued":{"date-parts":[["2015"]]},"page":"9032-9050","publisher":"Royal Society of Chemistry","title":"Perovskite solar cells: film formation and properties","type":"article-journal","volume":"3"},"uris":["http://www.mendeley.com/documents/?uuid=cbcf95ba-a65f-4a9c-9ec3-33853412c2d2"]}],"mendeley":{"formattedCitation":"[65,66]","plainTextFormattedCitation":"[65,66]","previouslyFormattedCitation":"[65,66]"},"properties":{"noteIndex":0},"schema":"https://github.com/citation-style-language/schema/raw/master/csl-citation.json"}</w:instrText>
      </w:r>
      <w:r w:rsidRPr="00013B70">
        <w:fldChar w:fldCharType="separate"/>
      </w:r>
      <w:r w:rsidRPr="0011391E">
        <w:rPr>
          <w:noProof/>
        </w:rPr>
        <w:t>[65,66]</w:t>
      </w:r>
      <w:r w:rsidRPr="00013B70">
        <w:fldChar w:fldCharType="end"/>
      </w:r>
      <w:r w:rsidRPr="00013B70">
        <w:t>.</w:t>
      </w:r>
    </w:p>
    <w:p w14:paraId="5232996E" w14:textId="77777777" w:rsidR="000F54F0" w:rsidRPr="000F54F0" w:rsidRDefault="000F54F0" w:rsidP="00434E0B">
      <w:pPr>
        <w:rPr>
          <w:lang w:eastAsia="en-US"/>
        </w:rPr>
      </w:pPr>
    </w:p>
    <w:p w14:paraId="642EBB8E" w14:textId="77777777" w:rsidR="00EA2E16" w:rsidRPr="00013B70" w:rsidRDefault="009B4639" w:rsidP="0099372A">
      <w:pPr>
        <w:pStyle w:val="Heading2"/>
      </w:pPr>
      <w:bookmarkStart w:id="63" w:name="_Toc465696884"/>
      <w:r w:rsidRPr="00013B70">
        <w:t xml:space="preserve"> </w:t>
      </w:r>
      <w:bookmarkStart w:id="64" w:name="_Toc530166417"/>
      <w:bookmarkStart w:id="65" w:name="_Toc530166552"/>
      <w:bookmarkStart w:id="66" w:name="_Toc530167104"/>
      <w:bookmarkStart w:id="67" w:name="_Toc530167245"/>
      <w:bookmarkStart w:id="68" w:name="_Toc4264465"/>
      <w:r w:rsidR="00D746B1" w:rsidRPr="00013B70">
        <w:t>Research s</w:t>
      </w:r>
      <w:r w:rsidR="00EA2E16" w:rsidRPr="00013B70">
        <w:t>tatistics:</w:t>
      </w:r>
      <w:bookmarkEnd w:id="63"/>
      <w:bookmarkEnd w:id="64"/>
      <w:bookmarkEnd w:id="65"/>
      <w:bookmarkEnd w:id="66"/>
      <w:bookmarkEnd w:id="67"/>
      <w:bookmarkEnd w:id="68"/>
      <w:r w:rsidR="00EA2E16" w:rsidRPr="00013B70">
        <w:t xml:space="preserve"> </w:t>
      </w:r>
    </w:p>
    <w:p w14:paraId="6FDE1AD6" w14:textId="6F9E0CDD" w:rsidR="00EA2E16" w:rsidRPr="00013B70" w:rsidRDefault="00EA2E16" w:rsidP="00D65B28">
      <w:pPr>
        <w:rPr>
          <w:lang w:eastAsia="el-GR"/>
        </w:rPr>
      </w:pPr>
      <w:r w:rsidRPr="00013B70">
        <w:rPr>
          <w:lang w:eastAsia="el-GR"/>
        </w:rPr>
        <w:t xml:space="preserve">The number of </w:t>
      </w:r>
      <w:r w:rsidR="009C38A5" w:rsidRPr="00013B70">
        <w:rPr>
          <w:lang w:eastAsia="el-GR"/>
        </w:rPr>
        <w:t xml:space="preserve">articles on </w:t>
      </w:r>
      <w:r w:rsidR="00754FE2" w:rsidRPr="00013B70">
        <w:rPr>
          <w:lang w:eastAsia="el-GR"/>
        </w:rPr>
        <w:t>PSC</w:t>
      </w:r>
      <w:r w:rsidR="005864BA" w:rsidRPr="00013B70">
        <w:rPr>
          <w:lang w:eastAsia="el-GR"/>
        </w:rPr>
        <w:t>s</w:t>
      </w:r>
      <w:r w:rsidRPr="00013B70">
        <w:rPr>
          <w:lang w:eastAsia="el-GR"/>
        </w:rPr>
        <w:t xml:space="preserve"> has risen sharply in the last </w:t>
      </w:r>
      <w:r w:rsidR="00453E98" w:rsidRPr="00013B70">
        <w:rPr>
          <w:lang w:eastAsia="el-GR"/>
        </w:rPr>
        <w:t xml:space="preserve">three </w:t>
      </w:r>
      <w:r w:rsidRPr="00013B70">
        <w:rPr>
          <w:lang w:eastAsia="el-GR"/>
        </w:rPr>
        <w:t>years</w:t>
      </w:r>
      <w:r w:rsidR="00367F10" w:rsidRPr="00013B70">
        <w:rPr>
          <w:lang w:eastAsia="el-GR"/>
        </w:rPr>
        <w:t xml:space="preserve"> as can be seen in</w:t>
      </w:r>
      <w:r w:rsidRPr="00013B70">
        <w:rPr>
          <w:lang w:eastAsia="el-GR"/>
        </w:rPr>
        <w:t xml:space="preserve"> </w:t>
      </w:r>
      <w:r w:rsidR="00E056A5" w:rsidRPr="00013B70">
        <w:rPr>
          <w:lang w:eastAsia="el-GR"/>
        </w:rPr>
        <w:fldChar w:fldCharType="begin"/>
      </w:r>
      <w:r w:rsidRPr="00013B70">
        <w:rPr>
          <w:lang w:eastAsia="el-GR"/>
        </w:rPr>
        <w:instrText xml:space="preserve"> REF _Ref463365865 \h </w:instrText>
      </w:r>
      <w:r w:rsidR="00E056A5" w:rsidRPr="00013B70">
        <w:rPr>
          <w:lang w:eastAsia="el-GR"/>
        </w:rPr>
      </w:r>
      <w:r w:rsidR="00E056A5" w:rsidRPr="00013B70">
        <w:rPr>
          <w:lang w:eastAsia="el-GR"/>
        </w:rPr>
        <w:fldChar w:fldCharType="separate"/>
      </w:r>
      <w:r w:rsidR="009B4740" w:rsidRPr="00013B70">
        <w:t xml:space="preserve">Figure </w:t>
      </w:r>
      <w:r w:rsidR="009B4740">
        <w:rPr>
          <w:noProof/>
        </w:rPr>
        <w:t>4</w:t>
      </w:r>
      <w:r w:rsidR="00E056A5" w:rsidRPr="00013B70">
        <w:rPr>
          <w:lang w:eastAsia="el-GR"/>
        </w:rPr>
        <w:fldChar w:fldCharType="end"/>
      </w:r>
      <w:r w:rsidRPr="00013B70">
        <w:rPr>
          <w:lang w:eastAsia="el-GR"/>
        </w:rPr>
        <w:t xml:space="preserve">. </w:t>
      </w:r>
      <w:r w:rsidR="00367F10" w:rsidRPr="00013B70">
        <w:rPr>
          <w:lang w:eastAsia="el-GR"/>
        </w:rPr>
        <w:t>Under half o</w:t>
      </w:r>
      <w:r w:rsidRPr="00013B70">
        <w:rPr>
          <w:lang w:eastAsia="el-GR"/>
        </w:rPr>
        <w:t xml:space="preserve">f these papers consider stability as part of the </w:t>
      </w:r>
      <w:r w:rsidR="00367F10" w:rsidRPr="00013B70">
        <w:rPr>
          <w:lang w:eastAsia="el-GR"/>
        </w:rPr>
        <w:t xml:space="preserve">search </w:t>
      </w:r>
      <w:r w:rsidRPr="00013B70">
        <w:rPr>
          <w:lang w:eastAsia="el-GR"/>
        </w:rPr>
        <w:t>keyword</w:t>
      </w:r>
      <w:r w:rsidR="00367F10" w:rsidRPr="00013B70">
        <w:rPr>
          <w:lang w:eastAsia="el-GR"/>
        </w:rPr>
        <w:t>.</w:t>
      </w:r>
      <w:r w:rsidRPr="00013B70">
        <w:rPr>
          <w:lang w:eastAsia="el-GR"/>
        </w:rPr>
        <w:t xml:space="preserve"> </w:t>
      </w:r>
    </w:p>
    <w:p w14:paraId="36B8854B" w14:textId="77777777" w:rsidR="00EA2E16" w:rsidRPr="00013B70" w:rsidRDefault="00A223ED" w:rsidP="00D65B28">
      <w:pPr>
        <w:rPr>
          <w:lang w:eastAsia="el-GR"/>
        </w:rPr>
      </w:pPr>
      <w:r w:rsidRPr="00013B70">
        <w:rPr>
          <w:noProof/>
        </w:rPr>
        <w:lastRenderedPageBreak/>
        <w:drawing>
          <wp:inline distT="0" distB="0" distL="0" distR="0" wp14:anchorId="40B08178" wp14:editId="1B27FE21">
            <wp:extent cx="5381625" cy="3042028"/>
            <wp:effectExtent l="0" t="0" r="0" b="635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tretch>
                      <a:fillRect/>
                    </a:stretch>
                  </pic:blipFill>
                  <pic:spPr bwMode="auto">
                    <a:xfrm>
                      <a:off x="0" y="0"/>
                      <a:ext cx="5396914" cy="3050670"/>
                    </a:xfrm>
                    <a:prstGeom prst="rect">
                      <a:avLst/>
                    </a:prstGeom>
                    <a:noFill/>
                    <a:ln w="9525">
                      <a:noFill/>
                      <a:miter lim="800000"/>
                      <a:headEnd/>
                      <a:tailEnd/>
                    </a:ln>
                  </pic:spPr>
                </pic:pic>
              </a:graphicData>
            </a:graphic>
          </wp:inline>
        </w:drawing>
      </w:r>
    </w:p>
    <w:p w14:paraId="5FDE6A55" w14:textId="2BCCDE14" w:rsidR="00EA2E16" w:rsidRPr="00013B70" w:rsidRDefault="00EA2E16" w:rsidP="00F90704">
      <w:pPr>
        <w:pStyle w:val="Figures"/>
      </w:pPr>
      <w:bookmarkStart w:id="69" w:name="_Ref463365865"/>
      <w:bookmarkStart w:id="70" w:name="_Toc434948702"/>
      <w:bookmarkStart w:id="71" w:name="_Toc465696831"/>
      <w:r w:rsidRPr="00013B70">
        <w:t xml:space="preserve">Figure </w:t>
      </w:r>
      <w:fldSimple w:instr=" SEQ Figure \* ARABIC ">
        <w:r w:rsidR="009B4740">
          <w:rPr>
            <w:noProof/>
          </w:rPr>
          <w:t>4</w:t>
        </w:r>
      </w:fldSimple>
      <w:bookmarkEnd w:id="69"/>
      <w:r w:rsidRPr="00013B70">
        <w:t xml:space="preserve">: </w:t>
      </w:r>
      <w:bookmarkStart w:id="72" w:name="_Toc434948739"/>
      <w:r w:rsidRPr="00013B70">
        <w:t xml:space="preserve">Number </w:t>
      </w:r>
      <w:r w:rsidR="00E426BE" w:rsidRPr="00013B70">
        <w:t xml:space="preserve">of </w:t>
      </w:r>
      <w:r w:rsidR="00C51969" w:rsidRPr="00013B70">
        <w:t>p</w:t>
      </w:r>
      <w:r w:rsidR="00E426BE" w:rsidRPr="00013B70">
        <w:t xml:space="preserve">ublished papers </w:t>
      </w:r>
      <w:r w:rsidR="00A71080" w:rsidRPr="00013B70">
        <w:t xml:space="preserve">with </w:t>
      </w:r>
      <w:r w:rsidR="00E426BE" w:rsidRPr="00013B70">
        <w:t>key words ‘perovskite s</w:t>
      </w:r>
      <w:r w:rsidRPr="00013B70">
        <w:t>olar cells’ in a given year from 200</w:t>
      </w:r>
      <w:r w:rsidR="000104DA" w:rsidRPr="00013B70">
        <w:t>8</w:t>
      </w:r>
      <w:r w:rsidR="006F61D8" w:rsidRPr="00013B70">
        <w:t>-2018</w:t>
      </w:r>
      <w:r w:rsidR="00E03436" w:rsidRPr="00013B70">
        <w:t xml:space="preserve"> </w:t>
      </w:r>
      <w:r w:rsidRPr="00013B70">
        <w:t>from Scopus analysis feature</w:t>
      </w:r>
      <w:bookmarkEnd w:id="70"/>
      <w:bookmarkEnd w:id="71"/>
      <w:bookmarkEnd w:id="72"/>
    </w:p>
    <w:p w14:paraId="72A221C8" w14:textId="77777777" w:rsidR="00EA2E16" w:rsidRPr="00013B70" w:rsidRDefault="00A223ED" w:rsidP="00961623">
      <w:pPr>
        <w:pStyle w:val="Caption"/>
      </w:pPr>
      <w:r w:rsidRPr="00013B70">
        <w:rPr>
          <w:noProof/>
          <w:lang w:eastAsia="en-GB"/>
        </w:rPr>
        <w:drawing>
          <wp:inline distT="0" distB="0" distL="0" distR="0" wp14:anchorId="60346FD7" wp14:editId="56B3841D">
            <wp:extent cx="4800171" cy="2713355"/>
            <wp:effectExtent l="0" t="0" r="0" b="0"/>
            <wp:docPr id="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800171" cy="2713355"/>
                    </a:xfrm>
                    <a:prstGeom prst="rect">
                      <a:avLst/>
                    </a:prstGeom>
                    <a:noFill/>
                    <a:ln w="9525">
                      <a:noFill/>
                      <a:miter lim="800000"/>
                      <a:headEnd/>
                      <a:tailEnd/>
                    </a:ln>
                  </pic:spPr>
                </pic:pic>
              </a:graphicData>
            </a:graphic>
          </wp:inline>
        </w:drawing>
      </w:r>
    </w:p>
    <w:p w14:paraId="50F6ECDE" w14:textId="3EE9FEE0" w:rsidR="00EA2E16" w:rsidRPr="00013B70" w:rsidRDefault="00974CBF" w:rsidP="00F90704">
      <w:pPr>
        <w:pStyle w:val="Figures"/>
      </w:pPr>
      <w:bookmarkStart w:id="73" w:name="_Toc465696832"/>
      <w:r w:rsidRPr="00013B70">
        <w:t xml:space="preserve">Figure </w:t>
      </w:r>
      <w:fldSimple w:instr=" SEQ Figure \* ARABIC ">
        <w:r w:rsidR="009B4740">
          <w:rPr>
            <w:noProof/>
          </w:rPr>
          <w:t>5</w:t>
        </w:r>
      </w:fldSimple>
      <w:r w:rsidRPr="00013B70">
        <w:t xml:space="preserve">: </w:t>
      </w:r>
      <w:r w:rsidR="0094107D" w:rsidRPr="00013B70">
        <w:t xml:space="preserve">Scopus </w:t>
      </w:r>
      <w:r w:rsidR="00231655" w:rsidRPr="00013B70">
        <w:t>a</w:t>
      </w:r>
      <w:r w:rsidR="00E426BE" w:rsidRPr="00013B70">
        <w:t>nalysis of document types of p</w:t>
      </w:r>
      <w:r w:rsidRPr="00013B70">
        <w:t>erovskit</w:t>
      </w:r>
      <w:r w:rsidR="00E20F8D" w:rsidRPr="00013B70">
        <w:t>e solar c</w:t>
      </w:r>
      <w:r w:rsidRPr="00013B70">
        <w:t>ells from 200</w:t>
      </w:r>
      <w:r w:rsidR="000104DA" w:rsidRPr="00013B70">
        <w:t>8</w:t>
      </w:r>
      <w:r w:rsidRPr="00013B70">
        <w:t>-201</w:t>
      </w:r>
      <w:r w:rsidR="00C342BB" w:rsidRPr="00013B70">
        <w:t>8</w:t>
      </w:r>
      <w:bookmarkEnd w:id="73"/>
    </w:p>
    <w:p w14:paraId="2BE9DA30" w14:textId="77777777" w:rsidR="00EA2E16" w:rsidRPr="00013B70" w:rsidRDefault="00A223ED" w:rsidP="00D65B28">
      <w:r w:rsidRPr="00013B70">
        <w:rPr>
          <w:noProof/>
        </w:rPr>
        <w:lastRenderedPageBreak/>
        <w:drawing>
          <wp:inline distT="0" distB="0" distL="0" distR="0" wp14:anchorId="3FE033C9" wp14:editId="0303410D">
            <wp:extent cx="4873548" cy="2754832"/>
            <wp:effectExtent l="0" t="0" r="3810" b="762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tretch>
                      <a:fillRect/>
                    </a:stretch>
                  </pic:blipFill>
                  <pic:spPr bwMode="auto">
                    <a:xfrm>
                      <a:off x="0" y="0"/>
                      <a:ext cx="4873548" cy="2754832"/>
                    </a:xfrm>
                    <a:prstGeom prst="rect">
                      <a:avLst/>
                    </a:prstGeom>
                    <a:noFill/>
                    <a:ln w="9525">
                      <a:noFill/>
                      <a:miter lim="800000"/>
                      <a:headEnd/>
                      <a:tailEnd/>
                    </a:ln>
                  </pic:spPr>
                </pic:pic>
              </a:graphicData>
            </a:graphic>
          </wp:inline>
        </w:drawing>
      </w:r>
    </w:p>
    <w:p w14:paraId="45643F99" w14:textId="522879CD" w:rsidR="00EA2E16" w:rsidRPr="00013B70" w:rsidRDefault="00974CBF" w:rsidP="00F90704">
      <w:pPr>
        <w:pStyle w:val="Figures"/>
      </w:pPr>
      <w:bookmarkStart w:id="74" w:name="_Toc465696833"/>
      <w:r w:rsidRPr="00013B70">
        <w:t xml:space="preserve">Figure </w:t>
      </w:r>
      <w:fldSimple w:instr=" SEQ Figure \* ARABIC ">
        <w:r w:rsidR="009B4740">
          <w:rPr>
            <w:noProof/>
          </w:rPr>
          <w:t>6</w:t>
        </w:r>
      </w:fldSimple>
      <w:r w:rsidR="00E426BE" w:rsidRPr="00013B70">
        <w:t>: Results of key word</w:t>
      </w:r>
      <w:r w:rsidR="00A71080" w:rsidRPr="00013B70">
        <w:t xml:space="preserve"> </w:t>
      </w:r>
      <w:r w:rsidR="00E426BE" w:rsidRPr="00013B70">
        <w:t>s</w:t>
      </w:r>
      <w:r w:rsidR="00A71080" w:rsidRPr="00013B70">
        <w:t>earch</w:t>
      </w:r>
      <w:r w:rsidR="00E426BE" w:rsidRPr="00013B70">
        <w:t xml:space="preserve"> 'perovskite solar cell s</w:t>
      </w:r>
      <w:r w:rsidRPr="00013B70">
        <w:t>tability' ’in a given year from 2009-201</w:t>
      </w:r>
      <w:r w:rsidR="00C342BB" w:rsidRPr="00013B70">
        <w:t>8</w:t>
      </w:r>
      <w:r w:rsidRPr="00013B70">
        <w:t xml:space="preserve"> from Scopus analysis feature</w:t>
      </w:r>
      <w:bookmarkEnd w:id="74"/>
    </w:p>
    <w:p w14:paraId="31E8BA75" w14:textId="77777777" w:rsidR="00EA2E16" w:rsidRPr="00013B70" w:rsidRDefault="00A223ED" w:rsidP="00D65B28">
      <w:r w:rsidRPr="00013B70">
        <w:rPr>
          <w:noProof/>
        </w:rPr>
        <w:drawing>
          <wp:inline distT="0" distB="0" distL="0" distR="0" wp14:anchorId="160398AE" wp14:editId="23050FC6">
            <wp:extent cx="5378181" cy="2731246"/>
            <wp:effectExtent l="0" t="0" r="0" b="0"/>
            <wp:docPr id="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96674" cy="2740638"/>
                    </a:xfrm>
                    <a:prstGeom prst="rect">
                      <a:avLst/>
                    </a:prstGeom>
                    <a:noFill/>
                    <a:ln w="9525">
                      <a:noFill/>
                      <a:miter lim="800000"/>
                      <a:headEnd/>
                      <a:tailEnd/>
                    </a:ln>
                  </pic:spPr>
                </pic:pic>
              </a:graphicData>
            </a:graphic>
          </wp:inline>
        </w:drawing>
      </w:r>
    </w:p>
    <w:p w14:paraId="4845E73B" w14:textId="13BDF35B" w:rsidR="00EA2E16" w:rsidRPr="00013B70" w:rsidRDefault="00974CBF" w:rsidP="00F90704">
      <w:pPr>
        <w:pStyle w:val="Figures"/>
      </w:pPr>
      <w:bookmarkStart w:id="75" w:name="_Toc465696834"/>
      <w:r w:rsidRPr="00013B70">
        <w:t xml:space="preserve">Figure </w:t>
      </w:r>
      <w:fldSimple w:instr=" SEQ Figure \* ARABIC ">
        <w:r w:rsidR="009B4740">
          <w:rPr>
            <w:noProof/>
          </w:rPr>
          <w:t>7</w:t>
        </w:r>
      </w:fldSimple>
      <w:r w:rsidRPr="00013B70">
        <w:t xml:space="preserve">: </w:t>
      </w:r>
      <w:r w:rsidR="0094107D" w:rsidRPr="00013B70">
        <w:t xml:space="preserve">Scopus </w:t>
      </w:r>
      <w:r w:rsidR="001A6E49" w:rsidRPr="00013B70">
        <w:t>r</w:t>
      </w:r>
      <w:r w:rsidRPr="00013B70">
        <w:t>esults of key word</w:t>
      </w:r>
      <w:r w:rsidR="00CF4EB7" w:rsidRPr="00013B70">
        <w:t xml:space="preserve"> </w:t>
      </w:r>
      <w:r w:rsidRPr="00013B70">
        <w:t>s</w:t>
      </w:r>
      <w:r w:rsidR="00CF4EB7" w:rsidRPr="00013B70">
        <w:t>earch</w:t>
      </w:r>
      <w:r w:rsidRPr="00013B70">
        <w:t xml:space="preserve"> '</w:t>
      </w:r>
      <w:r w:rsidR="00E426BE" w:rsidRPr="00013B70">
        <w:t>perovskite solar c</w:t>
      </w:r>
      <w:r w:rsidRPr="00013B70">
        <w:t xml:space="preserve">ell </w:t>
      </w:r>
      <w:r w:rsidR="00E426BE" w:rsidRPr="00013B70">
        <w:t>s</w:t>
      </w:r>
      <w:r w:rsidRPr="00013B70">
        <w:t>tability' with the review papers selected in a given year from 2013-201</w:t>
      </w:r>
      <w:r w:rsidR="002922DC" w:rsidRPr="00013B70">
        <w:t>8</w:t>
      </w:r>
      <w:bookmarkEnd w:id="75"/>
    </w:p>
    <w:p w14:paraId="3CC49C46" w14:textId="77777777" w:rsidR="00EA2E16" w:rsidRPr="00013B70" w:rsidRDefault="00E426BE" w:rsidP="0099372A">
      <w:pPr>
        <w:pStyle w:val="Heading2"/>
        <w:rPr>
          <w:rFonts w:cs="Times New Roman"/>
        </w:rPr>
      </w:pPr>
      <w:bookmarkStart w:id="76" w:name="_Toc465696885"/>
      <w:bookmarkStart w:id="77" w:name="_Toc530166418"/>
      <w:bookmarkStart w:id="78" w:name="_Toc530166553"/>
      <w:bookmarkStart w:id="79" w:name="_Toc530167105"/>
      <w:bookmarkStart w:id="80" w:name="_Toc530167246"/>
      <w:bookmarkStart w:id="81" w:name="_Toc4264466"/>
      <w:r w:rsidRPr="00013B70">
        <w:t xml:space="preserve">Research </w:t>
      </w:r>
      <w:r w:rsidR="00D746B1" w:rsidRPr="00013B70">
        <w:t>h</w:t>
      </w:r>
      <w:r w:rsidRPr="00013B70">
        <w:t>istory on p</w:t>
      </w:r>
      <w:r w:rsidR="00974CBF" w:rsidRPr="00013B70">
        <w:t>erovskites in photovoltaics</w:t>
      </w:r>
      <w:bookmarkEnd w:id="76"/>
      <w:bookmarkEnd w:id="77"/>
      <w:bookmarkEnd w:id="78"/>
      <w:bookmarkEnd w:id="79"/>
      <w:bookmarkEnd w:id="80"/>
      <w:bookmarkEnd w:id="81"/>
    </w:p>
    <w:p w14:paraId="5DABFB1A" w14:textId="2017B140" w:rsidR="004535DA" w:rsidRPr="00013B70" w:rsidRDefault="00974CBF" w:rsidP="00D65B28">
      <w:r w:rsidRPr="00013B70">
        <w:t xml:space="preserve">Research using perovskites in solar cells was kick-started when mesoscopic solar cells </w:t>
      </w:r>
      <w:r w:rsidR="005D4761" w:rsidRPr="00013B70">
        <w:t xml:space="preserve">(solar cell with a layer containing many small holes) </w:t>
      </w:r>
      <w:r w:rsidRPr="00013B70">
        <w:t>were devel</w:t>
      </w:r>
      <w:r w:rsidR="00A711BC" w:rsidRPr="00013B70">
        <w:t>oped using a crystalized methyl</w:t>
      </w:r>
      <w:r w:rsidR="00475629" w:rsidRPr="00013B70">
        <w:t>ammonium lead halide</w:t>
      </w:r>
      <w:r w:rsidRPr="00013B70">
        <w:t xml:space="preserve"> CH</w:t>
      </w:r>
      <w:r w:rsidRPr="00013B70">
        <w:rPr>
          <w:vertAlign w:val="subscript"/>
        </w:rPr>
        <w:t>3</w:t>
      </w:r>
      <w:r w:rsidRPr="00013B70">
        <w:t>NH</w:t>
      </w:r>
      <w:r w:rsidRPr="00013B70">
        <w:rPr>
          <w:vertAlign w:val="subscript"/>
        </w:rPr>
        <w:t>3</w:t>
      </w:r>
      <w:r w:rsidRPr="00013B70">
        <w:t>PbX</w:t>
      </w:r>
      <w:r w:rsidRPr="00013B70">
        <w:rPr>
          <w:vertAlign w:val="subscript"/>
        </w:rPr>
        <w:t>3</w:t>
      </w:r>
      <w:r w:rsidRPr="00013B70">
        <w:t xml:space="preserve"> (where X is I or Br) perovskite as a light absorber </w:t>
      </w:r>
      <w:r w:rsidR="00E056A5" w:rsidRPr="00013B70">
        <w:fldChar w:fldCharType="begin" w:fldLock="1"/>
      </w:r>
      <w:r w:rsidR="0011391E">
        <w:instrText>ADDIN CSL_CITATION {"citationItems":[{"id":"ITEM-1","itemData":{"DOI":"10.1021/ja809598r","ISBN":"0002-7863","ISSN":"0002-7863","PMID":"19366264","abstract":"Two organolead halide perovskite nanocrystals, CH(3)NH(3)PbBr(3) and CH(3)NH(3)PbI(3), were found to efficiently sensitize TiO(2) for visible-light conversion in photoelectrochemical cells. When self-assembled on mesoporous TiO(2) films, the nanocrystalline perovskites exhibit strong band-gap absorptions as semiconductors. The CH(3)NH(3)PbI(3)-based photocell with spectral sensitivity of up to 800 nm yielded a solar energy conversion efficiency of 3.8%. The CH(3)NH(3)PbBr(3)-based cell showed a high photovoltage of 0.96 V with an external quantum conversion efficiency of 65%.","author":[{"dropping-particle":"","family":"Kojima","given":"Akihiro","non-dropping-particle":"","parse-names":false,"suffix":""},{"dropping-particle":"","family":"Teshima","given":"Kenjiro","non-dropping-particle":"","parse-names":false,"suffix":""},{"dropping-particle":"","family":"Shirai","given":"Yasuo","non-dropping-particle":"","parse-names":false,"suffix":""},{"dropping-particle":"","family":"Miyasaka","given":"Tsutomu","non-dropping-particle":"","parse-names":false,"suffix":""}],"container-title":"Journal of the American Chemical Society","id":"ITEM-1","issue":"17","issued":{"date-parts":[["2009","5","6"]]},"note":"From Duplicate 1 (Organometal halide perovskites as visible-light sensitizers for photovoltaic cells. - Kojima, Akihiro; Teshima, Kenjiro; Shirai, Yasuo; Miyasaka, Tsutomu)\n\nFrom Duplicate 1 ( Organometal halide perovskites as visible-light sensitizers for photovoltaic cells. - Kojima, Akihiro; Teshima, Kenjiro; Shirai, Yasuo; Miyasaka, Tsutomu )\n\nSee ASC Chemworx notes about paper\n\nFrom Duplicate 3 ( Organometal halide perovskites as visible-light sensitizers for photovoltaic cells. - Kojima, Akihiro; Teshima, Kenjiro; Shirai, Yasuo; Miyasaka, Tsutomu )\n\n\n\n\nFrom Duplicate 5 ( Organometal halide perovskites as visible-light sensitizers for photovoltaic cells. - Kojima, Akihiro; Teshima, Kenjiro; Shirai, Yasuo; Miyasaka, Tsutomu )\n\nFrom Duplicate 2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paper\n\n\n\n\n\n\n\nFrom Duplicate 2 (Organometal halide perovskites as visible-light sensitizers for photovoltaic cells. - Kojima, Akihiro; Teshima, Kenjiro; Shirai, Yasuo; Miyasaka, Tsutomu)\n\nFrom Duplicate 1 (Organometal halide perovskites as visible-light sensitizers for photovoltaic cells. - Kojima, Akihiro; Teshima, Kenjiro; Shirai, Yasuo; Miyasaka, Tsutomu)\n\nFrom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paper\n\n\n\n\nFrom Duplicate 1 ( Organometal halide perovskites as visible-light sensitizers for photovoltaic cells. - Kojima, Akihiro; Teshima, Kenjiro; Shirai, Yasuo; Miyasaka, Tsutomu )\n\nSee ASC Chemworx notes about paper\n\nFrom Duplicate 3 ( Organometal halide perovskites as visible-light sensitizers for photovoltaic cells. - Kojima, Akihiro; Teshima, Kenjiro; Shirai, Yasuo; Miyasaka, Tsutomu )\n\n\n\n\nFrom Duplicate 5 ( Organometal halide perovskites as visible-light sensitizers for photovoltaic cells. - Kojima, Akihiro; Teshima, Kenjiro; Shirai, Yasuo; Miyasaka, Tsutomu )\n\nFrom Duplicate 2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paper\n\n\n\n\n\n\n\nFrom Duplicate 4 (Organometal halide perovskites as visible-light sensitizers for photovoltaic cells. - Kojima, Akihiro; Teshima, Kenjiro; Shirai, Yasuo; Miyasaka, Tsutomu)\n\nFrom Duplicate 1 (Organometal halide perovskites as visible-light sensitizers for photovoltaic cells. - Kojima, Akihiro; Teshima, Kenjiro; Shirai, Yasuo; Miyasaka, Tsutomu)\n\nFrom Duplicate 1 ( Organometal halide perovskites as visible-light sensitizers for photovoltaic cells. - Kojima, Akihiro; Teshima, Kenjiro; Shirai, Yasuo; Miyasaka, Tsutomu )\n\nSee ASC Chemworx notes about paper\n\nFrom Duplicate 3 ( Organometal halide perovskites as visible-light sensitizers for photovoltaic cells. - Kojima, Akihiro; Teshima, Kenjiro; Shirai, Yasuo; Miyasaka, Tsutomu )\n\n\n\n\nFrom Duplicate 5 ( Organometal halide perovskites as visible-light sensitizers for photovoltaic cells. - Kojima, Akihiro; Teshima, Kenjiro; Shirai, Yasuo; Miyasaka, Tsutomu )\n\nFrom Duplicate 2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paper\n\n\n\n\n\n\n\n\nFrom Duplicate 1 ( Organometal halide perovskites as visible-light sensitizers for photovoltaic cells. - Kojima, Akihiro; Teshima, Kenjiro; Shirai, Yasuo; Miyasaka, Tsutomu )\n\nSee ASC Chemworx notes about paper\n\nFrom Duplicate 3 ( Organometal halide perovskites as visible-light sensitizers for photovoltaic cells. - Kojima, Akihiro; Teshima, Kenjiro; Shirai, Yasuo; Miyasaka, Tsutomu )\n\n\n\n\nFrom Duplicate 5 ( Organometal halide perovskites as visible-light sensitizers for photovoltaic cells. - Kojima, Akihiro; Teshima, Kenjiro; Shirai, Yasuo; Miyasaka, Tsutomu )\n\nFrom Duplicate 2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paper\n\n\n\n\n\n\n\n\nFrom Duplicate 3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paper\n\n\n\nFrom Duplicate 4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paper\n\nFrom Duplicate 3 ( Organometal halide perovskites as visible-light sensitizers for photovoltaic cells. - Kojima, Akihiro; Teshima, Kenjiro; Shirai, Yasuo; Miyasaka, Tsutomu )\n\n\n\n\nFrom Duplicate 5 ( Organometal halide perovskites as visible-light sensitizers for photovoltaic cells. - Kojima, Akihiro; Teshima, Kenjiro; Shirai, Yasuo; Miyasaka, Tsutomu )\n\nFrom Duplicate 2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paper\n\n\n\n\n\n\n\n\n\n\nFrom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paper\n\n\n\n\nFrom Duplicate 3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paper\n\n\n\nFrom Duplicate 4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paper\n\nFrom Duplicate 3 ( Organometal halide perovskites as visible-light sensitizers for photovoltaic cells. - Kojima, Akihiro; Teshima, Kenjiro; Shirai, Yasuo; Miyasaka, Tsutomu )\n\n\n\n\nFrom Duplicate 5 ( Organometal halide perovskites as visible-light sensitizers for photovoltaic cells. - Kojima, Akihiro; Teshima, Kenjiro; Shirai, Yasuo; Miyasaka, Tsutomu )\n\nFrom Duplicate 2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paper\n\n\n\n\n\n\n\n\n\n\nFrom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paper\n\n\nFrom Duplicate 3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paper\n\n\n\nFrom Duplicate 4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paper\n\nFrom Duplicate 3 ( Organometal halide perovskites as visible-light sensitizers for photovoltaic cells. - Kojima, Akihiro; Teshima, Kenjiro; Shirai, Yasuo; Miyasaka, Tsutomu )\n\n\n\n\nFrom Duplicate 5 ( Organometal halide perovskites as visible-light sensitizers for photovoltaic cells. - Kojima, Akihiro; Teshima, Kenjiro; Shirai, Yasuo; Miyasaka, Tsutomu )\n\nFrom Duplicate 2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)\n\nFrom Duplicate 1 ( Organometal halide perovskites as visible-light sensitizers for photovoltaic cells. - Kojima, Akihiro; Teshima, Kenjiro; Shirai, Yasuo; Miyasaka, Tsutomu )\n\nSee ASC Chemworx notes about paper\n\n\n\nFrom Duplicate 2 ( Organometal halide perovskites as visible-light sensitizers for photovoltaic cells. - Kojima, Akihiro; Teshima, Kenjiro; Shirai, Yasuo; Miyasaka, Tsutomu )\n\nSee ASC Chemworx notes about paper","page":"6050-6051","title":"Organometal Halide Perovskites as Visible-Light Sensitizers for Photovoltaic Cells","type":"article-journal","volume":"131"},"uris":["http://www.mendeley.com/documents/?uuid=d044298a-9716-411a-a3a1-d66d231c5aa6"]}],"mendeley":{"formattedCitation":"[67]","plainTextFormattedCitation":"[67]","previouslyFormattedCitation":"[67]"},"properties":{"noteIndex":0},"schema":"https://github.com/citation-style-language/schema/raw/master/csl-citation.json"}</w:instrText>
      </w:r>
      <w:r w:rsidR="00E056A5" w:rsidRPr="00013B70">
        <w:fldChar w:fldCharType="separate"/>
      </w:r>
      <w:r w:rsidR="0011391E" w:rsidRPr="0011391E">
        <w:rPr>
          <w:noProof/>
        </w:rPr>
        <w:t>[67]</w:t>
      </w:r>
      <w:r w:rsidR="00E056A5" w:rsidRPr="00013B70">
        <w:fldChar w:fldCharType="end"/>
      </w:r>
      <w:r w:rsidRPr="00013B70">
        <w:t xml:space="preserve">. </w:t>
      </w:r>
      <w:r w:rsidR="005F370C" w:rsidRPr="00013B70">
        <w:t>In 2009</w:t>
      </w:r>
      <w:r w:rsidR="006E2461" w:rsidRPr="00013B70">
        <w:t xml:space="preserve"> t</w:t>
      </w:r>
      <w:r w:rsidRPr="00013B70">
        <w:t>his device reached a photoelectrical conversion efficiency (converting photons into electricity) of 3.8% using the perovskite CH</w:t>
      </w:r>
      <w:r w:rsidRPr="00013B70">
        <w:rPr>
          <w:vertAlign w:val="subscript"/>
        </w:rPr>
        <w:t>3</w:t>
      </w:r>
      <w:r w:rsidRPr="00013B70">
        <w:t>NH</w:t>
      </w:r>
      <w:r w:rsidRPr="00013B70">
        <w:rPr>
          <w:vertAlign w:val="subscript"/>
        </w:rPr>
        <w:t>3</w:t>
      </w:r>
      <w:r w:rsidRPr="00013B70">
        <w:t>PbI</w:t>
      </w:r>
      <w:r w:rsidRPr="00013B70">
        <w:rPr>
          <w:vertAlign w:val="subscript"/>
        </w:rPr>
        <w:t xml:space="preserve">3 </w:t>
      </w:r>
      <w:r w:rsidRPr="00013B70">
        <w:t>as a light absorber giving a photovoltage (voltage from the illumination) of 0.61</w:t>
      </w:r>
      <w:r w:rsidR="00F72A9F" w:rsidRPr="00013B70">
        <w:t xml:space="preserve"> </w:t>
      </w:r>
      <w:r w:rsidRPr="00013B70">
        <w:t>V, a fill factor of 57% and short circuit current of 11</w:t>
      </w:r>
      <w:r w:rsidR="00F72A9F" w:rsidRPr="00013B70">
        <w:t xml:space="preserve"> </w:t>
      </w:r>
      <w:r w:rsidRPr="00013B70">
        <w:t>mA cm</w:t>
      </w:r>
      <w:r w:rsidRPr="00013B70">
        <w:rPr>
          <w:vertAlign w:val="superscript"/>
        </w:rPr>
        <w:t>-2</w:t>
      </w:r>
      <w:r w:rsidRPr="00013B70">
        <w:t xml:space="preserve">. </w:t>
      </w:r>
      <w:r w:rsidR="005F370C" w:rsidRPr="00013B70">
        <w:t xml:space="preserve">When the </w:t>
      </w:r>
      <w:r w:rsidR="006E2461" w:rsidRPr="00013B70">
        <w:t>investigators</w:t>
      </w:r>
      <w:r w:rsidR="005F370C" w:rsidRPr="00013B70">
        <w:t xml:space="preserve"> used </w:t>
      </w:r>
      <w:r w:rsidRPr="00013B70">
        <w:t xml:space="preserve">bromine </w:t>
      </w:r>
      <w:r w:rsidR="005F370C" w:rsidRPr="00013B70">
        <w:t>instead of i</w:t>
      </w:r>
      <w:r w:rsidRPr="00013B70">
        <w:t>odine (CH</w:t>
      </w:r>
      <w:r w:rsidRPr="00013B70">
        <w:rPr>
          <w:vertAlign w:val="subscript"/>
        </w:rPr>
        <w:t>3</w:t>
      </w:r>
      <w:r w:rsidRPr="00013B70">
        <w:t>NH</w:t>
      </w:r>
      <w:r w:rsidRPr="00013B70">
        <w:rPr>
          <w:vertAlign w:val="subscript"/>
        </w:rPr>
        <w:t>3</w:t>
      </w:r>
      <w:r w:rsidRPr="00013B70">
        <w:t>PbBr</w:t>
      </w:r>
      <w:r w:rsidRPr="00013B70">
        <w:rPr>
          <w:vertAlign w:val="subscript"/>
        </w:rPr>
        <w:t>3</w:t>
      </w:r>
      <w:r w:rsidRPr="00013B70">
        <w:t>)</w:t>
      </w:r>
      <w:r w:rsidR="001D1A19" w:rsidRPr="00013B70">
        <w:t>,</w:t>
      </w:r>
      <w:r w:rsidRPr="00013B70">
        <w:t xml:space="preserve"> a lower efficiency of 3.13% was achieved along with a </w:t>
      </w:r>
      <w:r w:rsidRPr="00013B70">
        <w:lastRenderedPageBreak/>
        <w:t>much lower photocurrent of 5.57</w:t>
      </w:r>
      <w:r w:rsidR="00F72A9F" w:rsidRPr="00013B70">
        <w:t xml:space="preserve"> </w:t>
      </w:r>
      <w:r w:rsidRPr="00013B70">
        <w:t>mA cm</w:t>
      </w:r>
      <w:r w:rsidRPr="00013B70">
        <w:rPr>
          <w:vertAlign w:val="superscript"/>
        </w:rPr>
        <w:t xml:space="preserve">-2 </w:t>
      </w:r>
      <w:r w:rsidRPr="00013B70">
        <w:t>but with a higher photovoltage of 0.91</w:t>
      </w:r>
      <w:r w:rsidR="00F72A9F" w:rsidRPr="00013B70">
        <w:t xml:space="preserve"> </w:t>
      </w:r>
      <w:r w:rsidRPr="00013B70">
        <w:t>V and slightly higher fill factor of 59%.</w:t>
      </w:r>
    </w:p>
    <w:p w14:paraId="29CCEDD6" w14:textId="0E268DB4" w:rsidR="004535DA" w:rsidRPr="00013B70" w:rsidRDefault="005F370C" w:rsidP="00D65B28">
      <w:r w:rsidRPr="00013B70">
        <w:t xml:space="preserve">Later in </w:t>
      </w:r>
      <w:r w:rsidR="00974CBF" w:rsidRPr="00013B70">
        <w:t>2013</w:t>
      </w:r>
      <w:r w:rsidRPr="00013B70">
        <w:t>,</w:t>
      </w:r>
      <w:r w:rsidR="00974CBF" w:rsidRPr="00013B70">
        <w:t xml:space="preserve"> a review paper was published outlining different mesoscopic solar cells </w:t>
      </w:r>
      <w:r w:rsidR="00E056A5" w:rsidRPr="00013B70">
        <w:fldChar w:fldCharType="begin" w:fldLock="1"/>
      </w:r>
      <w:r w:rsidR="0011391E">
        <w:instrText>ADDIN CSL_CITATION {"citationItems":[{"id":"ITEM-1","itemData":{"DOI":"10.1038/nature11067","ISSN":"0028-0836","PMID":"22622574","abstract":"Dye-sensitized solar cells based on titanium dioxide (TiO(2)) are promising low-cost alternatives to conventional solid-state photovoltaic devices based on materials such as Si, CdTe and CuIn(1-x)Ga(x)Se(2) (refs 1, 2). Despite offering relatively high conversion efficiencies for solar energy, typical dye-sensitized solar cells suffer from durability problems that result from their use of organic liquid electrolytes containing the iodide/tri-iodide redox couple, which causes serious problems such as electrode corrosion and electrolyte leakage. Replacements for iodine-based liquid electrolytes have been extensively studied, but the efficiencies of the resulting devices remain low. Here we show that the solution-processable p-type direct bandgap semiconductor CsSnI(3) can be used for hole conduction in lieu of a liquid electrolyte. The resulting solid-state dye-sensitized solar cells consist of CsSnI(2.95)F(0.05) doped with SnF(2), nanoporous TiO(2) and the dye N719, and show conversion efficiencies of up to 10.2 per cent (8.51 per cent with a mask). With a bandgap of 1.3 electronvolts, CsSnI(3) enhances visible light absorption on the red side of the spectrum to outperform the typical dye-sensitized solar cells in this spectral region.","author":[{"dropping-particle":"","family":"Chung","given":"In","non-dropping-particle":"","parse-names":false,"suffix":""},{"dropping-particle":"","family":"Lee","given":"Byunghong","non-dropping-particle":"","parse-names":false,"suffix":""},{"dropping-particle":"","family":"He","given":"Jiaqing","non-dropping-particle":"","parse-names":false,"suffix":""},{"dropping-particle":"","family":"Chang","given":"Robert P H","non-dropping-particle":"","parse-names":false,"suffix":""},{"dropping-particle":"","family":"Kanatzidis","given":"Mercouri G","non-dropping-particle":"","parse-names":false,"suffix":""}],"container-title":"Nature","id":"ITEM-1","issue":"7399","issued":{"date-parts":[["2012","5","24"]]},"page":"486-489","publisher":"Nature Publishing Group","title":"All-solid-state dye-sensitized solar cells with high efficiency","type":"article-journal","volume":"485"},"uris":["http://www.mendeley.com/documents/?uuid=273e1200-3dca-4781-a14c-07623eba7614"]}],"mendeley":{"formattedCitation":"[68]","plainTextFormattedCitation":"[68]","previouslyFormattedCitation":"[68]"},"properties":{"noteIndex":0},"schema":"https://github.com/citation-style-language/schema/raw/master/csl-citation.json"}</w:instrText>
      </w:r>
      <w:r w:rsidR="00E056A5" w:rsidRPr="00013B70">
        <w:fldChar w:fldCharType="separate"/>
      </w:r>
      <w:r w:rsidR="0011391E" w:rsidRPr="0011391E">
        <w:rPr>
          <w:noProof/>
        </w:rPr>
        <w:t>[68]</w:t>
      </w:r>
      <w:r w:rsidR="00E056A5" w:rsidRPr="00013B70">
        <w:fldChar w:fldCharType="end"/>
      </w:r>
      <w:r w:rsidR="00974CBF" w:rsidRPr="00013B70">
        <w:t xml:space="preserve"> where the highest efficiency at the time stated in the paper was over 10.9% using alumina as a scaffold layer and a mixed halide of (CH</w:t>
      </w:r>
      <w:r w:rsidR="00974CBF" w:rsidRPr="00013B70">
        <w:rPr>
          <w:vertAlign w:val="subscript"/>
        </w:rPr>
        <w:t>3</w:t>
      </w:r>
      <w:r w:rsidR="00974CBF" w:rsidRPr="00013B70">
        <w:t>NH</w:t>
      </w:r>
      <w:r w:rsidR="00974CBF" w:rsidRPr="00013B70">
        <w:rPr>
          <w:vertAlign w:val="subscript"/>
        </w:rPr>
        <w:t>3</w:t>
      </w:r>
      <w:r w:rsidR="00974CBF" w:rsidRPr="00013B70">
        <w:t>Pb</w:t>
      </w:r>
      <w:r w:rsidR="00443119" w:rsidRPr="00013B70">
        <w:t>I</w:t>
      </w:r>
      <w:r w:rsidR="00BE3FB7" w:rsidRPr="00013B70">
        <w:rPr>
          <w:vertAlign w:val="subscript"/>
        </w:rPr>
        <w:t>2</w:t>
      </w:r>
      <w:r w:rsidR="00974CBF" w:rsidRPr="00013B70">
        <w:t xml:space="preserve">Cl) </w:t>
      </w:r>
      <w:r w:rsidR="00E056A5" w:rsidRPr="00013B70">
        <w:fldChar w:fldCharType="begin" w:fldLock="1"/>
      </w:r>
      <w:r w:rsidR="0011391E">
        <w:instrText>ADDIN CSL_CITATION {"citationItems":[{"id":"ITEM-1","itemData":{"DOI":"10.1126/science.1228604","ISBN":"1095-9203 (Electronic)\\r0036-8075 (Linking)","ISSN":"0036-8075","PMID":"23042296","abstract":"The energy costs associated with separating tightly bound excitons (photoinduced electron-hole pairs) and extracting free charges from highly disordered low-mobility networks represent fundamental losses for many low-cost photovoltaic technologies. We report a low-cost, solution-processable solar cell, based on a highly crystalline perovskite absorber with intense visible to near-infrared absorptivity, that has a power conversion efficiency of 10.9% in a single-junction device under simulated full sunlight. This \"meso-superstructured solar cell\" exhibits exceptionally few fundamental energy losses; it can generate open-circuit photovoltages of more than 1.1 volts, despite the relatively narrow absorber band gap of 1.55 electron volts. The functionality arises from the use of mesoporous alumina as an inert scaffold that structures the absorber and forces electrons to reside in and be transported through the perovskite.","author":[{"dropping-particle":"","family":"Lee","given":"M. M.","non-dropping-particle":"","parse-names":false,"suffix":""},{"dropping-particle":"","family":"Teuscher","given":"Joël","non-dropping-particle":"","parse-names":false,"suffix":""},{"dropping-particle":"","family":"Miyasaka","given":"Tsutomu","non-dropping-particle":"","parse-names":false,"suffix":""},{"dropping-particle":"","family":"Murakami","given":"Takurou N","non-dropping-particle":"","parse-names":false,"suffix":""},{"dropping-particle":"","family":"Snaith","given":"Henry J","non-dropping-particle":"","parse-names":false,"suffix":""}],"container-title":"Science","id":"ITEM-1","issue":"6107","issued":{"date-parts":[["2012","11","2"]]},"note":"From Duplicate 3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4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1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)\n\n\n\n\n\n\n\n\nFrom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)","page":"643-647","title":"Efficient Hybrid Solar Cells Based on Meso-Superstructured Organometal Halide Perovskites","type":"article-journal","volume":"338"},"uris":["http://www.mendeley.com/documents/?uuid=17772807-d706-4310-819b-47b74877cfe2"]}],"mendeley":{"formattedCitation":"[69]","plainTextFormattedCitation":"[69]","previouslyFormattedCitation":"[69]"},"properties":{"noteIndex":0},"schema":"https://github.com/citation-style-language/schema/raw/master/csl-citation.json"}</w:instrText>
      </w:r>
      <w:r w:rsidR="00E056A5" w:rsidRPr="00013B70">
        <w:fldChar w:fldCharType="separate"/>
      </w:r>
      <w:r w:rsidR="0011391E" w:rsidRPr="0011391E">
        <w:rPr>
          <w:noProof/>
        </w:rPr>
        <w:t>[69]</w:t>
      </w:r>
      <w:r w:rsidR="00E056A5" w:rsidRPr="00013B70">
        <w:fldChar w:fldCharType="end"/>
      </w:r>
      <w:r w:rsidR="00974CBF" w:rsidRPr="00013B70">
        <w:t>.</w:t>
      </w:r>
    </w:p>
    <w:p w14:paraId="35CCF8F8" w14:textId="77777777" w:rsidR="004535DA" w:rsidRPr="00013B70" w:rsidRDefault="00A70CD4" w:rsidP="00D65B28">
      <w:r w:rsidRPr="00013B70">
        <w:t xml:space="preserve">Following that, </w:t>
      </w:r>
      <w:r w:rsidR="0041686E" w:rsidRPr="00013B70">
        <w:t>in the same year</w:t>
      </w:r>
      <w:r w:rsidR="007D40C7" w:rsidRPr="00013B70">
        <w:t>,</w:t>
      </w:r>
      <w:r w:rsidR="0041686E" w:rsidRPr="00013B70">
        <w:t xml:space="preserve"> </w:t>
      </w:r>
      <w:r w:rsidRPr="00013B70">
        <w:t>a</w:t>
      </w:r>
      <w:r w:rsidR="00974CBF" w:rsidRPr="00013B70">
        <w:t xml:space="preserve"> perovskite </w:t>
      </w:r>
      <w:r w:rsidR="00035661" w:rsidRPr="00013B70">
        <w:t>layer was modified with alumina</w:t>
      </w:r>
      <w:r w:rsidR="00974CBF" w:rsidRPr="00013B70">
        <w:t xml:space="preserve"> protecting it from electrolyte corrosion</w:t>
      </w:r>
      <w:r w:rsidR="0038478B" w:rsidRPr="00013B70">
        <w:t>,</w:t>
      </w:r>
      <w:r w:rsidR="00974CBF" w:rsidRPr="00013B70">
        <w:t xml:space="preserve"> thus increasing absorption and hence giving a better photocurrent.</w:t>
      </w:r>
    </w:p>
    <w:p w14:paraId="13780DD9" w14:textId="69190B91" w:rsidR="00B45512" w:rsidRPr="00013B70" w:rsidRDefault="005909A5" w:rsidP="00D65B28">
      <w:r w:rsidRPr="00013B70">
        <w:t xml:space="preserve">Considering its </w:t>
      </w:r>
      <w:r w:rsidR="00974CBF" w:rsidRPr="00013B70">
        <w:t>higher interface resistance</w:t>
      </w:r>
      <w:r w:rsidR="0038478B" w:rsidRPr="00013B70">
        <w:t>:</w:t>
      </w:r>
      <w:r w:rsidR="00974CBF" w:rsidRPr="00013B70">
        <w:t xml:space="preserve"> recombination resistance between the TiO</w:t>
      </w:r>
      <w:r w:rsidR="00974CBF" w:rsidRPr="00013B70">
        <w:rPr>
          <w:vertAlign w:val="subscript"/>
        </w:rPr>
        <w:t>2</w:t>
      </w:r>
      <w:r w:rsidR="00974CBF" w:rsidRPr="00013B70">
        <w:t xml:space="preserve"> and redox couple being dominant </w:t>
      </w:r>
      <w:r w:rsidR="00A44791" w:rsidRPr="00013B70">
        <w:t>led to an</w:t>
      </w:r>
      <w:r w:rsidR="00974CBF" w:rsidRPr="00013B70">
        <w:t xml:space="preserve"> efficiency increase from 3.58</w:t>
      </w:r>
      <w:r w:rsidR="007A0981" w:rsidRPr="00013B70">
        <w:t>-</w:t>
      </w:r>
      <w:r w:rsidR="00974CBF" w:rsidRPr="00013B70">
        <w:t xml:space="preserve">6% </w:t>
      </w:r>
      <w:r w:rsidR="00E056A5" w:rsidRPr="00013B70">
        <w:fldChar w:fldCharType="begin" w:fldLock="1"/>
      </w:r>
      <w:r w:rsidR="0011391E">
        <w:instrText>ADDIN CSL_CITATION {"citationItems":[{"id":"ITEM-1","itemData":{"DOI":"10.1039/c3ta12240a","ISBN":"2050-7488","ISSN":"2050-7488","abstract":"The method of post-modification by aluminum oxide was successfully introduced into perovskite sensitized solar cells with a liq. electrolyte. Post-modification by Al2O3 could both protect the perovskite sensitizer from corrosion by electrolyte and effectively suppressed electron recombination. The UV-visible spectra revealed an enhanced absorption esp. in the long wavelength range after modification. The XRD results showed a disappeared peak of PbI2, demonstrating that the modification could effectively protect the perovskite from dissoln. in the electrolyte. Stability test showed that the remaining JSC improved from 10% to 50% at a given period of time. The EIS results and dark current curves illustrated that this modification increased the interface resistance in dark, confirming that the electron recombination process was effectively restrained. Finally, the corresponding efficiency was largely increased from 3.56 to 6.00% by 68%. The strategy using aluminum oxide to post-modify a perovskite sensitized solar cell was therefore proved to be a useful tool for the optimization of perovskite sensitized solar cells. [on SciFinder(R)]","author":[{"dropping-particle":"","family":"Li","given":"Wenzhe","non-dropping-particle":"","parse-names":false,"suffix":""},{"dropping-particle":"","family":"Li","given":"Jiaoli","non-dropping-particle":"","parse-names":false,"suffix":""},{"dropping-particle":"","family":"Wang","given":"Liduo","non-dropping-particle":"","parse-names":false,"suffix":""},{"dropping-particle":"","family":"Niu","given":"Guangda","non-dropping-particle":"","parse-names":false,"suffix":""},{"dropping-particle":"","family":"Gao","given":"Rui","non-dropping-particle":"","parse-names":false,"suffix":""},{"dropping-particle":"","family":"Qiu","given":"Yong.","non-dropping-particle":"","parse-names":false,"suffix":""}],"container-title":"Journal of Materials Chemistry A","id":"ITEM-1","issue":"38","issued":{"date-parts":[["2013"]]},"note":"10.1039/C3TA12240A\n\nFrom Duplicate 3 (Post modification of perovskite sensitized solar cells by aluminum oxide for enhanced performance - Li, Wenzhe; Li, Jiaoli; Wang, Liduo; Niu, Guangda; Gao, Rui; Qiu, Yong.)\n\n10.1039/C3TA12240A\n\nFrom Duplicate 5 (Post modification of perovskite sensitized solar cells by aluminum oxide for enhanced performance - Li, Wenzhe; Li, Jiaoli; Wang, Liduo; Niu, Guangda; Gao, Rui; Qiu, Yong.)\n\n10.1039/C3TA12240A\n\nFrom Duplicate 3 (Post modification of perovskite sensitized solar cells by aluminum oxide for enhanced performance - Li, Wenzhe; Li, Jiaoli; Wang, Liduo; Niu, Guangda; Gao, Rui; Qiu, Yong.)\n\nFrom Duplicate 2 (Post modification of perovskite sensitized solar cells by aluminum oxide for enhanced performance - Li, Wenzhe; Li, Jiaoli; Wang, Liduo; Niu, Guangda; Gao, Rui; Qiu, Yong.)\n\nFrom Duplicate 2 (Post modification of perovskite sensitized solar cells by aluminum oxide for enhanced performance - Li, Wenzhe; Li, Jiaoli; Wang, Liduo; Niu, Guangda; Gao, Rui; Qiu, Yong.)\n\n10.1039/C3TA12240A\n\n\n10.1039/C3TA12240A","page":"11735","title":"Post modification of perovskite sensitized solar cells by aluminum oxide for enhanced performance","type":"article-journal","volume":"1"},"uris":["http://www.mendeley.com/documents/?uuid=d9cdd2c4-c618-411a-a587-c1690836a115"]}],"mendeley":{"formattedCitation":"[70]","plainTextFormattedCitation":"[70]","previouslyFormattedCitation":"[70]"},"properties":{"noteIndex":0},"schema":"https://github.com/citation-style-language/schema/raw/master/csl-citation.json"}</w:instrText>
      </w:r>
      <w:r w:rsidR="00E056A5" w:rsidRPr="00013B70">
        <w:fldChar w:fldCharType="separate"/>
      </w:r>
      <w:r w:rsidR="0011391E" w:rsidRPr="0011391E">
        <w:rPr>
          <w:noProof/>
        </w:rPr>
        <w:t>[70]</w:t>
      </w:r>
      <w:r w:rsidR="00E056A5" w:rsidRPr="00013B70">
        <w:fldChar w:fldCharType="end"/>
      </w:r>
      <w:r w:rsidR="00905EFD" w:rsidRPr="00013B70">
        <w:t xml:space="preserve">. </w:t>
      </w:r>
      <w:r w:rsidR="00754DFC" w:rsidRPr="00013B70">
        <w:t xml:space="preserve">Not long after at the end of 2013, </w:t>
      </w:r>
      <w:r w:rsidR="00974CBF" w:rsidRPr="00013B70">
        <w:t xml:space="preserve">efficiencies increased to 15.7% using zinc as a compact layer and single iodine trihalide </w:t>
      </w:r>
      <w:r w:rsidR="00E056A5" w:rsidRPr="00013B70">
        <w:fldChar w:fldCharType="begin" w:fldLock="1"/>
      </w:r>
      <w:r w:rsidR="0011391E">
        <w:instrText>ADDIN CSL_CITATION {"citationItems":[{"id":"ITEM-1","itemData":{"DOI":"10.1038/nphoton.2013.342","ISBN":"1749-4885","ISSN":"1749-4885","PMID":"24628563","abstract":"Organic–inorganic hybrid solar cells that combine a mesoporous scaffold, a perovskite light absorber and an organic hole transporter have emerged at the forefront of solution-processable photovoltaic devices; however, they require processing temperatures of up to 500 8C to sinter the mesoporous metal-oxide support. Here, we report the use of a thin film of ZnO nanoparticles as an electron-transport layer in CH3NH3PbI3-based solar cells; in contrast to mesoporous TiO2, the ZnO layer is both substantially thinner and requires no sintering. We took advantage of these facts to prepare flexible solar cells with power-conversion efficiencies in excess of 10%. The use of ZnO also results in improvements to device performance for cells prepared on rigid substrates. Solar cells based on this design exhibit power-conversion efficiencies as high as 15.7% when measured under AM1.5G illumination, which makes them some of the highest-performing perovskite","author":[{"dropping-particle":"","family":"Liu","given":"Dianyi","non-dropping-particle":"","parse-names":false,"suffix":""},{"dropping-particle":"","family":"Kelly","given":"Timothy L.","non-dropping-particle":"","parse-names":false,"suffix":""}],"container-title":"Nature Photonics","id":"ITEM-1","issue":"2","issued":{"date-parts":[["2014","2","22"]]},"page":"133-138","publisher":"Nature Publishing Group","title":"Perovskite solar cells with a planar heterojunction structure prepared using room-temperature solution processing techniques","type":"article-journal","volume":"8"},"uris":["http://www.mendeley.com/documents/?uuid=59f3db1f-5d94-4d35-84e9-ecf2f245d58a"]}],"mendeley":{"formattedCitation":"[71]","plainTextFormattedCitation":"[71]","previouslyFormattedCitation":"[71]"},"properties":{"noteIndex":0},"schema":"https://github.com/citation-style-language/schema/raw/master/csl-citation.json"}</w:instrText>
      </w:r>
      <w:r w:rsidR="00E056A5" w:rsidRPr="00013B70">
        <w:fldChar w:fldCharType="separate"/>
      </w:r>
      <w:r w:rsidR="0011391E" w:rsidRPr="0011391E">
        <w:rPr>
          <w:noProof/>
        </w:rPr>
        <w:t>[71]</w:t>
      </w:r>
      <w:r w:rsidR="00E056A5" w:rsidRPr="00013B70">
        <w:fldChar w:fldCharType="end"/>
      </w:r>
      <w:r w:rsidR="00974CBF" w:rsidRPr="00013B70">
        <w:t>.</w:t>
      </w:r>
    </w:p>
    <w:p w14:paraId="7FB809CE" w14:textId="1218CD8B" w:rsidR="00EA2E16" w:rsidRPr="00013B70" w:rsidRDefault="00800FE9" w:rsidP="00D65B28">
      <w:r w:rsidRPr="00013B70">
        <w:t>Fast forward</w:t>
      </w:r>
      <w:r w:rsidR="00495372" w:rsidRPr="00013B70">
        <w:t xml:space="preserve"> towards </w:t>
      </w:r>
      <w:r w:rsidR="00737916" w:rsidRPr="00013B70">
        <w:t xml:space="preserve">the end of </w:t>
      </w:r>
      <w:r w:rsidR="00974CBF" w:rsidRPr="00013B70">
        <w:t>201</w:t>
      </w:r>
      <w:r w:rsidR="00737916" w:rsidRPr="00013B70">
        <w:t>7</w:t>
      </w:r>
      <w:r w:rsidRPr="00013B70">
        <w:t>,</w:t>
      </w:r>
      <w:r w:rsidR="00974CBF" w:rsidRPr="00013B70">
        <w:t xml:space="preserve"> the official </w:t>
      </w:r>
      <w:r w:rsidR="00754FE2" w:rsidRPr="00013B70">
        <w:t>PSC</w:t>
      </w:r>
      <w:r w:rsidR="00974CBF" w:rsidRPr="00013B70">
        <w:t xml:space="preserve"> efficiency </w:t>
      </w:r>
      <w:r w:rsidR="00B45512" w:rsidRPr="00013B70">
        <w:t xml:space="preserve">hit </w:t>
      </w:r>
      <w:r w:rsidR="00974CBF" w:rsidRPr="00013B70">
        <w:t xml:space="preserve">record </w:t>
      </w:r>
      <w:r w:rsidR="00B45512" w:rsidRPr="00013B70">
        <w:t xml:space="preserve">efficiencies of </w:t>
      </w:r>
      <w:r w:rsidR="00737916" w:rsidRPr="00013B70">
        <w:t>22.7</w:t>
      </w:r>
      <w:r w:rsidR="00A44791" w:rsidRPr="00013B70">
        <w:t>% (</w:t>
      </w:r>
      <w:r w:rsidR="00974CBF" w:rsidRPr="00013B70">
        <w:t xml:space="preserve">see </w:t>
      </w:r>
      <w:r w:rsidR="00A44791" w:rsidRPr="00013B70">
        <w:t>red circles yellow dots</w:t>
      </w:r>
      <w:r w:rsidR="00A05F01" w:rsidRPr="00013B70">
        <w:t xml:space="preserve">; </w:t>
      </w:r>
      <w:r w:rsidR="00974CBF" w:rsidRPr="00013B70">
        <w:t>NREL chart</w:t>
      </w:r>
      <w:r w:rsidR="00A05F01" w:rsidRPr="00013B70">
        <w:t>,</w:t>
      </w:r>
      <w:r w:rsidR="00974CBF" w:rsidRPr="00013B70">
        <w:t xml:space="preserve"> </w:t>
      </w:r>
      <w:r w:rsidR="000F73F8" w:rsidRPr="00013B70">
        <w:fldChar w:fldCharType="begin"/>
      </w:r>
      <w:r w:rsidR="000F73F8" w:rsidRPr="00013B70">
        <w:instrText xml:space="preserve"> REF _Ref463364399 \h  \* MERGEFORMAT </w:instrText>
      </w:r>
      <w:r w:rsidR="000F73F8" w:rsidRPr="00013B70">
        <w:fldChar w:fldCharType="separate"/>
      </w:r>
      <w:r w:rsidR="009B4740" w:rsidRPr="00013B70">
        <w:t xml:space="preserve">Figure </w:t>
      </w:r>
      <w:r w:rsidR="009B4740">
        <w:t>8</w:t>
      </w:r>
      <w:r w:rsidR="000F73F8" w:rsidRPr="00013B70">
        <w:fldChar w:fldCharType="end"/>
      </w:r>
      <w:r w:rsidR="00A05F01" w:rsidRPr="00013B70">
        <w:t>)</w:t>
      </w:r>
      <w:r w:rsidR="00974CBF" w:rsidRPr="00013B70">
        <w:t>.</w:t>
      </w:r>
    </w:p>
    <w:p w14:paraId="525D2B15" w14:textId="77777777" w:rsidR="00EA2E16" w:rsidRPr="00013B70" w:rsidRDefault="00A223ED" w:rsidP="00D65B28">
      <w:r w:rsidRPr="00013B70">
        <w:rPr>
          <w:noProof/>
        </w:rPr>
        <w:drawing>
          <wp:inline distT="0" distB="0" distL="0" distR="0" wp14:anchorId="143ADA20" wp14:editId="30CEC422">
            <wp:extent cx="5261610" cy="2915808"/>
            <wp:effectExtent l="0" t="0" r="0" b="0"/>
            <wp:docPr id="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261610" cy="2915808"/>
                    </a:xfrm>
                    <a:prstGeom prst="rect">
                      <a:avLst/>
                    </a:prstGeom>
                    <a:noFill/>
                    <a:ln w="9525">
                      <a:noFill/>
                      <a:miter lim="800000"/>
                      <a:headEnd/>
                      <a:tailEnd/>
                    </a:ln>
                  </pic:spPr>
                </pic:pic>
              </a:graphicData>
            </a:graphic>
          </wp:inline>
        </w:drawing>
      </w:r>
    </w:p>
    <w:p w14:paraId="5B4A9939" w14:textId="2BE8D918" w:rsidR="00EA2E16" w:rsidRPr="00013B70" w:rsidRDefault="00974CBF" w:rsidP="00F90704">
      <w:pPr>
        <w:pStyle w:val="Figures"/>
      </w:pPr>
      <w:bookmarkStart w:id="82" w:name="_Ref463364399"/>
      <w:bookmarkStart w:id="83" w:name="_Toc465696835"/>
      <w:r w:rsidRPr="00013B70">
        <w:t xml:space="preserve">Figure </w:t>
      </w:r>
      <w:fldSimple w:instr=" SEQ Figure \* ARABIC ">
        <w:r w:rsidR="009B4740">
          <w:rPr>
            <w:noProof/>
          </w:rPr>
          <w:t>8</w:t>
        </w:r>
      </w:fldSimple>
      <w:bookmarkEnd w:id="82"/>
      <w:r w:rsidRPr="00013B70">
        <w:t xml:space="preserve">: </w:t>
      </w:r>
      <w:r w:rsidR="0072522B" w:rsidRPr="00013B70">
        <w:t>This plot is courtesy of the National Renewable Energy Laboratory, Golden, CO.</w:t>
      </w:r>
      <w:bookmarkEnd w:id="83"/>
    </w:p>
    <w:p w14:paraId="57E4FC51" w14:textId="76E80308" w:rsidR="00B45512" w:rsidRPr="00013B70" w:rsidRDefault="00800FE9" w:rsidP="00D65B28">
      <w:r w:rsidRPr="00013B70">
        <w:t>Despite this</w:t>
      </w:r>
      <w:r w:rsidR="00974CBF" w:rsidRPr="00013B70">
        <w:t xml:space="preserve"> rapid increase in efficiency</w:t>
      </w:r>
      <w:r w:rsidR="00414D8B" w:rsidRPr="00013B70">
        <w:t>,</w:t>
      </w:r>
      <w:r w:rsidR="00EA2E16" w:rsidRPr="00013B70">
        <w:t xml:space="preserve"> the stability of </w:t>
      </w:r>
      <w:r w:rsidR="00265929" w:rsidRPr="00013B70">
        <w:t>perovskites</w:t>
      </w:r>
      <w:r w:rsidR="00EA2E16" w:rsidRPr="00013B70">
        <w:t xml:space="preserve"> for use in solar technology is still an issue since they are very sensitive </w:t>
      </w:r>
      <w:r w:rsidR="00265929" w:rsidRPr="00013B70">
        <w:t xml:space="preserve">not only </w:t>
      </w:r>
      <w:r w:rsidR="00EA2E16" w:rsidRPr="00013B70">
        <w:t xml:space="preserve">to moisture </w:t>
      </w:r>
      <w:r w:rsidR="00265929" w:rsidRPr="00013B70">
        <w:t xml:space="preserve">but also </w:t>
      </w:r>
      <w:r w:rsidR="00B45512" w:rsidRPr="00013B70">
        <w:t xml:space="preserve">to </w:t>
      </w:r>
      <w:r w:rsidR="00EA2E16" w:rsidRPr="00013B70">
        <w:t>other environment</w:t>
      </w:r>
      <w:r w:rsidR="00265929" w:rsidRPr="00013B70">
        <w:t>al factors</w:t>
      </w:r>
      <w:r w:rsidR="0016698E" w:rsidRPr="00013B70">
        <w:t xml:space="preserve"> (s</w:t>
      </w:r>
      <w:r w:rsidR="001217DC" w:rsidRPr="00013B70">
        <w:t xml:space="preserve">ee </w:t>
      </w:r>
      <w:r w:rsidR="000E1894" w:rsidRPr="00013B70">
        <w:fldChar w:fldCharType="begin"/>
      </w:r>
      <w:r w:rsidR="000E1894" w:rsidRPr="00013B70">
        <w:instrText xml:space="preserve"> REF _Ref463365865 \h </w:instrText>
      </w:r>
      <w:r w:rsidR="000E1894" w:rsidRPr="00013B70">
        <w:fldChar w:fldCharType="separate"/>
      </w:r>
      <w:r w:rsidR="009B4740" w:rsidRPr="00013B70">
        <w:t xml:space="preserve">Figure </w:t>
      </w:r>
      <w:r w:rsidR="009B4740">
        <w:rPr>
          <w:noProof/>
        </w:rPr>
        <w:t>4</w:t>
      </w:r>
      <w:r w:rsidR="000E1894" w:rsidRPr="00013B70">
        <w:fldChar w:fldCharType="end"/>
      </w:r>
      <w:r w:rsidR="0016698E" w:rsidRPr="00013B70">
        <w:t>-8</w:t>
      </w:r>
      <w:r w:rsidR="001217DC" w:rsidRPr="00013B70">
        <w:t xml:space="preserve"> </w:t>
      </w:r>
      <w:r w:rsidR="00B835F3" w:rsidRPr="00013B70">
        <w:t xml:space="preserve">on how stability as a key word takes time to increase </w:t>
      </w:r>
      <w:r w:rsidR="00F929BD" w:rsidRPr="00013B70">
        <w:t>in comparison to papers without stability a</w:t>
      </w:r>
      <w:r w:rsidR="00DF523A" w:rsidRPr="00013B70">
        <w:t>s a</w:t>
      </w:r>
      <w:r w:rsidR="00F929BD" w:rsidRPr="00013B70">
        <w:t xml:space="preserve"> key word</w:t>
      </w:r>
      <w:r w:rsidR="004E09D7" w:rsidRPr="00013B70">
        <w:t>)</w:t>
      </w:r>
      <w:r w:rsidR="00F929BD" w:rsidRPr="00013B70">
        <w:t xml:space="preserve">. This indicates </w:t>
      </w:r>
      <w:r w:rsidR="00B835F3" w:rsidRPr="00013B70">
        <w:t>that researchers were focusing on increasing the efficiencies</w:t>
      </w:r>
      <w:r w:rsidR="00DF523A" w:rsidRPr="00013B70">
        <w:t xml:space="preserve"> and took their time to look at stability</w:t>
      </w:r>
      <w:r w:rsidR="00EA2E16" w:rsidRPr="00013B70">
        <w:t>.</w:t>
      </w:r>
    </w:p>
    <w:p w14:paraId="06B09CC0" w14:textId="77777777" w:rsidR="00EA2E16" w:rsidRPr="00013B70" w:rsidRDefault="00B45512" w:rsidP="00D65B28">
      <w:r w:rsidRPr="00013B70">
        <w:t>The lack of studies/lit</w:t>
      </w:r>
      <w:r w:rsidR="007B053D" w:rsidRPr="00013B70">
        <w:t>erature that focused</w:t>
      </w:r>
      <w:r w:rsidRPr="00013B70">
        <w:t xml:space="preserve"> on their stability</w:t>
      </w:r>
      <w:r w:rsidR="00EA2E16" w:rsidRPr="00013B70">
        <w:t xml:space="preserve"> </w:t>
      </w:r>
      <w:r w:rsidR="00906559" w:rsidRPr="00013B70">
        <w:t>raised</w:t>
      </w:r>
      <w:r w:rsidR="00EA2E16" w:rsidRPr="00013B70">
        <w:t xml:space="preserve"> the urgency for </w:t>
      </w:r>
      <w:r w:rsidRPr="00013B70">
        <w:t>r</w:t>
      </w:r>
      <w:r w:rsidR="009C0B6C" w:rsidRPr="00013B70">
        <w:t xml:space="preserve">esearch into </w:t>
      </w:r>
      <w:r w:rsidR="007B053D" w:rsidRPr="00013B70">
        <w:t xml:space="preserve">how to achieve this by improved or new </w:t>
      </w:r>
      <w:r w:rsidR="00EA2E16" w:rsidRPr="00013B70">
        <w:t>fabrication techniques</w:t>
      </w:r>
      <w:r w:rsidR="009C0B6C" w:rsidRPr="00013B70">
        <w:t>,</w:t>
      </w:r>
      <w:r w:rsidR="00EA2E16" w:rsidRPr="00013B70">
        <w:t xml:space="preserve"> </w:t>
      </w:r>
      <w:r w:rsidRPr="00013B70">
        <w:t xml:space="preserve">for </w:t>
      </w:r>
      <w:r w:rsidR="009C0B6C" w:rsidRPr="00013B70">
        <w:t xml:space="preserve">acquiring </w:t>
      </w:r>
      <w:r w:rsidRPr="00013B70">
        <w:t xml:space="preserve">an </w:t>
      </w:r>
      <w:r w:rsidR="00EA2E16" w:rsidRPr="00013B70">
        <w:t xml:space="preserve">understanding </w:t>
      </w:r>
      <w:r w:rsidRPr="00013B70">
        <w:t xml:space="preserve">into </w:t>
      </w:r>
      <w:r w:rsidR="00EA2E16" w:rsidRPr="00013B70">
        <w:t>the mechanism</w:t>
      </w:r>
      <w:r w:rsidR="009C0B6C" w:rsidRPr="00013B70">
        <w:t>s</w:t>
      </w:r>
      <w:r w:rsidR="00C613C9" w:rsidRPr="00013B70">
        <w:t xml:space="preserve"> behind</w:t>
      </w:r>
      <w:r w:rsidR="00EA2E16" w:rsidRPr="00013B70">
        <w:t xml:space="preserve"> </w:t>
      </w:r>
      <w:r w:rsidR="009C0B6C" w:rsidRPr="00013B70">
        <w:t xml:space="preserve">photon </w:t>
      </w:r>
      <w:r w:rsidR="00906559" w:rsidRPr="00013B70">
        <w:t xml:space="preserve">to </w:t>
      </w:r>
      <w:r w:rsidR="00EA2E16" w:rsidRPr="00013B70">
        <w:t xml:space="preserve">electricity </w:t>
      </w:r>
      <w:r w:rsidR="008A05AC" w:rsidRPr="00013B70">
        <w:t xml:space="preserve">conversion, </w:t>
      </w:r>
      <w:r w:rsidR="00EA2E16" w:rsidRPr="00013B70">
        <w:t>degradation</w:t>
      </w:r>
      <w:r w:rsidR="008A05AC" w:rsidRPr="00013B70">
        <w:t>, and</w:t>
      </w:r>
      <w:r w:rsidR="00CF4D61" w:rsidRPr="00013B70">
        <w:t xml:space="preserve"> stability,</w:t>
      </w:r>
      <w:r w:rsidR="00E056A5" w:rsidRPr="00013B70">
        <w:fldChar w:fldCharType="begin"/>
      </w:r>
      <w:r w:rsidR="00CF4D61" w:rsidRPr="00013B70">
        <w:instrText xml:space="preserve">  </w:instrText>
      </w:r>
      <w:r w:rsidR="00E056A5" w:rsidRPr="00013B70">
        <w:fldChar w:fldCharType="end"/>
      </w:r>
      <w:r w:rsidR="00EA2E16" w:rsidRPr="00013B70">
        <w:t xml:space="preserve"> </w:t>
      </w:r>
      <w:r w:rsidRPr="00013B70">
        <w:t>etc</w:t>
      </w:r>
      <w:r w:rsidR="007E3890" w:rsidRPr="00013B70">
        <w:t>.</w:t>
      </w:r>
    </w:p>
    <w:p w14:paraId="407A25C0" w14:textId="70B5EFC7" w:rsidR="00265929" w:rsidRPr="00013B70" w:rsidRDefault="00DC290C" w:rsidP="00D65B28">
      <w:r w:rsidRPr="00013B70">
        <w:t>Early on,</w:t>
      </w:r>
      <w:r w:rsidR="008A05AC" w:rsidRPr="00013B70">
        <w:t xml:space="preserve"> perovskites in </w:t>
      </w:r>
      <w:r w:rsidR="00462361" w:rsidRPr="00013B70">
        <w:t xml:space="preserve">a solar cell </w:t>
      </w:r>
      <w:r w:rsidR="007039B0" w:rsidRPr="00013B70">
        <w:t>were</w:t>
      </w:r>
      <w:r w:rsidR="00EA2E16" w:rsidRPr="00013B70">
        <w:t xml:space="preserve"> initially used as part of a </w:t>
      </w:r>
      <w:r w:rsidR="00970D8B" w:rsidRPr="00013B70">
        <w:t>DSC</w:t>
      </w:r>
      <w:r w:rsidR="00EA2E16" w:rsidRPr="00013B70">
        <w:t xml:space="preserve">. Now they are a separate technology. Thus far in photovoltaics, there are two </w:t>
      </w:r>
      <w:r w:rsidR="0089604C" w:rsidRPr="00013B70">
        <w:t xml:space="preserve">main functions of </w:t>
      </w:r>
      <w:r w:rsidR="00EA2E16" w:rsidRPr="00013B70">
        <w:t>perovskite</w:t>
      </w:r>
      <w:r w:rsidR="0089604C" w:rsidRPr="00013B70">
        <w:t>s</w:t>
      </w:r>
      <w:r w:rsidR="00821A93" w:rsidRPr="00013B70">
        <w:t>:</w:t>
      </w:r>
      <w:r w:rsidR="00EA2E16" w:rsidRPr="00013B70">
        <w:t xml:space="preserve"> </w:t>
      </w:r>
      <w:r w:rsidR="000E59F8" w:rsidRPr="00013B70">
        <w:t>HTM</w:t>
      </w:r>
      <w:r w:rsidR="00C40938" w:rsidRPr="00013B70">
        <w:t>s</w:t>
      </w:r>
      <w:r w:rsidR="00EA2E16" w:rsidRPr="00013B70">
        <w:t xml:space="preserve"> </w:t>
      </w:r>
      <w:r w:rsidR="00E056A5" w:rsidRPr="00013B70">
        <w:fldChar w:fldCharType="begin" w:fldLock="1"/>
      </w:r>
      <w:r w:rsidR="0011391E">
        <w:instrText>ADDIN CSL_CITATION {"citationItems":[{"id":"ITEM-1","itemData":{"DOI":"10.1038/nature11067","ISSN":"0028-0836","PMID":"22622574","abstract":"Dye-sensitized solar cells based on titanium dioxide (TiO(2)) are promising low-cost alternatives to conventional solid-state photovoltaic devices based on materials such as Si, CdTe and CuIn(1-x)Ga(x)Se(2) (refs 1, 2). Despite offering relatively high conversion efficiencies for solar energy, typical dye-sensitized solar cells suffer from durability problems that result from their use of organic liquid electrolytes containing the iodide/tri-iodide redox couple, which causes serious problems such as electrode corrosion and electrolyte leakage. Replacements for iodine-based liquid electrolytes have been extensively studied, but the efficiencies of the resulting devices remain low. Here we show that the solution-processable p-type direct bandgap semiconductor CsSnI(3) can be used for hole conduction in lieu of a liquid electrolyte. The resulting solid-state dye-sensitized solar cells consist of CsSnI(2.95)F(0.05) doped with SnF(2), nanoporous TiO(2) and the dye N719, and show conversion efficiencies of up to 10.2 per cent (8.51 per cent with a mask). With a bandgap of 1.3 electronvolts, CsSnI(3) enhances visible light absorption on the red side of the spectrum to outperform the typical dye-sensitized solar cells in this spectral region.","author":[{"dropping-particle":"","family":"Chung","given":"In","non-dropping-particle":"","parse-names":false,"suffix":""},{"dropping-particle":"","family":"Lee","given":"Byunghong","non-dropping-particle":"","parse-names":false,"suffix":""},{"dropping-particle":"","family":"He","given":"Jiaqing","non-dropping-particle":"","parse-names":false,"suffix":""},{"dropping-particle":"","family":"Chang","given":"Robert P H","non-dropping-particle":"","parse-names":false,"suffix":""},{"dropping-particle":"","family":"Kanatzidis","given":"Mercouri G","non-dropping-particle":"","parse-names":false,"suffix":""}],"container-title":"Nature","id":"ITEM-1","issue":"7399","issued":{"date-parts":[["2012","5","24"]]},"page":"486-489","publisher":"Nature Publishing Group","title":"All-solid-state dye-sensitized solar cells with high efficiency","type":"article-journal","volume":"485"},"uris":["http://www.mendeley.com/documents/?uuid=273e1200-3dca-4781-a14c-07623eba7614"]}],"mendeley":{"formattedCitation":"[68]","plainTextFormattedCitation":"[68]","previouslyFormattedCitation":"[68]"},"properties":{"noteIndex":0},"schema":"https://github.com/citation-style-language/schema/raw/master/csl-citation.json"}</w:instrText>
      </w:r>
      <w:r w:rsidR="00E056A5" w:rsidRPr="00013B70">
        <w:fldChar w:fldCharType="separate"/>
      </w:r>
      <w:r w:rsidR="0011391E" w:rsidRPr="0011391E">
        <w:rPr>
          <w:noProof/>
        </w:rPr>
        <w:t>[68]</w:t>
      </w:r>
      <w:r w:rsidR="00E056A5" w:rsidRPr="00013B70">
        <w:fldChar w:fldCharType="end"/>
      </w:r>
      <w:r w:rsidR="00906559" w:rsidRPr="00013B70">
        <w:t>,</w:t>
      </w:r>
      <w:r w:rsidR="00EA2E16" w:rsidRPr="00013B70">
        <w:t xml:space="preserve"> or sensitizers </w:t>
      </w:r>
      <w:r w:rsidR="00FE02DB" w:rsidRPr="00013B70">
        <w:fldChar w:fldCharType="begin" w:fldLock="1"/>
      </w:r>
      <w:r w:rsidR="0011391E">
        <w:instrText>ADDIN CSL_CITATION {"citationItems":[{"id":"ITEM-1","itemData":{"DOI":"10.1038/nphoton.2013.80","ISBN":"8643185698","ISSN":"1749-4885","PMID":"20944749","abstract":"Inorganic–organic hybrid structures have become innovative alternatives for next-generation dye-sensitized solar cells, because they combine the advantages of both systems. Here, we introduce a layered sandwich-type architecture, the core of which comprises a bicontinuous three-dimensional nanocomposite of mesoporous (mp)-TiO2,with CH3NH3PbI3 perovskite as light harvester, as well as a polymeric hole conductor. This platform creates new opportunities for the development of low-cost, solution-processed, high-efficiency solar cells. The use of a polymeric hole conductor, especially poly-triarylamine, substantially improves the open-circuit voltage Voc and fill factor of the cells. Solar cells based on these inorganic–organic hybrids exhibit a short-circuit current density Jsc of 16.5 mA cm22, Voc of 0.997 V and fill factor of 0.727, yielding a power conversion efficiency of 12.0% under standard AM 1.5 conditions.","author":[{"dropping-particle":"","family":"Heo","given":"Jin Hyuck","non-dropping-particle":"","parse-names":false,"suffix":""},{"dropping-particle":"","family":"Im","given":"Sang Hyuk","non-dropping-particle":"","parse-names":false,"suffix":""},{"dropping-particle":"","family":"Noh","given":"Jun Hong","non-dropping-particle":"","parse-names":false,"suffix":""},{"dropping-particle":"","family":"Mandal","given":"Tarak N.","non-dropping-particle":"","parse-names":false,"suffix":""},{"dropping-particle":"","family":"Lim","given":"Choong-Sun","non-dropping-particle":"","parse-names":false,"suffix":""},{"dropping-particle":"","family":"Chang","given":"Jeong Ah","non-dropping-particle":"","parse-names":false,"suffix":""},{"dropping-particle":"","family":"Lee","given":"Yong Hui","non-dropping-particle":"","parse-names":false,"suffix":""},{"dropping-particle":"","family":"Kim","given":"Hi-jung","non-dropping-particle":"","parse-names":false,"suffix":""},{"dropping-particle":"","family":"Sarkar","given":"Arpita","non-dropping-particle":"","parse-names":false,"suffix":""},{"dropping-particle":"","family":"Nazeeruddin","given":"Md. K.","non-dropping-particle":"","parse-names":false,"suffix":""},{"dropping-particle":"","family":"Grätzel","given":"Michael","non-dropping-particle":"","parse-names":false,"suffix":""},{"dropping-particle":"Il","family":"Seok","given":"Sang","non-dropping-particle":"","parse-names":false,"suffix":""}],"container-title":"Nature Photonics","id":"ITEM-1","issue":"6","issued":{"date-parts":[["2013","6","5"]]},"note":"From Duplicate 1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Il)\n\nFrom Duplicate 1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Il)\n\n10.1038/nphoton.2013.80\n\nFrom Duplicate 2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)\n\n10.1038/nphoton.2013.80\n\nFrom Duplicate 3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)\n\n10.1038/NPHOTON.2013.80\n\n\n\n\n10.1038/nphoton.2013.80\n\n\n10.1038/nphoton.2013.80\n\n\nFrom Duplicate 1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)\n\n10.1038/nphoton.2013.80\n\nFrom Duplicate 3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)\n\n10.1038/NPHOTON.2013.80\n\nFrom Duplicate 3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 Information, Supplementary; Zhang, Yi; Chang, Tay-rong; Zhou, Bo; Cui, Yong-tao; Yan, Hao; Liu, Zhongkai; Lee, James; Moore, Rob; Chen, Yulin; Lin, Hsin; Jeng, Horng-tay; Eperon, Giles E; Burlakov, Victor M; Goriely, Alain; Snaith, Henry J;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Il)\n\n10.1038/nphoton.2013.80\n\nFrom Duplicate 2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Il)\n\n10.1038/nphoton.2013.80\n\nFrom Duplicate 2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)\n\n10.1038/nphoton.2013.80\n\nFrom Duplicate 3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)\n\n10.1038/NPHOTON.2013.80\n\n\n\n\n10.1038/nphoton.2013.80\n\n\n10.1038/nphoton.2013.80\n\n\nFrom Duplicate 1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)\n\n10.1038/nphoton.2013.80\n\nFrom Duplicate 3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)\n\n10.1038/NPHOTON.2013.80\n\nFrom Duplicate 4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Il)\n\n10.1038/nphoton.2013.80\n\nFrom Duplicate 2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Il)\n\n10.1038/nphoton.2013.80\n\nFrom Duplicate 2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Sang Il SI I Sang Il; K., NazeeruddinMd.; Gratzel, Michael; Nazeeruddin, K; Gra, Michael; Seok, Sang Il Sang Il SI I Sang Il; Nazeeruddin, Md. K.; Grätzel, Michael; Seok, Sang Il Sang Il SI I Sang Il; Heo, Jin Hyuck; Im, Sang Hyuk; Noh, Jun Hong; Mandal, Tarak N; Lim, Choong-sun; Chang, Jeong Ah; Lee, Yong Hui; Kim, Hi-jung; Sarkar, Arpita; Nazeeruddin, Md. K.; Grätzel, Michael; Seok, Sang Il Sang Il SI I Sang Il; K., NazeeruddinMd.; Gratzel, Michael; Seok, Sang Il Sang Il SI I Sang Il; Nazeeruddin, K; Gra, Michael; Grätzel, Michael; Nazeeruddin, Md. K.; Grätzel, Michael; Seok, Sang Il Sang Il SI I Sang Il; K., NazeeruddinMd.; Gratzel, Michael; Nazeeruddin, K; Gra, Michael)\n\nFrom Duplicate 1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)\n\n10.1038/nphoton.2013.80\n\nFrom Duplicate 3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)\n\n10.1038/NPHOTON.2013.80\n\n\n\n\n10.1038/nphoton.2013.80\n\n\n10.1038/nphoton.2013.80\n\n\nFrom Duplicate 1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)\n\n10.1038/nphoton.2013.80\n\nFrom Duplicate 3 (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 )\n\n10.1038/NPHOTON.2013.80\n\nFrom Duplicate 2 (Efficient inorganic–organic hybrid heterojunction solar cells containing perovskite compound and polymeric hole conductors - Heo, Jin Hyuck; Im, Sang Hyuk; Noh, Jun Hong; Mandal, Tarak N; Lim, Choong-Sun; Chang, Jeong Ah; Lee, Yong Hui; Kim, Hi-jung; Sarkar, Arpita; Nazeeruddin, Md. K; Grätzel, Michael; Seok, Sang Il)\n\n10.1038/nphoton.2013.80","page":"486-491","publisher":"Nature Publishing Group","title":"Efficient inorganic–organic hybrid heterojunction solar cells containing perovskite compound and polymeric hole conductors","type":"article-journal","volume":"7"},"uris":["http://www.mendeley.com/documents/?uuid=c39af2b5-f65f-47f4-97a9-cf78140e7c95"]}],"mendeley":{"formattedCitation":"[72]","plainTextFormattedCitation":"[72]","previouslyFormattedCitation":"[72]"},"properties":{"noteIndex":0},"schema":"https://github.com/citation-style-language/schema/raw/master/csl-citation.json"}</w:instrText>
      </w:r>
      <w:r w:rsidR="00FE02DB" w:rsidRPr="00013B70">
        <w:fldChar w:fldCharType="separate"/>
      </w:r>
      <w:r w:rsidR="0011391E" w:rsidRPr="0011391E">
        <w:rPr>
          <w:noProof/>
        </w:rPr>
        <w:t>[72]</w:t>
      </w:r>
      <w:r w:rsidR="00FE02DB" w:rsidRPr="00013B70">
        <w:fldChar w:fldCharType="end"/>
      </w:r>
      <w:r w:rsidR="00EA2E16" w:rsidRPr="00013B70">
        <w:t>.</w:t>
      </w:r>
    </w:p>
    <w:p w14:paraId="290712D7" w14:textId="77777777" w:rsidR="00265929" w:rsidRPr="00013B70" w:rsidRDefault="00906559" w:rsidP="00D65B28">
      <w:r w:rsidRPr="00013B70">
        <w:lastRenderedPageBreak/>
        <w:t xml:space="preserve">One of the </w:t>
      </w:r>
      <w:r w:rsidR="00EA2E16" w:rsidRPr="00013B70">
        <w:t xml:space="preserve">HTM perovskites </w:t>
      </w:r>
      <w:r w:rsidRPr="00013B70">
        <w:t xml:space="preserve">is an </w:t>
      </w:r>
      <w:r w:rsidR="00EA2E16" w:rsidRPr="00013B70">
        <w:t xml:space="preserve">inorganic </w:t>
      </w:r>
      <w:r w:rsidRPr="00013B70">
        <w:t xml:space="preserve">crystal known as </w:t>
      </w:r>
      <w:r w:rsidR="00EA2E16" w:rsidRPr="00013B70">
        <w:t>CsSnI</w:t>
      </w:r>
      <w:r w:rsidR="00EA2E16" w:rsidRPr="00013B70">
        <w:rPr>
          <w:vertAlign w:val="subscript"/>
        </w:rPr>
        <w:t>3</w:t>
      </w:r>
      <w:r w:rsidR="00EA2E16" w:rsidRPr="00013B70">
        <w:t xml:space="preserve">. </w:t>
      </w:r>
      <w:r w:rsidR="009D1BA0" w:rsidRPr="00013B70">
        <w:t>Of the p</w:t>
      </w:r>
      <w:r w:rsidR="00485F96" w:rsidRPr="00013B70">
        <w:t>erovskites used in photovoltaics,</w:t>
      </w:r>
      <w:r w:rsidR="00EA2E16" w:rsidRPr="00013B70">
        <w:t xml:space="preserve"> </w:t>
      </w:r>
      <w:r w:rsidR="00821A93" w:rsidRPr="00013B70">
        <w:t>photo</w:t>
      </w:r>
      <w:r w:rsidR="00EA2E16" w:rsidRPr="00013B70">
        <w:t xml:space="preserve">sensitizers dominate the vast majority </w:t>
      </w:r>
      <w:r w:rsidR="00265929" w:rsidRPr="00013B70">
        <w:t xml:space="preserve">of </w:t>
      </w:r>
      <w:r w:rsidR="00754FE2" w:rsidRPr="00013B70">
        <w:t>PSC</w:t>
      </w:r>
      <w:r w:rsidR="00485F96" w:rsidRPr="00013B70">
        <w:t xml:space="preserve"> research </w:t>
      </w:r>
      <w:r w:rsidR="00EA2E16" w:rsidRPr="00013B70">
        <w:t>due to the simple methods of growth and the high efficiencies attained by the corresponding cells.</w:t>
      </w:r>
    </w:p>
    <w:p w14:paraId="0F6A7EA7" w14:textId="77777777" w:rsidR="00EA2E16" w:rsidRPr="00013B70" w:rsidRDefault="002649BD" w:rsidP="00D65B28">
      <w:r w:rsidRPr="00013B70">
        <w:t>Perovskites</w:t>
      </w:r>
      <w:r w:rsidR="00EA2E16" w:rsidRPr="00013B70">
        <w:t xml:space="preserve"> are hybrid organic/inorganic materials usually containing methylammonium in the cation position. The general formula is CH</w:t>
      </w:r>
      <w:r w:rsidR="00EA2E16" w:rsidRPr="00013B70">
        <w:rPr>
          <w:vertAlign w:val="subscript"/>
        </w:rPr>
        <w:t>3</w:t>
      </w:r>
      <w:r w:rsidR="00EA2E16" w:rsidRPr="00013B70">
        <w:t>NH</w:t>
      </w:r>
      <w:r w:rsidR="00EA2E16" w:rsidRPr="00013B70">
        <w:rPr>
          <w:vertAlign w:val="subscript"/>
        </w:rPr>
        <w:t>3</w:t>
      </w:r>
      <w:r w:rsidR="00EA2E16" w:rsidRPr="00013B70">
        <w:t>PbI</w:t>
      </w:r>
      <w:r w:rsidR="004E39CC" w:rsidRPr="00013B70">
        <w:rPr>
          <w:vertAlign w:val="subscript"/>
        </w:rPr>
        <w:t>x</w:t>
      </w:r>
      <w:r w:rsidR="00EA2E16" w:rsidRPr="00013B70">
        <w:t>, CH</w:t>
      </w:r>
      <w:r w:rsidR="00EA2E16" w:rsidRPr="00013B70">
        <w:rPr>
          <w:vertAlign w:val="subscript"/>
        </w:rPr>
        <w:t>3</w:t>
      </w:r>
      <w:r w:rsidR="00EA2E16" w:rsidRPr="00013B70">
        <w:t>NH</w:t>
      </w:r>
      <w:r w:rsidR="00EA2E16" w:rsidRPr="00013B70">
        <w:rPr>
          <w:vertAlign w:val="subscript"/>
        </w:rPr>
        <w:t>3</w:t>
      </w:r>
      <w:r w:rsidR="00EA2E16" w:rsidRPr="00013B70">
        <w:t>PbA</w:t>
      </w:r>
      <w:r w:rsidR="00EA2E16" w:rsidRPr="00013B70">
        <w:rPr>
          <w:vertAlign w:val="subscript"/>
        </w:rPr>
        <w:t>3-x</w:t>
      </w:r>
      <w:r w:rsidR="00EA2E16" w:rsidRPr="00013B70">
        <w:t>B</w:t>
      </w:r>
      <w:r w:rsidR="00EA2E16" w:rsidRPr="00013B70">
        <w:rPr>
          <w:vertAlign w:val="subscript"/>
        </w:rPr>
        <w:t>x</w:t>
      </w:r>
      <w:r w:rsidR="00D62720" w:rsidRPr="00013B70">
        <w:t xml:space="preserve"> where A or </w:t>
      </w:r>
      <w:r w:rsidR="00EA2E16" w:rsidRPr="00013B70">
        <w:t xml:space="preserve">B are Cl, I, </w:t>
      </w:r>
      <w:r w:rsidR="00906559" w:rsidRPr="00013B70">
        <w:t xml:space="preserve">or </w:t>
      </w:r>
      <w:r w:rsidR="00EA2E16" w:rsidRPr="00013B70">
        <w:t xml:space="preserve">Br and x </w:t>
      </w:r>
      <w:r w:rsidR="00B40795" w:rsidRPr="00013B70">
        <w:t>is</w:t>
      </w:r>
      <w:r w:rsidR="00EA2E16" w:rsidRPr="00013B70">
        <w:t xml:space="preserve"> the number of </w:t>
      </w:r>
      <w:r w:rsidR="00FA149E" w:rsidRPr="00013B70">
        <w:t>atoms</w:t>
      </w:r>
      <w:r w:rsidR="00EA2E16" w:rsidRPr="00013B70">
        <w:t xml:space="preserve">. Other organic molecules such as formamidinium </w:t>
      </w:r>
      <w:r w:rsidR="00831421" w:rsidRPr="00013B70">
        <w:t>(</w:t>
      </w:r>
      <w:r w:rsidR="00286625" w:rsidRPr="00013B70">
        <w:t>CH</w:t>
      </w:r>
      <w:r w:rsidR="00286625" w:rsidRPr="00013B70">
        <w:rPr>
          <w:vertAlign w:val="subscript"/>
        </w:rPr>
        <w:t>5</w:t>
      </w:r>
      <w:r w:rsidR="00286625" w:rsidRPr="00013B70">
        <w:t>N</w:t>
      </w:r>
      <w:r w:rsidR="00286625" w:rsidRPr="00013B70">
        <w:rPr>
          <w:vertAlign w:val="subscript"/>
        </w:rPr>
        <w:t>2</w:t>
      </w:r>
      <w:r w:rsidR="00831421" w:rsidRPr="00013B70">
        <w:rPr>
          <w:rFonts w:ascii="Arial" w:hAnsi="Arial" w:cs="Arial"/>
          <w:color w:val="222222"/>
          <w:sz w:val="21"/>
          <w:szCs w:val="21"/>
          <w:shd w:val="clear" w:color="auto" w:fill="FFFFFF"/>
        </w:rPr>
        <w:t>/</w:t>
      </w:r>
      <w:r w:rsidR="007E1B92" w:rsidRPr="00013B70">
        <w:rPr>
          <w:rFonts w:ascii="Arial" w:hAnsi="Arial" w:cs="Arial"/>
          <w:color w:val="222222"/>
          <w:sz w:val="21"/>
          <w:szCs w:val="21"/>
          <w:shd w:val="clear" w:color="auto" w:fill="FFFFFF"/>
        </w:rPr>
        <w:t>[R</w:t>
      </w:r>
      <w:r w:rsidR="007E1B92" w:rsidRPr="00013B70">
        <w:rPr>
          <w:rFonts w:ascii="Arial" w:hAnsi="Arial" w:cs="Arial"/>
          <w:color w:val="222222"/>
          <w:shd w:val="clear" w:color="auto" w:fill="FFFFFF"/>
          <w:vertAlign w:val="subscript"/>
        </w:rPr>
        <w:t>2</w:t>
      </w:r>
      <w:r w:rsidR="007E1B92" w:rsidRPr="00013B70">
        <w:rPr>
          <w:rFonts w:ascii="Arial" w:hAnsi="Arial" w:cs="Arial"/>
          <w:color w:val="222222"/>
          <w:sz w:val="21"/>
          <w:szCs w:val="21"/>
          <w:shd w:val="clear" w:color="auto" w:fill="FFFFFF"/>
        </w:rPr>
        <w:t>N-CH=NR</w:t>
      </w:r>
      <w:r w:rsidR="007E1B92" w:rsidRPr="00013B70">
        <w:rPr>
          <w:rFonts w:ascii="Arial" w:hAnsi="Arial" w:cs="Arial"/>
          <w:color w:val="222222"/>
          <w:shd w:val="clear" w:color="auto" w:fill="FFFFFF"/>
          <w:vertAlign w:val="subscript"/>
        </w:rPr>
        <w:t>2</w:t>
      </w:r>
      <w:r w:rsidR="007E1B92" w:rsidRPr="00013B70">
        <w:rPr>
          <w:rFonts w:ascii="Arial" w:hAnsi="Arial" w:cs="Arial"/>
          <w:color w:val="222222"/>
          <w:sz w:val="21"/>
          <w:szCs w:val="21"/>
          <w:shd w:val="clear" w:color="auto" w:fill="FFFFFF"/>
        </w:rPr>
        <w:t>]</w:t>
      </w:r>
      <w:r w:rsidR="007E1B92" w:rsidRPr="00013B70">
        <w:rPr>
          <w:rFonts w:ascii="Arial" w:hAnsi="Arial" w:cs="Arial"/>
          <w:color w:val="222222"/>
          <w:shd w:val="clear" w:color="auto" w:fill="FFFFFF"/>
          <w:vertAlign w:val="superscript"/>
        </w:rPr>
        <w:t>+</w:t>
      </w:r>
      <w:r w:rsidR="00831421" w:rsidRPr="00013B70">
        <w:rPr>
          <w:rFonts w:ascii="Arial" w:hAnsi="Arial" w:cs="Arial"/>
          <w:color w:val="222222"/>
          <w:sz w:val="21"/>
          <w:szCs w:val="21"/>
          <w:shd w:val="clear" w:color="auto" w:fill="FFFFFF"/>
        </w:rPr>
        <w:t>)</w:t>
      </w:r>
      <w:r w:rsidR="00FA149E" w:rsidRPr="00013B70">
        <w:rPr>
          <w:rFonts w:ascii="Arial" w:hAnsi="Arial" w:cs="Arial"/>
          <w:color w:val="222222"/>
          <w:sz w:val="21"/>
          <w:szCs w:val="21"/>
          <w:shd w:val="clear" w:color="auto" w:fill="FFFFFF"/>
        </w:rPr>
        <w:t xml:space="preserve"> </w:t>
      </w:r>
      <w:r w:rsidR="00EA2E16" w:rsidRPr="00013B70">
        <w:t>and cations like Sn</w:t>
      </w:r>
      <w:r w:rsidR="00B40795" w:rsidRPr="00013B70">
        <w:rPr>
          <w:vertAlign w:val="superscript"/>
        </w:rPr>
        <w:t>4+</w:t>
      </w:r>
      <w:r w:rsidR="00D23753" w:rsidRPr="00013B70">
        <w:t>/Sn</w:t>
      </w:r>
      <w:r w:rsidR="00D23753" w:rsidRPr="00013B70">
        <w:rPr>
          <w:vertAlign w:val="superscript"/>
        </w:rPr>
        <w:t>2</w:t>
      </w:r>
      <w:r w:rsidR="00B40795" w:rsidRPr="00013B70">
        <w:rPr>
          <w:vertAlign w:val="superscript"/>
        </w:rPr>
        <w:t>+</w:t>
      </w:r>
      <w:r w:rsidR="00EA2E16" w:rsidRPr="00013B70">
        <w:t xml:space="preserve"> have also been used.</w:t>
      </w:r>
    </w:p>
    <w:p w14:paraId="03897728" w14:textId="77777777" w:rsidR="00EA2E16" w:rsidRPr="00013B70" w:rsidRDefault="00A223ED" w:rsidP="00D65B28">
      <w:r w:rsidRPr="00013B70">
        <w:rPr>
          <w:noProof/>
        </w:rPr>
        <w:drawing>
          <wp:inline distT="0" distB="0" distL="0" distR="0" wp14:anchorId="07472346" wp14:editId="3C3C424A">
            <wp:extent cx="4876800" cy="4335793"/>
            <wp:effectExtent l="0" t="0" r="0" b="762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tretch>
                      <a:fillRect/>
                    </a:stretch>
                  </pic:blipFill>
                  <pic:spPr bwMode="auto">
                    <a:xfrm>
                      <a:off x="0" y="0"/>
                      <a:ext cx="4889768" cy="4347322"/>
                    </a:xfrm>
                    <a:prstGeom prst="rect">
                      <a:avLst/>
                    </a:prstGeom>
                    <a:noFill/>
                    <a:ln w="9525">
                      <a:noFill/>
                      <a:miter lim="800000"/>
                      <a:headEnd/>
                      <a:tailEnd/>
                    </a:ln>
                  </pic:spPr>
                </pic:pic>
              </a:graphicData>
            </a:graphic>
          </wp:inline>
        </w:drawing>
      </w:r>
    </w:p>
    <w:p w14:paraId="4CB88082" w14:textId="6A5684FA" w:rsidR="008424A9" w:rsidRPr="00013B70" w:rsidRDefault="00974CBF" w:rsidP="00E752EF">
      <w:pPr>
        <w:pStyle w:val="Figures"/>
      </w:pPr>
      <w:bookmarkStart w:id="84" w:name="_Toc434948704"/>
      <w:bookmarkStart w:id="85" w:name="_Toc465696836"/>
      <w:r w:rsidRPr="00013B70">
        <w:t xml:space="preserve">Figure </w:t>
      </w:r>
      <w:fldSimple w:instr=" SEQ Figure \* ARABIC ">
        <w:r w:rsidR="009B4740">
          <w:rPr>
            <w:noProof/>
          </w:rPr>
          <w:t>9</w:t>
        </w:r>
      </w:fldSimple>
      <w:r w:rsidRPr="00013B70">
        <w:t xml:space="preserve">: </w:t>
      </w:r>
      <w:bookmarkStart w:id="86" w:name="_Toc434948741"/>
      <w:r w:rsidR="009D1BA0" w:rsidRPr="00013B70">
        <w:t xml:space="preserve">Typical structure of a </w:t>
      </w:r>
      <w:r w:rsidR="00754FE2" w:rsidRPr="00013B70">
        <w:t>PSC</w:t>
      </w:r>
      <w:r w:rsidRPr="00013B70">
        <w:t xml:space="preserve"> P-i-N junction</w:t>
      </w:r>
      <w:bookmarkEnd w:id="84"/>
      <w:bookmarkEnd w:id="85"/>
      <w:bookmarkEnd w:id="86"/>
    </w:p>
    <w:p w14:paraId="43FED80C" w14:textId="68523D07" w:rsidR="004F7257" w:rsidRPr="00013B70" w:rsidRDefault="00686CCC" w:rsidP="00D65B28">
      <w:pPr>
        <w:pStyle w:val="Heading1"/>
        <w:rPr>
          <w:rFonts w:eastAsia="Calibri"/>
        </w:rPr>
      </w:pPr>
      <w:bookmarkStart w:id="87" w:name="_Lead_Toxicity"/>
      <w:bookmarkStart w:id="88" w:name="_Ref521520612"/>
      <w:bookmarkStart w:id="89" w:name="_Ref521520632"/>
      <w:bookmarkStart w:id="90" w:name="_Toc530166419"/>
      <w:bookmarkStart w:id="91" w:name="_Toc530166554"/>
      <w:bookmarkStart w:id="92" w:name="_Toc530167106"/>
      <w:bookmarkStart w:id="93" w:name="_Toc530167247"/>
      <w:bookmarkStart w:id="94" w:name="_Toc4264467"/>
      <w:bookmarkEnd w:id="87"/>
      <w:r w:rsidRPr="00013B70">
        <w:rPr>
          <w:rFonts w:eastAsia="Calibri"/>
        </w:rPr>
        <w:t xml:space="preserve">Forming </w:t>
      </w:r>
      <w:r w:rsidR="009D1BA0" w:rsidRPr="00013B70">
        <w:rPr>
          <w:rFonts w:eastAsia="Calibri"/>
        </w:rPr>
        <w:t>greater intrinsic p</w:t>
      </w:r>
      <w:r w:rsidRPr="00013B70">
        <w:rPr>
          <w:rFonts w:eastAsia="Calibri"/>
        </w:rPr>
        <w:t>erovskite stability</w:t>
      </w:r>
      <w:bookmarkEnd w:id="88"/>
      <w:bookmarkEnd w:id="89"/>
      <w:bookmarkEnd w:id="90"/>
      <w:bookmarkEnd w:id="91"/>
      <w:bookmarkEnd w:id="92"/>
      <w:bookmarkEnd w:id="93"/>
      <w:bookmarkEnd w:id="94"/>
    </w:p>
    <w:p w14:paraId="22B30BFE" w14:textId="77777777" w:rsidR="004D0A3D" w:rsidRPr="00013B70" w:rsidRDefault="00A223ED" w:rsidP="004D0A3D">
      <w:pPr>
        <w:keepNext/>
      </w:pPr>
      <w:r w:rsidRPr="00013B70">
        <w:rPr>
          <w:noProof/>
        </w:rPr>
        <w:drawing>
          <wp:inline distT="0" distB="0" distL="0" distR="0" wp14:anchorId="3AB8949C" wp14:editId="562A0AA6">
            <wp:extent cx="5481320" cy="1534160"/>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5481320" cy="1534160"/>
                    </a:xfrm>
                    <a:prstGeom prst="rect">
                      <a:avLst/>
                    </a:prstGeom>
                    <a:noFill/>
                    <a:ln w="9525">
                      <a:noFill/>
                      <a:miter lim="800000"/>
                      <a:headEnd/>
                      <a:tailEnd/>
                    </a:ln>
                  </pic:spPr>
                </pic:pic>
              </a:graphicData>
            </a:graphic>
          </wp:inline>
        </w:drawing>
      </w:r>
    </w:p>
    <w:p w14:paraId="49DFDBA0" w14:textId="093221F7" w:rsidR="00CD3F52" w:rsidRPr="00013B70" w:rsidRDefault="004D0A3D" w:rsidP="004D0A3D">
      <w:pPr>
        <w:pStyle w:val="Caption"/>
      </w:pPr>
      <w:r w:rsidRPr="00013B70">
        <w:t xml:space="preserve">Scheme </w:t>
      </w:r>
      <w:fldSimple w:instr=" STYLEREF 1 \s ">
        <w:r w:rsidR="009B4740">
          <w:rPr>
            <w:noProof/>
          </w:rPr>
          <w:t>2</w:t>
        </w:r>
      </w:fldSimple>
    </w:p>
    <w:p w14:paraId="2BF9667D" w14:textId="77777777" w:rsidR="00F956A8" w:rsidRPr="00013B70" w:rsidRDefault="00686CCC" w:rsidP="00D65B28">
      <w:pPr>
        <w:rPr>
          <w:rFonts w:eastAsia="Calibri"/>
        </w:rPr>
      </w:pPr>
      <w:r w:rsidRPr="00013B70">
        <w:rPr>
          <w:rFonts w:eastAsia="Calibri"/>
        </w:rPr>
        <w:lastRenderedPageBreak/>
        <w:t>Stability is affected by the properties of the crystal structure as indicated in previous sections. To synthesise a perovskite crystal which is intrinsically stable will go a long way to</w:t>
      </w:r>
      <w:r w:rsidR="006817A6" w:rsidRPr="00013B70">
        <w:rPr>
          <w:rFonts w:eastAsia="Calibri"/>
        </w:rPr>
        <w:t>wards</w:t>
      </w:r>
      <w:r w:rsidRPr="00013B70">
        <w:rPr>
          <w:rFonts w:eastAsia="Calibri"/>
        </w:rPr>
        <w:t xml:space="preserve"> achieving commercialization.</w:t>
      </w:r>
    </w:p>
    <w:p w14:paraId="19DD8954" w14:textId="3E805372" w:rsidR="00F956A8" w:rsidRPr="00013B70" w:rsidRDefault="00AA5738" w:rsidP="00D65B28">
      <w:pPr>
        <w:rPr>
          <w:rFonts w:eastAsia="Calibri"/>
        </w:rPr>
      </w:pPr>
      <w:r w:rsidRPr="00013B70">
        <w:rPr>
          <w:rFonts w:eastAsia="Calibri"/>
        </w:rPr>
        <w:t xml:space="preserve">This is at present a problem for the </w:t>
      </w:r>
      <w:r w:rsidR="00E1468B" w:rsidRPr="00013B70">
        <w:t>CH</w:t>
      </w:r>
      <w:r w:rsidR="00E1468B" w:rsidRPr="00013B70">
        <w:rPr>
          <w:vertAlign w:val="subscript"/>
        </w:rPr>
        <w:t>3</w:t>
      </w:r>
      <w:r w:rsidR="00E1468B" w:rsidRPr="00013B70">
        <w:t>NH</w:t>
      </w:r>
      <w:r w:rsidR="00E1468B" w:rsidRPr="00013B70">
        <w:rPr>
          <w:vertAlign w:val="subscript"/>
        </w:rPr>
        <w:t>3</w:t>
      </w:r>
      <w:r w:rsidR="00686CCC" w:rsidRPr="00013B70">
        <w:rPr>
          <w:rFonts w:eastAsia="Calibri"/>
        </w:rPr>
        <w:t>PbI</w:t>
      </w:r>
      <w:r w:rsidR="00686CCC" w:rsidRPr="00013B70">
        <w:rPr>
          <w:rFonts w:eastAsia="Calibri"/>
          <w:vertAlign w:val="subscript"/>
        </w:rPr>
        <w:t>3</w:t>
      </w:r>
      <w:r w:rsidR="00686CCC" w:rsidRPr="00013B70">
        <w:rPr>
          <w:rFonts w:eastAsia="Calibri"/>
        </w:rPr>
        <w:t xml:space="preserve"> perovskite crystal </w:t>
      </w:r>
      <w:r w:rsidRPr="00013B70">
        <w:rPr>
          <w:rFonts w:eastAsia="Calibri"/>
        </w:rPr>
        <w:t xml:space="preserve">which </w:t>
      </w:r>
      <w:r w:rsidR="00686CCC" w:rsidRPr="00013B70">
        <w:rPr>
          <w:rFonts w:eastAsia="Calibri"/>
        </w:rPr>
        <w:t xml:space="preserve">is sensitive to moisture and oxygen and reacts to form a hydrogenated or oxidized structure which can be insulating and non-photo-absorbing </w:t>
      </w:r>
      <w:r w:rsidR="00E056A5" w:rsidRPr="00013B70">
        <w:rPr>
          <w:rFonts w:eastAsia="Calibri"/>
        </w:rPr>
        <w:fldChar w:fldCharType="begin" w:fldLock="1"/>
      </w:r>
      <w:r w:rsidR="0011391E">
        <w:rPr>
          <w:rFonts w:eastAsia="Calibri"/>
        </w:rPr>
        <w:instrText>ADDIN CSL_CITATION {"citationItems":[{"id":"ITEM-1","itemData":{"DOI":"10.1021/ja511132a","ISBN":"1520-5126 (Electronic)\\r0002-7863 (Linking)","ISSN":"0002-7863","PMID":"25590693","abstract":"Humidity has been an important factor, in both negative and positive ways, in the development of perovskite solar cells and will prove critical in the push to commercialize this exciting new photovoltaic technology. The interaction between CH(3)NH(3)PbI(3) and H(2)O vapor is investigated by characterizing the ground-state and excited-state optical absorption properties and probing morphology and crystal structure. These undertakings reveal that H(2)O exposure does not simply cause CH(3)NH(3)PbI(3) to revert to PbI(2). It is shown that, in the dark, H(2)O is able to complex with the perovskite, forming a hydrate product similar to (CH(3)NH(3))(4)PbI(6).2H(2)O. This causes a decrease in absorption across the visible region of the spectrum and a distinct change in the crystal structure of the material. Femtosecond transient absorption spectroscopic measurements show the effect that humidity has on the ultrafast excited state dynamics of CH(3)NH(3)PbI(3). More importantly, the deleterious effects of humidity on complete solar cells, specifically on photovoltaic efficiency and stability, are explored in the light of these spectroscopic understandings.","author":[{"dropping-particle":"","family":"Christians","given":"Jeffrey A.","non-dropping-particle":"","parse-names":false,"suffix":""},{"dropping-particle":"","family":"Miranda Herrera","given":"Pierre A.","non-dropping-particle":"","parse-names":false,"suffix":""},{"dropping-particle":"V.","family":"Kamat","given":"Prashant","non-dropping-particle":"","parse-names":false,"suffix":""}],"container-title":"Journal of the American Chemical Society","id":"ITEM-1","issue":"4","issued":{"date-parts":[["2015","2","4"]]},"note":"doi: 10.1021/ja511132a","page":"1530-1538","publisher":"American Chemical Society","title":"Transformation of the Excited State and Photovoltaic Efficiency of CH 3 NH 3 PbI 3 Perovskite upon Controlled Exposure to Humidified Air","type":"article-journal","volume":"137"},"uris":["http://www.mendeley.com/documents/?uuid=1c55cceb-5443-4a03-a865-0635b9a27e28"]},{"id":"ITEM-2","itemData":{"DOI":"10.1039/C4TA06128D","ISBN":"2050-7488","ISSN":"2050-7488","abstract":"The high polarity of water molecules inevitably causes the decomposition of perovskites. We retard the degradation by introducing an ultrathin ALD–Al 2 O 3 layer, which has almost no negative effect on performance.","author":[{"dropping-particle":"","family":"Dong","given":"Xu","non-dropping-particle":"","parse-names":false,"suffix":""},{"dropping-particle":"","family":"Fang","given":"Xiang","non-dropping-particle":"","parse-names":false,"suffix":""},{"dropping-particle":"","family":"Lv","given":"Minghang","non-dropping-particle":"","parse-names":false,"suffix":""},{"dropping-particle":"","family":"Lin","given":"Bencai","non-dropping-particle":"","parse-names":false,"suffix":""},{"dropping-particle":"","family":"Zhang","given":"Shuai","non-dropping-particle":"","parse-names":false,"suffix":""},{"dropping-particle":"","family":"Ding","given":"Jianning","non-dropping-particle":"","parse-names":false,"suffix":""},{"dropping-particle":"","family":"Yuan","given":"Ningyi","non-dropping-particle":"","parse-names":false,"suffix":""}],"container-title":"Journal of Materials Chemistry A","id":"ITEM-2","issue":"10","issued":{"date-parts":[["2015"]]},"page":"5360-5367","publisher":"The Royal Society of Chemistry","title":"Improvement of the humidity stability of organic–inorganic perovskite solar cells using ultrathin Al 2 O 3 layers prepared by atomic layer deposition","type":"article-journal","volume":"3"},"uris":["http://www.mendeley.com/documents/?uuid=b95c9ce5-adf0-43c4-932a-830f1f658a66"]}],"mendeley":{"formattedCitation":"[73,74]","plainTextFormattedCitation":"[73,74]","previouslyFormattedCitation":"[73,74]"},"properties":{"noteIndex":0},"schema":"https://github.com/citation-style-language/schema/raw/master/csl-citation.json"}</w:instrText>
      </w:r>
      <w:r w:rsidR="00E056A5" w:rsidRPr="00013B70">
        <w:rPr>
          <w:rFonts w:eastAsia="Calibri"/>
        </w:rPr>
        <w:fldChar w:fldCharType="separate"/>
      </w:r>
      <w:r w:rsidR="0011391E" w:rsidRPr="0011391E">
        <w:rPr>
          <w:rFonts w:eastAsia="Calibri"/>
          <w:noProof/>
        </w:rPr>
        <w:t>[73,74]</w:t>
      </w:r>
      <w:r w:rsidR="00E056A5" w:rsidRPr="00013B70">
        <w:rPr>
          <w:rFonts w:eastAsia="Calibri"/>
        </w:rPr>
        <w:fldChar w:fldCharType="end"/>
      </w:r>
      <w:r w:rsidR="008360FC" w:rsidRPr="00013B70">
        <w:rPr>
          <w:rFonts w:eastAsia="Calibri"/>
        </w:rPr>
        <w:t xml:space="preserve"> </w:t>
      </w:r>
      <w:r w:rsidR="00E156E7" w:rsidRPr="00013B70">
        <w:rPr>
          <w:rFonts w:eastAsia="Calibri"/>
        </w:rPr>
        <w:t>(</w:t>
      </w:r>
      <w:r w:rsidR="00686CCC" w:rsidRPr="00013B70">
        <w:rPr>
          <w:rFonts w:eastAsia="Calibri"/>
        </w:rPr>
        <w:t xml:space="preserve">see </w:t>
      </w:r>
      <w:r w:rsidR="00E156E7" w:rsidRPr="00013B70">
        <w:rPr>
          <w:rFonts w:eastAsia="Calibri"/>
        </w:rPr>
        <w:t>also</w:t>
      </w:r>
      <w:r w:rsidR="00F056D8" w:rsidRPr="00013B70">
        <w:rPr>
          <w:rFonts w:eastAsia="Calibri"/>
        </w:rPr>
        <w:t xml:space="preserve"> section</w:t>
      </w:r>
      <w:r w:rsidR="00686CCC" w:rsidRPr="00013B70">
        <w:rPr>
          <w:rFonts w:eastAsia="Calibri"/>
        </w:rPr>
        <w:t xml:space="preserve">s </w:t>
      </w:r>
      <w:r w:rsidR="006E42EE" w:rsidRPr="00013B70">
        <w:rPr>
          <w:rFonts w:eastAsia="Calibri"/>
        </w:rPr>
        <w:fldChar w:fldCharType="begin"/>
      </w:r>
      <w:r w:rsidR="006E42EE" w:rsidRPr="00013B70">
        <w:rPr>
          <w:rFonts w:eastAsia="Calibri"/>
        </w:rPr>
        <w:instrText xml:space="preserve"> REF _Ref475531519 \w \h </w:instrText>
      </w:r>
      <w:r w:rsidR="006E42EE" w:rsidRPr="00013B70">
        <w:rPr>
          <w:rFonts w:eastAsia="Calibri"/>
        </w:rPr>
      </w:r>
      <w:r w:rsidR="006E42EE" w:rsidRPr="00013B70">
        <w:rPr>
          <w:rFonts w:eastAsia="Calibri"/>
        </w:rPr>
        <w:fldChar w:fldCharType="separate"/>
      </w:r>
      <w:r w:rsidR="009B4740">
        <w:rPr>
          <w:rFonts w:eastAsia="Calibri"/>
        </w:rPr>
        <w:t>2.1</w:t>
      </w:r>
      <w:r w:rsidR="006E42EE" w:rsidRPr="00013B70">
        <w:rPr>
          <w:rFonts w:eastAsia="Calibri"/>
        </w:rPr>
        <w:fldChar w:fldCharType="end"/>
      </w:r>
      <w:r w:rsidR="006E42EE" w:rsidRPr="00013B70">
        <w:rPr>
          <w:rFonts w:eastAsia="Calibri"/>
        </w:rPr>
        <w:t xml:space="preserve">, </w:t>
      </w:r>
      <w:r w:rsidR="006E42EE" w:rsidRPr="00013B70">
        <w:rPr>
          <w:rFonts w:eastAsia="Calibri"/>
        </w:rPr>
        <w:fldChar w:fldCharType="begin"/>
      </w:r>
      <w:r w:rsidR="006E42EE" w:rsidRPr="00013B70">
        <w:rPr>
          <w:rFonts w:eastAsia="Calibri"/>
        </w:rPr>
        <w:instrText xml:space="preserve"> REF _Ref474936418 \w \h </w:instrText>
      </w:r>
      <w:r w:rsidR="006E42EE" w:rsidRPr="00013B70">
        <w:rPr>
          <w:rFonts w:eastAsia="Calibri"/>
        </w:rPr>
      </w:r>
      <w:r w:rsidR="006E42EE" w:rsidRPr="00013B70">
        <w:rPr>
          <w:rFonts w:eastAsia="Calibri"/>
        </w:rPr>
        <w:fldChar w:fldCharType="separate"/>
      </w:r>
      <w:r w:rsidR="009B4740">
        <w:rPr>
          <w:rFonts w:eastAsia="Calibri"/>
        </w:rPr>
        <w:t>6.2.6</w:t>
      </w:r>
      <w:r w:rsidR="006E42EE" w:rsidRPr="00013B70">
        <w:rPr>
          <w:rFonts w:eastAsia="Calibri"/>
        </w:rPr>
        <w:fldChar w:fldCharType="end"/>
      </w:r>
      <w:r w:rsidR="006E42EE" w:rsidRPr="00013B70">
        <w:rPr>
          <w:rFonts w:eastAsia="Calibri"/>
        </w:rPr>
        <w:t xml:space="preserve">, and </w:t>
      </w:r>
      <w:r w:rsidR="00E056A5" w:rsidRPr="00013B70">
        <w:rPr>
          <w:rFonts w:eastAsia="Calibri"/>
        </w:rPr>
        <w:fldChar w:fldCharType="begin"/>
      </w:r>
      <w:r w:rsidR="00686CCC" w:rsidRPr="00013B70">
        <w:rPr>
          <w:rFonts w:eastAsia="Calibri"/>
        </w:rPr>
        <w:instrText xml:space="preserve"> REF _Ref475531394 \w \h </w:instrText>
      </w:r>
      <w:r w:rsidR="00E056A5" w:rsidRPr="00013B70">
        <w:rPr>
          <w:rFonts w:eastAsia="Calibri"/>
        </w:rPr>
      </w:r>
      <w:r w:rsidR="00E056A5" w:rsidRPr="00013B70">
        <w:rPr>
          <w:rFonts w:eastAsia="Calibri"/>
        </w:rPr>
        <w:fldChar w:fldCharType="separate"/>
      </w:r>
      <w:r w:rsidR="009B4740">
        <w:rPr>
          <w:rFonts w:eastAsia="Calibri"/>
        </w:rPr>
        <w:t>11.2.5</w:t>
      </w:r>
      <w:r w:rsidR="00E056A5" w:rsidRPr="00013B70">
        <w:rPr>
          <w:rFonts w:eastAsia="Calibri"/>
        </w:rPr>
        <w:fldChar w:fldCharType="end"/>
      </w:r>
      <w:r w:rsidR="00E156E7" w:rsidRPr="00013B70">
        <w:rPr>
          <w:rFonts w:eastAsia="Calibri"/>
        </w:rPr>
        <w:t xml:space="preserve"> in the present paper)</w:t>
      </w:r>
      <w:r w:rsidR="00686CCC" w:rsidRPr="00013B70">
        <w:rPr>
          <w:rFonts w:eastAsia="Calibri"/>
        </w:rPr>
        <w:t>.</w:t>
      </w:r>
    </w:p>
    <w:p w14:paraId="62EA0CAB" w14:textId="20EC0AA5" w:rsidR="00277C0E" w:rsidRPr="00013B70" w:rsidRDefault="00686CCC" w:rsidP="00D65B28">
      <w:pPr>
        <w:rPr>
          <w:rFonts w:eastAsia="Calibri"/>
        </w:rPr>
      </w:pPr>
      <w:r w:rsidRPr="00013B70">
        <w:rPr>
          <w:rFonts w:eastAsia="Calibri"/>
        </w:rPr>
        <w:t xml:space="preserve">Crystal structures such as cubic ones and others are more stable, </w:t>
      </w:r>
      <w:r w:rsidR="00E156E7" w:rsidRPr="00013B70">
        <w:rPr>
          <w:rFonts w:eastAsia="Calibri"/>
        </w:rPr>
        <w:t>e.g.,</w:t>
      </w:r>
      <w:r w:rsidRPr="00013B70">
        <w:rPr>
          <w:rFonts w:eastAsia="Calibri"/>
        </w:rPr>
        <w:t xml:space="preserve"> </w:t>
      </w:r>
      <w:r w:rsidR="00E1468B" w:rsidRPr="00013B70">
        <w:t>CH</w:t>
      </w:r>
      <w:r w:rsidR="00E1468B" w:rsidRPr="00013B70">
        <w:rPr>
          <w:vertAlign w:val="subscript"/>
        </w:rPr>
        <w:t>3</w:t>
      </w:r>
      <w:r w:rsidR="00E1468B" w:rsidRPr="00013B70">
        <w:t>NH</w:t>
      </w:r>
      <w:r w:rsidR="00E1468B" w:rsidRPr="00013B70">
        <w:rPr>
          <w:vertAlign w:val="subscript"/>
        </w:rPr>
        <w:t>3</w:t>
      </w:r>
      <w:r w:rsidRPr="00013B70">
        <w:rPr>
          <w:rFonts w:eastAsia="Calibri"/>
        </w:rPr>
        <w:t>PbBr</w:t>
      </w:r>
      <w:r w:rsidRPr="00013B70">
        <w:rPr>
          <w:rFonts w:eastAsia="Calibri"/>
          <w:vertAlign w:val="subscript"/>
        </w:rPr>
        <w:t>3</w:t>
      </w:r>
      <w:r w:rsidR="00E156E7" w:rsidRPr="00013B70">
        <w:rPr>
          <w:rFonts w:eastAsia="Calibri"/>
          <w:vertAlign w:val="subscript"/>
        </w:rPr>
        <w:t xml:space="preserve">, </w:t>
      </w:r>
      <w:r w:rsidRPr="00013B70">
        <w:rPr>
          <w:rFonts w:eastAsia="Calibri"/>
        </w:rPr>
        <w:t>with orthorhombic being the most stable as stated in</w:t>
      </w:r>
      <w:r w:rsidR="00E63BF4">
        <w:rPr>
          <w:rFonts w:eastAsia="Calibri"/>
        </w:rPr>
        <w:t xml:space="preserve"> </w:t>
      </w:r>
      <w:r w:rsidR="00F056D8" w:rsidRPr="00013B70">
        <w:rPr>
          <w:rFonts w:eastAsia="Calibri"/>
        </w:rPr>
        <w:t>section</w:t>
      </w:r>
      <w:r w:rsidRPr="00013B70">
        <w:rPr>
          <w:rFonts w:eastAsia="Calibri"/>
        </w:rPr>
        <w:t xml:space="preserve"> </w:t>
      </w:r>
      <w:r w:rsidR="009749CE" w:rsidRPr="00013B70">
        <w:rPr>
          <w:rFonts w:eastAsia="Calibri"/>
        </w:rPr>
        <w:fldChar w:fldCharType="begin"/>
      </w:r>
      <w:r w:rsidR="009749CE" w:rsidRPr="00013B70">
        <w:rPr>
          <w:rFonts w:eastAsia="Calibri"/>
        </w:rPr>
        <w:instrText xml:space="preserve"> REF _Ref525127265 \r \h </w:instrText>
      </w:r>
      <w:r w:rsidR="00A05DC2" w:rsidRPr="00013B70">
        <w:rPr>
          <w:rFonts w:eastAsia="Calibri"/>
        </w:rPr>
        <w:instrText xml:space="preserve"> \* MERGEFORMAT </w:instrText>
      </w:r>
      <w:r w:rsidR="009749CE" w:rsidRPr="00013B70">
        <w:rPr>
          <w:rFonts w:eastAsia="Calibri"/>
        </w:rPr>
      </w:r>
      <w:r w:rsidR="009749CE" w:rsidRPr="00013B70">
        <w:rPr>
          <w:rFonts w:eastAsia="Calibri"/>
        </w:rPr>
        <w:fldChar w:fldCharType="separate"/>
      </w:r>
      <w:r w:rsidR="009B4740">
        <w:rPr>
          <w:rFonts w:eastAsia="Calibri"/>
        </w:rPr>
        <w:t>11.2.2</w:t>
      </w:r>
      <w:r w:rsidR="009749CE" w:rsidRPr="00013B70">
        <w:rPr>
          <w:rFonts w:eastAsia="Calibri"/>
        </w:rPr>
        <w:fldChar w:fldCharType="end"/>
      </w:r>
      <w:r w:rsidR="009749CE" w:rsidRPr="00013B70">
        <w:rPr>
          <w:rFonts w:eastAsia="Calibri"/>
        </w:rPr>
        <w:t xml:space="preserve"> </w:t>
      </w:r>
      <w:r w:rsidR="00A13ABD" w:rsidRPr="00013B70">
        <w:rPr>
          <w:rFonts w:eastAsia="Calibri"/>
        </w:rPr>
        <w:t xml:space="preserve">in the present paper </w:t>
      </w:r>
      <w:r w:rsidR="001328A5" w:rsidRPr="00013B70">
        <w:rPr>
          <w:rFonts w:eastAsia="Calibri"/>
        </w:rPr>
        <w:t xml:space="preserve">regarding </w:t>
      </w:r>
      <w:r w:rsidR="00C52FF1" w:rsidRPr="00013B70">
        <w:rPr>
          <w:rFonts w:eastAsia="Calibri"/>
        </w:rPr>
        <w:t xml:space="preserve">a research article using </w:t>
      </w:r>
      <w:r w:rsidRPr="00013B70">
        <w:rPr>
          <w:rFonts w:eastAsia="Calibri"/>
        </w:rPr>
        <w:t xml:space="preserve">computer modelling </w:t>
      </w:r>
      <w:r w:rsidR="00E056A5" w:rsidRPr="00013B70">
        <w:rPr>
          <w:rFonts w:eastAsia="Calibri"/>
        </w:rPr>
        <w:fldChar w:fldCharType="begin" w:fldLock="1"/>
      </w:r>
      <w:r w:rsidR="0011391E">
        <w:rPr>
          <w:rFonts w:eastAsia="Calibri"/>
        </w:rPr>
        <w:instrText>ADDIN CSL_CITATION {"citationItems":[{"id":"ITEM-1","itemData":{"DOI":"10.1021/jp504951h","ISBN":"1932-7447","ISSN":"1932-7447","PMID":"234","abstract":"Methylammonium lead iodide perovskite, CH3NH3PbI3, has attracted particular attentions because of its fast increase in efficiency as solid-state solar cells. We performed first-principles calculations with non-local van der Walls (vdW) correlation to investigate the crystal structures, electronic and optical properties of CH3NH3PbI3. The calculated results show that the distribution of methylammonium ions, which further changes the vdW interaction and hydrogen bonds of organic and inorganic matrices, plays a vital role in both the geometry stability and electronic structure. The vdW correlation is critical to provide appropriate descriptions on the interaction between the organic and inorganic part. The phase transform from orthorhombic to tetragonal phase causes the decrease of band gap and the red shift of optical absorption coefficient. Methylammonium lead iodide perovskite, CH3NH3PbI3, has attracted particular attentions because of its fast increase in efficiency as solid-state solar cells. We performed first-principles calculations with non-local van der Walls (vdW) correlation to investigate the crystal structures, electronic and optical properties of CH3NH3PbI3. The calculated results show that the distribution of methylammonium ions, which further changes the vdW interaction and hydrogen bonds of organic and inorganic matrices, plays a vital role in both the geometry stability and electronic structure. The vdW correlation is critical to provide appropriate descriptions on the interaction between the organic and inorganic part. The phase transform from orthorhombic to tetragonal phase causes the decrease of band gap and the red shift of optical absorption coefficient.","author":[{"dropping-particle":"","family":"Geng","given":"Wei","non-dropping-particle":"","parse-names":false,"suffix":""},{"dropping-particle":"","family":"Zhang","given":"Le","non-dropping-particle":"","parse-names":false,"suffix":""},{"dropping-particle":"","family":"Zhang","given":"Yan-Ning","non-dropping-particle":"","parse-names":false,"suffix":""},{"dropping-particle":"","family":"Lau","given":"Woon-Ming","non-dropping-particle":"","parse-names":false,"suffix":""},{"dropping-particle":"","family":"Liu","given":"Li-Min","non-dropping-particle":"","parse-names":false,"suffix":""}],"container-title":"The Journal of Physical Chemistry C","id":"ITEM-1","issue":"34","issued":{"date-parts":[["2014","8","28"]]},"note":"From Duplicate 1 (First-principles study of lead iodide perovskite tetragonal and orthorhombic phases for photovoltaics - Geng, Wei; Zhang, Le; Zhang, Yan Ning; Lau, Woon Ming; Liu, Li Min)\n\ndoi: 10.1021/jp504951h","page":"19565-19571","publisher":"American Chemical Society","title":"First-Principles Study of Lead Iodide Perovskite Tetragonal and Orthorhombic Phases for Photovoltaics","type":"article-journal","volume":"118"},"uris":["http://www.mendeley.com/documents/?uuid=8f7ea21b-a07a-4322-96fc-e41eac597dea"]}],"mendeley":{"formattedCitation":"[75]","plainTextFormattedCitation":"[75]","previouslyFormattedCitation":"[75]"},"properties":{"noteIndex":0},"schema":"https://github.com/citation-style-language/schema/raw/master/csl-citation.json"}</w:instrText>
      </w:r>
      <w:r w:rsidR="00E056A5" w:rsidRPr="00013B70">
        <w:rPr>
          <w:rFonts w:eastAsia="Calibri"/>
        </w:rPr>
        <w:fldChar w:fldCharType="separate"/>
      </w:r>
      <w:r w:rsidR="0011391E" w:rsidRPr="0011391E">
        <w:rPr>
          <w:rFonts w:eastAsia="Calibri"/>
          <w:noProof/>
        </w:rPr>
        <w:t>[75]</w:t>
      </w:r>
      <w:r w:rsidR="00E056A5" w:rsidRPr="00013B70">
        <w:rPr>
          <w:rFonts w:eastAsia="Calibri"/>
        </w:rPr>
        <w:fldChar w:fldCharType="end"/>
      </w:r>
      <w:r w:rsidRPr="00013B70">
        <w:rPr>
          <w:rFonts w:eastAsia="Calibri"/>
        </w:rPr>
        <w:t>.</w:t>
      </w:r>
      <w:r w:rsidR="00E63BF4">
        <w:rPr>
          <w:rFonts w:eastAsia="Calibri"/>
        </w:rPr>
        <w:t xml:space="preserve"> </w:t>
      </w:r>
      <w:r w:rsidRPr="00013B70">
        <w:rPr>
          <w:rFonts w:eastAsia="Calibri"/>
        </w:rPr>
        <w:t xml:space="preserve">Researchers use mixed halides to change this structure in order to </w:t>
      </w:r>
      <w:r w:rsidR="00B41AE3" w:rsidRPr="00013B70">
        <w:rPr>
          <w:rFonts w:eastAsia="Calibri"/>
        </w:rPr>
        <w:t>improve</w:t>
      </w:r>
      <w:r w:rsidRPr="00013B70">
        <w:rPr>
          <w:rFonts w:eastAsia="Calibri"/>
        </w:rPr>
        <w:t xml:space="preserve"> the stability</w:t>
      </w:r>
      <w:r w:rsidR="00FE2527" w:rsidRPr="00013B70">
        <w:rPr>
          <w:rFonts w:eastAsia="Calibri"/>
        </w:rPr>
        <w:t xml:space="preserve"> and also to increase the photo</w:t>
      </w:r>
      <w:r w:rsidRPr="00013B70">
        <w:rPr>
          <w:rFonts w:eastAsia="Calibri"/>
        </w:rPr>
        <w:t>voltage depending on the band gap the halide atom has in the lattice which as mentioned before impacts stability.</w:t>
      </w:r>
    </w:p>
    <w:p w14:paraId="47F4DBF4" w14:textId="77777777" w:rsidR="00AA61B3" w:rsidRPr="00013B70" w:rsidRDefault="009D1BA0" w:rsidP="0099372A">
      <w:pPr>
        <w:pStyle w:val="Heading2"/>
      </w:pPr>
      <w:bookmarkStart w:id="95" w:name="_Mixing_Halides__141_"/>
      <w:bookmarkStart w:id="96" w:name="_Ref475531519"/>
      <w:bookmarkStart w:id="97" w:name="_Ref475531547"/>
      <w:bookmarkStart w:id="98" w:name="_Toc530166420"/>
      <w:bookmarkStart w:id="99" w:name="_Toc530166555"/>
      <w:bookmarkStart w:id="100" w:name="_Toc530167107"/>
      <w:bookmarkStart w:id="101" w:name="_Toc530167248"/>
      <w:bookmarkStart w:id="102" w:name="_Toc4264468"/>
      <w:bookmarkEnd w:id="95"/>
      <w:r w:rsidRPr="00013B70">
        <w:t>Understanding the effect of h</w:t>
      </w:r>
      <w:r w:rsidR="00974CBF" w:rsidRPr="00013B70">
        <w:t>umidity</w:t>
      </w:r>
      <w:bookmarkEnd w:id="96"/>
      <w:bookmarkEnd w:id="97"/>
      <w:r w:rsidR="00974CBF" w:rsidRPr="00013B70">
        <w:t xml:space="preserve"> on the perovskite</w:t>
      </w:r>
      <w:bookmarkEnd w:id="98"/>
      <w:bookmarkEnd w:id="99"/>
      <w:bookmarkEnd w:id="100"/>
      <w:bookmarkEnd w:id="101"/>
      <w:bookmarkEnd w:id="102"/>
    </w:p>
    <w:p w14:paraId="17A705B2" w14:textId="6B1CBCB7" w:rsidR="00AA61B3" w:rsidRPr="00013B70" w:rsidRDefault="00974CBF" w:rsidP="00D65B28">
      <w:r w:rsidRPr="00013B70">
        <w:t xml:space="preserve">Understanding perovskite recrystallization has shown that a new crystal forms under exposure to humidity </w:t>
      </w:r>
      <w:r w:rsidR="00E056A5" w:rsidRPr="00013B70">
        <w:fldChar w:fldCharType="begin" w:fldLock="1"/>
      </w:r>
      <w:r w:rsidR="0011391E">
        <w:instrText>ADDIN CSL_CITATION {"citationItems":[{"id":"ITEM-1","itemData":{"DOI":"10.1021/ja511132a","ISBN":"1520-5126 (Electronic)\\r0002-7863 (Linking)","ISSN":"0002-7863","PMID":"25590693","abstract":"Humidity has been an important factor, in both negative and positive ways, in the development of perovskite solar cells and will prove critical in the push to commercialize this exciting new photovoltaic technology. The interaction between CH(3)NH(3)PbI(3) and H(2)O vapor is investigated by characterizing the ground-state and excited-state optical absorption properties and probing morphology and crystal structure. These undertakings reveal that H(2)O exposure does not simply cause CH(3)NH(3)PbI(3) to revert to PbI(2). It is shown that, in the dark, H(2)O is able to complex with the perovskite, forming a hydrate product similar to (CH(3)NH(3))(4)PbI(6).2H(2)O. This causes a decrease in absorption across the visible region of the spectrum and a distinct change in the crystal structure of the material. Femtosecond transient absorption spectroscopic measurements show the effect that humidity has on the ultrafast excited state dynamics of CH(3)NH(3)PbI(3). More importantly, the deleterious effects of humidity on complete solar cells, specifically on photovoltaic efficiency and stability, are explored in the light of these spectroscopic understandings.","author":[{"dropping-particle":"","family":"Christians","given":"Jeffrey A.","non-dropping-particle":"","parse-names":false,"suffix":""},{"dropping-particle":"","family":"Miranda Herrera","given":"Pierre A.","non-dropping-particle":"","parse-names":false,"suffix":""},{"dropping-particle":"V.","family":"Kamat","given":"Prashant","non-dropping-particle":"","parse-names":false,"suffix":""}],"container-title":"Journal of the American Chemical Society","id":"ITEM-1","issue":"4","issued":{"date-parts":[["2015","2","4"]]},"note":"doi: 10.1021/ja511132a","page":"1530-1538","publisher":"American Chemical Society","title":"Transformation of the Excited State and Photovoltaic Efficiency of CH 3 NH 3 PbI 3 Perovskite upon Controlled Exposure to Humidified Air","type":"article-journal","volume":"137"},"uris":["http://www.mendeley.com/documents/?uuid=1c55cceb-5443-4a03-a865-0635b9a27e28"]}],"mendeley":{"formattedCitation":"[73]","plainTextFormattedCitation":"[73]","previouslyFormattedCitation":"[73]"},"properties":{"noteIndex":0},"schema":"https://github.com/citation-style-language/schema/raw/master/csl-citation.json"}</w:instrText>
      </w:r>
      <w:r w:rsidR="00E056A5" w:rsidRPr="00013B70">
        <w:fldChar w:fldCharType="separate"/>
      </w:r>
      <w:r w:rsidR="0011391E" w:rsidRPr="0011391E">
        <w:rPr>
          <w:noProof/>
        </w:rPr>
        <w:t>[73]</w:t>
      </w:r>
      <w:r w:rsidR="00E056A5" w:rsidRPr="00013B70">
        <w:fldChar w:fldCharType="end"/>
      </w:r>
      <w:r w:rsidRPr="00013B70">
        <w:t>. The following perovskite reaction pathway was discovered through the test of (30 days, 0%, 25%, 50% and 90</w:t>
      </w:r>
      <w:r w:rsidR="00FA489B" w:rsidRPr="00013B70">
        <w:t>% humidity</w:t>
      </w:r>
      <w:r w:rsidRPr="00013B70">
        <w:t>,</w:t>
      </w:r>
      <w:r w:rsidR="00A56190" w:rsidRPr="00013B70">
        <w:t xml:space="preserve"> with and without illumination): </w:t>
      </w:r>
      <w:r w:rsidRPr="00013B70">
        <w:t>CH</w:t>
      </w:r>
      <w:r w:rsidRPr="00013B70">
        <w:rPr>
          <w:vertAlign w:val="subscript"/>
        </w:rPr>
        <w:t>3</w:t>
      </w:r>
      <w:r w:rsidRPr="00013B70">
        <w:t>NH</w:t>
      </w:r>
      <w:r w:rsidRPr="00013B70">
        <w:rPr>
          <w:vertAlign w:val="subscript"/>
        </w:rPr>
        <w:t>3</w:t>
      </w:r>
      <w:r w:rsidRPr="00013B70">
        <w:t>PbI</w:t>
      </w:r>
      <w:r w:rsidRPr="00013B70">
        <w:rPr>
          <w:vertAlign w:val="subscript"/>
        </w:rPr>
        <w:t>3</w:t>
      </w:r>
      <w:r w:rsidRPr="00013B70">
        <w:t xml:space="preserve"> + H</w:t>
      </w:r>
      <w:r w:rsidRPr="00013B70">
        <w:rPr>
          <w:vertAlign w:val="subscript"/>
        </w:rPr>
        <w:t>2</w:t>
      </w:r>
      <w:r w:rsidRPr="00013B70">
        <w:t>O → (CH</w:t>
      </w:r>
      <w:r w:rsidRPr="00013B70">
        <w:rPr>
          <w:vertAlign w:val="subscript"/>
        </w:rPr>
        <w:t>3</w:t>
      </w:r>
      <w:r w:rsidRPr="00013B70">
        <w:t>NH</w:t>
      </w:r>
      <w:r w:rsidRPr="00013B70">
        <w:rPr>
          <w:vertAlign w:val="subscript"/>
        </w:rPr>
        <w:t>3</w:t>
      </w:r>
      <w:r w:rsidRPr="00013B70">
        <w:t>)</w:t>
      </w:r>
      <w:r w:rsidRPr="00013B70">
        <w:rPr>
          <w:vertAlign w:val="subscript"/>
        </w:rPr>
        <w:t>4</w:t>
      </w:r>
      <w:r w:rsidRPr="00013B70">
        <w:t>PbI</w:t>
      </w:r>
      <w:r w:rsidRPr="00013B70">
        <w:rPr>
          <w:vertAlign w:val="subscript"/>
        </w:rPr>
        <w:t>6</w:t>
      </w:r>
      <w:r w:rsidRPr="00013B70">
        <w:t xml:space="preserve"> ·2H</w:t>
      </w:r>
      <w:r w:rsidRPr="00013B70">
        <w:rPr>
          <w:vertAlign w:val="subscript"/>
        </w:rPr>
        <w:t>2</w:t>
      </w:r>
      <w:r w:rsidRPr="00013B70">
        <w:t xml:space="preserve">O </w:t>
      </w:r>
      <w:r w:rsidR="00E056A5" w:rsidRPr="00013B70">
        <w:fldChar w:fldCharType="begin" w:fldLock="1"/>
      </w:r>
      <w:r w:rsidR="0011391E">
        <w:instrText>ADDIN CSL_CITATION {"citationItems":[{"id":"ITEM-1","itemData":{"DOI":"10.1021/ja511132a","ISBN":"1520-5126 (Electronic)\\r0002-7863 (Linking)","ISSN":"0002-7863","PMID":"25590693","abstract":"Humidity has been an important factor, in both negative and positive ways, in the development of perovskite solar cells and will prove critical in the push to commercialize this exciting new photovoltaic technology. The interaction between CH(3)NH(3)PbI(3) and H(2)O vapor is investigated by characterizing the ground-state and excited-state optical absorption properties and probing morphology and crystal structure. These undertakings reveal that H(2)O exposure does not simply cause CH(3)NH(3)PbI(3) to revert to PbI(2). It is shown that, in the dark, H(2)O is able to complex with the perovskite, forming a hydrate product similar to (CH(3)NH(3))(4)PbI(6).2H(2)O. This causes a decrease in absorption across the visible region of the spectrum and a distinct change in the crystal structure of the material. Femtosecond transient absorption spectroscopic measurements show the effect that humidity has on the ultrafast excited state dynamics of CH(3)NH(3)PbI(3). More importantly, the deleterious effects of humidity on complete solar cells, specifically on photovoltaic efficiency and stability, are explored in the light of these spectroscopic understandings.","author":[{"dropping-particle":"","family":"Christians","given":"Jeffrey A.","non-dropping-particle":"","parse-names":false,"suffix":""},{"dropping-particle":"","family":"Miranda Herrera","given":"Pierre A.","non-dropping-particle":"","parse-names":false,"suffix":""},{"dropping-particle":"V.","family":"Kamat","given":"Prashant","non-dropping-particle":"","parse-names":false,"suffix":""}],"container-title":"Journal of the American Chemical Society","id":"ITEM-1","issue":"4","issued":{"date-parts":[["2015","2","4"]]},"note":"doi: 10.1021/ja511132a","page":"1530-1538","publisher":"American Chemical Society","title":"Transformation of the Excited State and Photovoltaic Efficiency of CH 3 NH 3 PbI 3 Perovskite upon Controlled Exposure to Humidified Air","type":"article-journal","volume":"137"},"uris":["http://www.mendeley.com/documents/?uuid=1c55cceb-5443-4a03-a865-0635b9a27e28"]}],"mendeley":{"formattedCitation":"[73]","plainTextFormattedCitation":"[73]","previouslyFormattedCitation":"[73]"},"properties":{"noteIndex":0},"schema":"https://github.com/citation-style-language/schema/raw/master/csl-citation.json"}</w:instrText>
      </w:r>
      <w:r w:rsidR="00E056A5" w:rsidRPr="00013B70">
        <w:fldChar w:fldCharType="separate"/>
      </w:r>
      <w:r w:rsidR="0011391E" w:rsidRPr="0011391E">
        <w:rPr>
          <w:noProof/>
        </w:rPr>
        <w:t>[73]</w:t>
      </w:r>
      <w:r w:rsidR="00E056A5" w:rsidRPr="00013B70">
        <w:fldChar w:fldCharType="end"/>
      </w:r>
      <w:r w:rsidRPr="00013B70">
        <w:t xml:space="preserve">. </w:t>
      </w:r>
      <w:r w:rsidR="002318C7" w:rsidRPr="00013B70">
        <w:t xml:space="preserve">While in storage, the perovskite was taken out </w:t>
      </w:r>
      <w:r w:rsidR="00CD3F52" w:rsidRPr="00013B70">
        <w:t>for</w:t>
      </w:r>
      <w:r w:rsidR="002318C7" w:rsidRPr="00013B70">
        <w:t xml:space="preserve"> measure</w:t>
      </w:r>
      <w:r w:rsidR="00CD3F52" w:rsidRPr="00013B70">
        <w:t>ments</w:t>
      </w:r>
      <w:r w:rsidR="002318C7" w:rsidRPr="00013B70">
        <w:t xml:space="preserve"> for absorption spectra. </w:t>
      </w:r>
      <w:r w:rsidRPr="00013B70">
        <w:t xml:space="preserve">An almost negative exponential </w:t>
      </w:r>
      <w:r w:rsidR="002F2381" w:rsidRPr="00013B70">
        <w:t xml:space="preserve">decay </w:t>
      </w:r>
      <w:r w:rsidRPr="00013B70">
        <w:t xml:space="preserve">correlation between humidity and </w:t>
      </w:r>
      <w:r w:rsidR="002318C7" w:rsidRPr="00013B70">
        <w:t xml:space="preserve">the </w:t>
      </w:r>
      <w:r w:rsidRPr="00013B70">
        <w:t xml:space="preserve">absorption </w:t>
      </w:r>
      <w:r w:rsidR="002318C7" w:rsidRPr="00013B70">
        <w:t xml:space="preserve">spectra </w:t>
      </w:r>
      <w:r w:rsidR="002F2381" w:rsidRPr="00013B70">
        <w:t xml:space="preserve">of photons of </w:t>
      </w:r>
      <w:r w:rsidR="002318C7" w:rsidRPr="00013B70">
        <w:t>600</w:t>
      </w:r>
      <w:r w:rsidR="00685FC2" w:rsidRPr="00013B70">
        <w:t xml:space="preserve"> </w:t>
      </w:r>
      <w:r w:rsidR="002318C7" w:rsidRPr="00013B70">
        <w:t xml:space="preserve">nm </w:t>
      </w:r>
      <w:r w:rsidRPr="00013B70">
        <w:t>was found.</w:t>
      </w:r>
    </w:p>
    <w:p w14:paraId="7D924046" w14:textId="77777777" w:rsidR="00070630" w:rsidRPr="00013B70" w:rsidRDefault="00974CBF" w:rsidP="0099372A">
      <w:pPr>
        <w:pStyle w:val="Heading2"/>
      </w:pPr>
      <w:r w:rsidRPr="00013B70">
        <w:t xml:space="preserve"> </w:t>
      </w:r>
      <w:bookmarkStart w:id="103" w:name="_Ref525914440"/>
      <w:bookmarkStart w:id="104" w:name="_Toc530166421"/>
      <w:bookmarkStart w:id="105" w:name="_Toc530166556"/>
      <w:bookmarkStart w:id="106" w:name="_Toc530167108"/>
      <w:bookmarkStart w:id="107" w:name="_Toc530167249"/>
      <w:bookmarkStart w:id="108" w:name="_Toc4264469"/>
      <w:r w:rsidRPr="00013B70">
        <w:t xml:space="preserve">Selection of </w:t>
      </w:r>
      <w:r w:rsidR="009D1BA0" w:rsidRPr="00013B70">
        <w:t>p</w:t>
      </w:r>
      <w:r w:rsidRPr="00013B70">
        <w:t>recursors to increase overall stability</w:t>
      </w:r>
      <w:bookmarkEnd w:id="103"/>
      <w:bookmarkEnd w:id="104"/>
      <w:bookmarkEnd w:id="105"/>
      <w:bookmarkEnd w:id="106"/>
      <w:bookmarkEnd w:id="107"/>
      <w:bookmarkEnd w:id="108"/>
    </w:p>
    <w:p w14:paraId="6EB8A9A0" w14:textId="77777777" w:rsidR="006A19D7" w:rsidRPr="00013B70" w:rsidRDefault="00974CBF" w:rsidP="00D65B28">
      <w:pPr>
        <w:rPr>
          <w:rFonts w:eastAsia="Calibri"/>
        </w:rPr>
      </w:pPr>
      <w:r w:rsidRPr="00013B70">
        <w:rPr>
          <w:rFonts w:eastAsia="Calibri"/>
        </w:rPr>
        <w:t xml:space="preserve">Various investigations </w:t>
      </w:r>
      <w:r w:rsidR="006A19D7" w:rsidRPr="00013B70">
        <w:rPr>
          <w:rFonts w:eastAsia="Calibri"/>
        </w:rPr>
        <w:t xml:space="preserve">have been undertaken in order to </w:t>
      </w:r>
      <w:r w:rsidR="00376C85" w:rsidRPr="00013B70">
        <w:rPr>
          <w:rFonts w:eastAsia="Calibri"/>
        </w:rPr>
        <w:t xml:space="preserve">reduce </w:t>
      </w:r>
      <w:r w:rsidR="00002916" w:rsidRPr="00013B70">
        <w:rPr>
          <w:rFonts w:eastAsia="Calibri"/>
        </w:rPr>
        <w:t>the</w:t>
      </w:r>
      <w:r w:rsidR="00376C85" w:rsidRPr="00013B70">
        <w:rPr>
          <w:rFonts w:eastAsia="Calibri"/>
        </w:rPr>
        <w:t xml:space="preserve"> sensitivi</w:t>
      </w:r>
      <w:r w:rsidR="002649BD" w:rsidRPr="00013B70">
        <w:rPr>
          <w:rFonts w:eastAsia="Calibri"/>
        </w:rPr>
        <w:t>ty to moisture and atmospheric e</w:t>
      </w:r>
      <w:r w:rsidR="00376C85" w:rsidRPr="00013B70">
        <w:rPr>
          <w:rFonts w:eastAsia="Calibri"/>
        </w:rPr>
        <w:t>ffects</w:t>
      </w:r>
      <w:r w:rsidR="00F956A8" w:rsidRPr="00013B70">
        <w:rPr>
          <w:rFonts w:eastAsia="Calibri"/>
        </w:rPr>
        <w:t xml:space="preserve"> such as changing the number of halide atoms in the perovskite structure, replacing one or having a combination of them</w:t>
      </w:r>
      <w:r w:rsidR="00002916" w:rsidRPr="00013B70">
        <w:rPr>
          <w:rFonts w:eastAsia="Calibri"/>
        </w:rPr>
        <w:t xml:space="preserve"> changing</w:t>
      </w:r>
      <w:r w:rsidR="00F956A8" w:rsidRPr="00013B70">
        <w:rPr>
          <w:rFonts w:eastAsia="Calibri"/>
        </w:rPr>
        <w:t xml:space="preserve"> the overall stability.</w:t>
      </w:r>
    </w:p>
    <w:p w14:paraId="3D50440E" w14:textId="77777777" w:rsidR="0065303C" w:rsidRPr="00013B70" w:rsidRDefault="0065303C" w:rsidP="00C33574">
      <w:pPr>
        <w:pStyle w:val="Heading3"/>
      </w:pPr>
      <w:bookmarkStart w:id="109" w:name="_Mixing_MAI_and_PbI_and_MABr___ambient_s"/>
      <w:bookmarkStart w:id="110" w:name="_Structure_of_Perovskite_affects_stabili"/>
      <w:bookmarkStart w:id="111" w:name="_Ref474856146"/>
      <w:bookmarkStart w:id="112" w:name="_Ref474856153"/>
      <w:bookmarkStart w:id="113" w:name="_Toc530166422"/>
      <w:bookmarkStart w:id="114" w:name="_Toc530166557"/>
      <w:bookmarkStart w:id="115" w:name="_Toc530167109"/>
      <w:bookmarkStart w:id="116" w:name="_Toc530167250"/>
      <w:bookmarkStart w:id="117" w:name="_Toc4264470"/>
      <w:bookmarkEnd w:id="109"/>
      <w:bookmarkEnd w:id="110"/>
      <w:r w:rsidRPr="00013B70">
        <w:t xml:space="preserve">Mixing </w:t>
      </w:r>
      <w:r w:rsidR="009D1BA0" w:rsidRPr="00013B70">
        <w:t>d</w:t>
      </w:r>
      <w:r w:rsidR="005A0159" w:rsidRPr="00013B70">
        <w:t xml:space="preserve">ifferent ratios of </w:t>
      </w:r>
      <w:bookmarkEnd w:id="111"/>
      <w:bookmarkEnd w:id="112"/>
      <w:r w:rsidR="009D1BA0" w:rsidRPr="00013B70">
        <w:t>h</w:t>
      </w:r>
      <w:r w:rsidR="00CC14F4" w:rsidRPr="00013B70">
        <w:t>alides for increased stability</w:t>
      </w:r>
      <w:bookmarkEnd w:id="113"/>
      <w:bookmarkEnd w:id="114"/>
      <w:bookmarkEnd w:id="115"/>
      <w:bookmarkEnd w:id="116"/>
      <w:bookmarkEnd w:id="117"/>
    </w:p>
    <w:p w14:paraId="4B4F9A56" w14:textId="77777777" w:rsidR="004F162F" w:rsidRPr="00013B70" w:rsidRDefault="0065303C" w:rsidP="00D65B28">
      <w:r w:rsidRPr="00013B70">
        <w:t>The structure of the perovskite crystal wit</w:t>
      </w:r>
      <w:r w:rsidR="00600024" w:rsidRPr="00013B70">
        <w:t>h mixed halides for the methylammonium</w:t>
      </w:r>
      <w:r w:rsidRPr="00013B70">
        <w:t xml:space="preserve"> precursors has </w:t>
      </w:r>
      <w:r w:rsidR="000D4786" w:rsidRPr="00013B70">
        <w:t xml:space="preserve">been </w:t>
      </w:r>
      <w:r w:rsidRPr="00013B70">
        <w:t>shown to improve intrinsic stability due to changes in the band gap and lattice parameters.</w:t>
      </w:r>
    </w:p>
    <w:p w14:paraId="47E0B97F" w14:textId="15B2FB89" w:rsidR="004F162F" w:rsidRPr="00013B70" w:rsidRDefault="00077B7B" w:rsidP="00D65B28">
      <w:r w:rsidRPr="00013B70">
        <w:t xml:space="preserve">This was found </w:t>
      </w:r>
      <w:r w:rsidR="000D4786" w:rsidRPr="00013B70">
        <w:t>through</w:t>
      </w:r>
      <w:r w:rsidRPr="00013B70">
        <w:t xml:space="preserve"> </w:t>
      </w:r>
      <w:r w:rsidR="00F403C1" w:rsidRPr="00013B70">
        <w:t>d</w:t>
      </w:r>
      <w:r w:rsidR="008B6A4D" w:rsidRPr="00013B70">
        <w:t xml:space="preserve">epositing </w:t>
      </w:r>
      <w:r w:rsidR="009D289B" w:rsidRPr="00013B70">
        <w:t>CH</w:t>
      </w:r>
      <w:r w:rsidR="009D289B" w:rsidRPr="00013B70">
        <w:rPr>
          <w:vertAlign w:val="subscript"/>
        </w:rPr>
        <w:t>3</w:t>
      </w:r>
      <w:r w:rsidR="009D289B" w:rsidRPr="00013B70">
        <w:t>NH</w:t>
      </w:r>
      <w:r w:rsidR="009D289B" w:rsidRPr="00013B70">
        <w:rPr>
          <w:vertAlign w:val="subscript"/>
        </w:rPr>
        <w:t>3</w:t>
      </w:r>
      <w:r w:rsidR="0065303C" w:rsidRPr="00013B70">
        <w:t>:2</w:t>
      </w:r>
      <w:r w:rsidR="009D289B" w:rsidRPr="00013B70">
        <w:t>CH</w:t>
      </w:r>
      <w:r w:rsidR="009D289B" w:rsidRPr="00013B70">
        <w:rPr>
          <w:vertAlign w:val="subscript"/>
        </w:rPr>
        <w:t>3</w:t>
      </w:r>
      <w:r w:rsidR="009D289B" w:rsidRPr="00013B70">
        <w:t>NH</w:t>
      </w:r>
      <w:r w:rsidR="009D289B" w:rsidRPr="00013B70">
        <w:rPr>
          <w:vertAlign w:val="subscript"/>
        </w:rPr>
        <w:t>3</w:t>
      </w:r>
      <w:r w:rsidR="009D289B" w:rsidRPr="00013B70">
        <w:t>I</w:t>
      </w:r>
      <w:r w:rsidR="0065303C" w:rsidRPr="00013B70">
        <w:t xml:space="preserve"> via sequential dipping and </w:t>
      </w:r>
      <w:r w:rsidR="008B6A4D" w:rsidRPr="00013B70">
        <w:t xml:space="preserve">then </w:t>
      </w:r>
      <w:r w:rsidR="0065303C" w:rsidRPr="00013B70">
        <w:t>spin coating PbI</w:t>
      </w:r>
      <w:r w:rsidR="0065303C" w:rsidRPr="00013B70">
        <w:rPr>
          <w:vertAlign w:val="subscript"/>
        </w:rPr>
        <w:t>2</w:t>
      </w:r>
      <w:r w:rsidR="004F162F" w:rsidRPr="00013B70">
        <w:rPr>
          <w:vertAlign w:val="subscript"/>
        </w:rPr>
        <w:t>,</w:t>
      </w:r>
      <w:r w:rsidR="0065303C" w:rsidRPr="00013B70">
        <w:t xml:space="preserve"> </w:t>
      </w:r>
      <w:r w:rsidR="000D4786" w:rsidRPr="00013B70">
        <w:t>giving</w:t>
      </w:r>
      <w:r w:rsidR="007431F8" w:rsidRPr="00013B70">
        <w:t xml:space="preserve"> 8.54% efficiency</w:t>
      </w:r>
      <w:r w:rsidR="0065303C" w:rsidRPr="00013B70">
        <w:t xml:space="preserve"> with </w:t>
      </w:r>
      <w:r w:rsidR="007431F8" w:rsidRPr="00013B70">
        <w:t xml:space="preserve">a </w:t>
      </w:r>
      <w:r w:rsidR="0065303C" w:rsidRPr="00013B70">
        <w:t>st</w:t>
      </w:r>
      <w:r w:rsidR="000D4786" w:rsidRPr="00013B70">
        <w:t>ability test</w:t>
      </w:r>
      <w:r w:rsidR="00304746" w:rsidRPr="00013B70">
        <w:t xml:space="preserve"> (un</w:t>
      </w:r>
      <w:r w:rsidR="0009015F" w:rsidRPr="00013B70">
        <w:t xml:space="preserve">encapsulated/80 </w:t>
      </w:r>
      <w:r w:rsidR="008F34F4" w:rsidRPr="00013B70">
        <w:t>days/</w:t>
      </w:r>
      <w:r w:rsidR="0065303C" w:rsidRPr="00013B70">
        <w:t>no atmosphere or humidity specified</w:t>
      </w:r>
      <w:r w:rsidR="00E109F0" w:rsidRPr="00013B70">
        <w:t>/</w:t>
      </w:r>
      <w:r w:rsidR="0065303C" w:rsidRPr="00013B70">
        <w:t>ambient measur</w:t>
      </w:r>
      <w:r w:rsidR="00FF7304" w:rsidRPr="00013B70">
        <w:t xml:space="preserve">ement) </w:t>
      </w:r>
      <w:r w:rsidR="004F162F" w:rsidRPr="00013B70">
        <w:t xml:space="preserve">showing </w:t>
      </w:r>
      <w:r w:rsidR="00FF7304" w:rsidRPr="00013B70">
        <w:t>hardly any change</w:t>
      </w:r>
      <w:r w:rsidR="0065303C" w:rsidRPr="00013B70">
        <w:t xml:space="preserve"> </w:t>
      </w:r>
      <w:r w:rsidR="00E056A5" w:rsidRPr="00013B70">
        <w:fldChar w:fldCharType="begin" w:fldLock="1"/>
      </w:r>
      <w:r w:rsidR="0011391E">
        <w:instrText>ADDIN CSL_CITATION {"citationItems":[{"id":"ITEM-1","itemData":{"DOI":"10.1021/jp5023407","ISSN":"1932-7447","abstract":"In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 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author":[{"dropping-particle":"","family":"Aharon","given":"Sigalit","non-dropping-particle":"","parse-names":false,"suffix":""},{"dropping-particle":"El","family":"Cohen","given":"Bat-El","non-dropping-particle":"","parse-names":false,"suffix":""},{"dropping-particle":"","family":"Etgar","given":"Lioz","non-dropping-particle":"","parse-names":false,"suffix":""}],"container-title":"The Journal of Physical Chemistry C","id":"ITEM-1","issue":"30","issued":{"date-parts":[["2014","7","31"]]},"note":"From Duplicate 1 (Hybrid Lead Halide Iodide and Lead Halide Bromide in Efficient Hole Conductor Free Perovskite Solar Cell - Aharon, Sigalit; Cohen, Bat El; Etgar, Lioz)\n\ndoi: 10.1021/jp5023407\n\nFrom Duplicate 2 (Hybrid Lead Halide Iodide and Lead Halide Bromide in Efficient Hole Conductor Free Perovskite Solar Cell - Aharon, Sigalit; Cohen, Bat-El; Etgar, Lioz)\n\ndoi: 10.1021/jp5023407; M3: doi: 10.1021/jp5023407; 29","page":"17160-17165","publisher":"American Chemical Society","title":"Hybrid Lead Halide Iodide and Lead Halide Bromide in Efficient Hole Conductor Free Perovskite Solar Cell","type":"article-journal","volume":"118"},"uris":["http://www.mendeley.com/documents/?uuid=338844a9-ac2e-40d7-bfae-be8d2dc70306"]}],"mendeley":{"formattedCitation":"[76]","plainTextFormattedCitation":"[76]","previouslyFormattedCitation":"[76]"},"properties":{"noteIndex":0},"schema":"https://github.com/citation-style-language/schema/raw/master/csl-citation.json"}</w:instrText>
      </w:r>
      <w:r w:rsidR="00E056A5" w:rsidRPr="00013B70">
        <w:fldChar w:fldCharType="separate"/>
      </w:r>
      <w:r w:rsidR="0011391E" w:rsidRPr="0011391E">
        <w:rPr>
          <w:noProof/>
        </w:rPr>
        <w:t>[76]</w:t>
      </w:r>
      <w:r w:rsidR="00E056A5" w:rsidRPr="00013B70">
        <w:fldChar w:fldCharType="end"/>
      </w:r>
      <w:r w:rsidR="00FF7304" w:rsidRPr="00013B70">
        <w:t>.</w:t>
      </w:r>
    </w:p>
    <w:p w14:paraId="13391854" w14:textId="77777777" w:rsidR="004F162F" w:rsidRPr="00013B70" w:rsidRDefault="00FF7304" w:rsidP="00D65B28">
      <w:r w:rsidRPr="00013B70">
        <w:t>In this investigation</w:t>
      </w:r>
      <w:r w:rsidR="00272CFB" w:rsidRPr="00013B70">
        <w:t>,</w:t>
      </w:r>
      <w:r w:rsidRPr="00013B70">
        <w:t xml:space="preserve"> w</w:t>
      </w:r>
      <w:r w:rsidR="0065303C" w:rsidRPr="00013B70">
        <w:t xml:space="preserve">hile </w:t>
      </w:r>
      <w:r w:rsidR="007431F8" w:rsidRPr="00013B70">
        <w:t xml:space="preserve">a </w:t>
      </w:r>
      <w:r w:rsidR="00272CFB" w:rsidRPr="00013B70">
        <w:t>bromide halide</w:t>
      </w:r>
      <w:r w:rsidR="0065303C" w:rsidRPr="00013B70">
        <w:t xml:space="preserve"> </w:t>
      </w:r>
      <w:r w:rsidR="00272CFB" w:rsidRPr="00013B70">
        <w:t xml:space="preserve">phase </w:t>
      </w:r>
      <w:r w:rsidR="0065303C" w:rsidRPr="00013B70">
        <w:t xml:space="preserve">showed </w:t>
      </w:r>
      <w:r w:rsidR="00272CFB" w:rsidRPr="00013B70">
        <w:t xml:space="preserve">the </w:t>
      </w:r>
      <w:r w:rsidR="0065303C" w:rsidRPr="00013B70">
        <w:t>least stability</w:t>
      </w:r>
      <w:r w:rsidR="004F162F" w:rsidRPr="00013B70">
        <w:t>,</w:t>
      </w:r>
      <w:r w:rsidRPr="00013B70">
        <w:t xml:space="preserve"> despite</w:t>
      </w:r>
      <w:r w:rsidR="0065303C" w:rsidRPr="00013B70">
        <w:t xml:space="preserve"> </w:t>
      </w:r>
      <w:r w:rsidR="007431F8" w:rsidRPr="00013B70">
        <w:t xml:space="preserve">its </w:t>
      </w:r>
      <w:r w:rsidR="00272CFB" w:rsidRPr="00013B70">
        <w:t xml:space="preserve">more stable </w:t>
      </w:r>
      <w:r w:rsidR="0065303C" w:rsidRPr="00013B70">
        <w:t>cubic</w:t>
      </w:r>
      <w:r w:rsidRPr="00013B70">
        <w:t xml:space="preserve"> structure</w:t>
      </w:r>
      <w:r w:rsidR="007E0B71" w:rsidRPr="00013B70">
        <w:t xml:space="preserve"> </w:t>
      </w:r>
      <w:r w:rsidR="004F162F" w:rsidRPr="00013B70">
        <w:t xml:space="preserve">as </w:t>
      </w:r>
      <w:r w:rsidR="00272CFB" w:rsidRPr="00013B70">
        <w:t xml:space="preserve">compared to the </w:t>
      </w:r>
      <w:r w:rsidR="0065303C" w:rsidRPr="00013B70">
        <w:t xml:space="preserve">plain </w:t>
      </w:r>
      <w:r w:rsidR="00272CFB" w:rsidRPr="00013B70">
        <w:t xml:space="preserve">tetragonal </w:t>
      </w:r>
      <w:r w:rsidR="0065303C" w:rsidRPr="00013B70">
        <w:t xml:space="preserve">iodide phase, </w:t>
      </w:r>
      <w:r w:rsidR="00272CFB" w:rsidRPr="00013B70">
        <w:t xml:space="preserve">the </w:t>
      </w:r>
      <w:r w:rsidR="0065303C" w:rsidRPr="00013B70">
        <w:t xml:space="preserve">mixed ratio </w:t>
      </w:r>
      <w:r w:rsidR="00272CFB" w:rsidRPr="00013B70">
        <w:t xml:space="preserve">which </w:t>
      </w:r>
      <w:r w:rsidR="0065303C" w:rsidRPr="00013B70">
        <w:t xml:space="preserve">is </w:t>
      </w:r>
      <w:r w:rsidR="00272CFB" w:rsidRPr="00013B70">
        <w:t xml:space="preserve">also </w:t>
      </w:r>
      <w:r w:rsidR="0065303C" w:rsidRPr="00013B70">
        <w:t>cubic</w:t>
      </w:r>
      <w:r w:rsidR="00272CFB" w:rsidRPr="00013B70">
        <w:t xml:space="preserve"> showed the best stability at </w:t>
      </w:r>
      <w:r w:rsidR="0065303C" w:rsidRPr="00013B70">
        <w:t>the aforementioned ratio</w:t>
      </w:r>
      <w:r w:rsidR="009D1F51" w:rsidRPr="00013B70">
        <w:t xml:space="preserve"> (</w:t>
      </w:r>
      <w:r w:rsidR="009D289B" w:rsidRPr="00013B70">
        <w:t>CH</w:t>
      </w:r>
      <w:r w:rsidR="009D289B" w:rsidRPr="00013B70">
        <w:rPr>
          <w:vertAlign w:val="subscript"/>
        </w:rPr>
        <w:t>3</w:t>
      </w:r>
      <w:r w:rsidR="009D289B" w:rsidRPr="00013B70">
        <w:t>NH</w:t>
      </w:r>
      <w:r w:rsidR="009D289B" w:rsidRPr="00013B70">
        <w:rPr>
          <w:vertAlign w:val="subscript"/>
        </w:rPr>
        <w:t>3</w:t>
      </w:r>
      <w:r w:rsidR="00272CFB" w:rsidRPr="00013B70">
        <w:t>Br:2</w:t>
      </w:r>
      <w:r w:rsidR="009D289B" w:rsidRPr="00013B70">
        <w:t>CH</w:t>
      </w:r>
      <w:r w:rsidR="009D289B" w:rsidRPr="00013B70">
        <w:rPr>
          <w:vertAlign w:val="subscript"/>
        </w:rPr>
        <w:t>3</w:t>
      </w:r>
      <w:r w:rsidR="009D289B" w:rsidRPr="00013B70">
        <w:t>NH</w:t>
      </w:r>
      <w:r w:rsidR="009D289B" w:rsidRPr="00013B70">
        <w:rPr>
          <w:vertAlign w:val="subscript"/>
        </w:rPr>
        <w:t>3</w:t>
      </w:r>
      <w:r w:rsidR="00272CFB" w:rsidRPr="00013B70">
        <w:t>I)</w:t>
      </w:r>
      <w:r w:rsidR="0065303C" w:rsidRPr="00013B70">
        <w:t>.</w:t>
      </w:r>
    </w:p>
    <w:p w14:paraId="1067042B" w14:textId="1ABE54D8" w:rsidR="0030206A" w:rsidRPr="00013B70" w:rsidRDefault="00272CFB" w:rsidP="00D65B28">
      <w:r w:rsidRPr="00013B70">
        <w:t>The</w:t>
      </w:r>
      <w:r w:rsidR="009D1F51" w:rsidRPr="00013B70">
        <w:t xml:space="preserve"> present</w:t>
      </w:r>
      <w:r w:rsidRPr="00013B70">
        <w:t xml:space="preserve"> author thinks that possible photocatalytic behaviour could be </w:t>
      </w:r>
      <w:r w:rsidR="00DE251B" w:rsidRPr="00013B70">
        <w:t>taking place</w:t>
      </w:r>
      <w:r w:rsidRPr="00013B70">
        <w:t xml:space="preserve"> due to the increased band gap shown in the supporting information</w:t>
      </w:r>
      <w:r w:rsidR="004F162F" w:rsidRPr="00013B70">
        <w:t>,</w:t>
      </w:r>
      <w:r w:rsidRPr="00013B70">
        <w:t xml:space="preserve"> considering it had no HTM</w:t>
      </w:r>
      <w:r w:rsidR="0052613F" w:rsidRPr="00013B70">
        <w:t xml:space="preserve">. </w:t>
      </w:r>
      <w:r w:rsidR="006A50DF" w:rsidRPr="00013B70">
        <w:t>O</w:t>
      </w:r>
      <w:r w:rsidRPr="00013B70">
        <w:t>ther effects could have been oc</w:t>
      </w:r>
      <w:r w:rsidR="006A50DF" w:rsidRPr="00013B70">
        <w:t xml:space="preserve">curring such as electron recombination, film morphology, </w:t>
      </w:r>
      <w:r w:rsidRPr="00013B70">
        <w:t>crystal sizes</w:t>
      </w:r>
      <w:r w:rsidR="0030206A" w:rsidRPr="00013B70">
        <w:t xml:space="preserve"> being smaller for Br, </w:t>
      </w:r>
      <w:r w:rsidR="00B844FA" w:rsidRPr="00013B70">
        <w:t xml:space="preserve">and </w:t>
      </w:r>
      <w:r w:rsidR="00731DB8" w:rsidRPr="00013B70">
        <w:t xml:space="preserve">the </w:t>
      </w:r>
      <w:r w:rsidR="0030206A" w:rsidRPr="00013B70">
        <w:t xml:space="preserve">surface interface </w:t>
      </w:r>
      <w:r w:rsidR="00D32BE9" w:rsidRPr="00013B70">
        <w:t xml:space="preserve">at </w:t>
      </w:r>
      <w:r w:rsidR="00731DB8" w:rsidRPr="00013B70">
        <w:t xml:space="preserve">the </w:t>
      </w:r>
      <w:r w:rsidR="007D5B98" w:rsidRPr="00013B70">
        <w:t>g</w:t>
      </w:r>
      <w:r w:rsidR="0030206A" w:rsidRPr="00013B70">
        <w:t xml:space="preserve">old </w:t>
      </w:r>
      <w:r w:rsidR="001C3ED9" w:rsidRPr="00013B70">
        <w:lastRenderedPageBreak/>
        <w:t>counter electrode</w:t>
      </w:r>
      <w:r w:rsidR="00D32BE9" w:rsidRPr="00013B70">
        <w:t xml:space="preserve"> </w:t>
      </w:r>
      <w:r w:rsidR="000F5E1C" w:rsidRPr="00013B70">
        <w:t xml:space="preserve">and previous layer </w:t>
      </w:r>
      <w:r w:rsidR="009A5E4C" w:rsidRPr="00013B70">
        <w:t>(</w:t>
      </w:r>
      <w:r w:rsidR="0030206A" w:rsidRPr="00013B70">
        <w:t>see</w:t>
      </w:r>
      <w:r w:rsidR="00F056D8" w:rsidRPr="00013B70">
        <w:t xml:space="preserve"> section</w:t>
      </w:r>
      <w:r w:rsidR="0030206A" w:rsidRPr="00013B70">
        <w:t xml:space="preserve"> </w:t>
      </w:r>
      <w:r w:rsidR="00E056A5" w:rsidRPr="00013B70">
        <w:fldChar w:fldCharType="begin"/>
      </w:r>
      <w:r w:rsidR="0030206A" w:rsidRPr="00013B70">
        <w:instrText xml:space="preserve"> REF _Ref475535290 \w \h </w:instrText>
      </w:r>
      <w:r w:rsidR="00B844FA" w:rsidRPr="00013B70">
        <w:instrText xml:space="preserve"> \* MERGEFORMAT </w:instrText>
      </w:r>
      <w:r w:rsidR="00E056A5" w:rsidRPr="00013B70">
        <w:fldChar w:fldCharType="separate"/>
      </w:r>
      <w:r w:rsidR="009B4740">
        <w:t>5</w:t>
      </w:r>
      <w:r w:rsidR="00E056A5" w:rsidRPr="00013B70">
        <w:fldChar w:fldCharType="end"/>
      </w:r>
      <w:r w:rsidR="0030206A" w:rsidRPr="00013B70">
        <w:t xml:space="preserve"> for ways on </w:t>
      </w:r>
      <w:r w:rsidR="003B7C0B" w:rsidRPr="00013B70">
        <w:t>handling</w:t>
      </w:r>
      <w:r w:rsidR="0030206A" w:rsidRPr="00013B70">
        <w:t xml:space="preserve"> some of these effects on </w:t>
      </w:r>
      <w:r w:rsidR="00934B5D" w:rsidRPr="00013B70">
        <w:t>morphology</w:t>
      </w:r>
      <w:r w:rsidR="009A5E4C" w:rsidRPr="00013B70">
        <w:t>)</w:t>
      </w:r>
      <w:r w:rsidR="00CB5BDD" w:rsidRPr="00013B70">
        <w:t>.</w:t>
      </w:r>
    </w:p>
    <w:p w14:paraId="5B179B32" w14:textId="2478E32F" w:rsidR="004F162F" w:rsidRPr="00013B70" w:rsidRDefault="00597C93" w:rsidP="00D65B28">
      <w:r w:rsidRPr="00013B70">
        <w:t xml:space="preserve">Another procedure for </w:t>
      </w:r>
      <w:r w:rsidR="0065303C" w:rsidRPr="00013B70">
        <w:t>enhancing</w:t>
      </w:r>
      <w:r w:rsidR="001C0ABB" w:rsidRPr="00013B70">
        <w:t xml:space="preserve"> stability</w:t>
      </w:r>
      <w:r w:rsidR="0065303C" w:rsidRPr="00013B70">
        <w:t xml:space="preserve"> with mixed halides</w:t>
      </w:r>
      <w:r w:rsidR="003B7C0B" w:rsidRPr="00013B70">
        <w:t xml:space="preserve"> </w:t>
      </w:r>
      <w:r w:rsidR="0065303C" w:rsidRPr="00013B70">
        <w:t xml:space="preserve">is forming </w:t>
      </w:r>
      <w:r w:rsidR="005B5249" w:rsidRPr="00013B70">
        <w:t xml:space="preserve">of </w:t>
      </w:r>
      <w:r w:rsidR="00600024" w:rsidRPr="00013B70">
        <w:t>CH</w:t>
      </w:r>
      <w:r w:rsidR="00600024" w:rsidRPr="00013B70">
        <w:rPr>
          <w:vertAlign w:val="subscript"/>
        </w:rPr>
        <w:t>3</w:t>
      </w:r>
      <w:r w:rsidR="00600024" w:rsidRPr="00013B70">
        <w:t>NH</w:t>
      </w:r>
      <w:r w:rsidR="00600024" w:rsidRPr="00013B70">
        <w:rPr>
          <w:vertAlign w:val="subscript"/>
        </w:rPr>
        <w:t>3</w:t>
      </w:r>
      <w:r w:rsidR="0065303C" w:rsidRPr="00013B70">
        <w:t>Pb(I</w:t>
      </w:r>
      <w:r w:rsidR="0065303C" w:rsidRPr="00013B70">
        <w:rPr>
          <w:vertAlign w:val="subscript"/>
        </w:rPr>
        <w:t>3-x</w:t>
      </w:r>
      <w:r w:rsidR="0065303C" w:rsidRPr="00013B70">
        <w:t>Br</w:t>
      </w:r>
      <w:r w:rsidR="0065303C" w:rsidRPr="00013B70">
        <w:rPr>
          <w:vertAlign w:val="subscript"/>
        </w:rPr>
        <w:t>x</w:t>
      </w:r>
      <w:r w:rsidR="0065303C" w:rsidRPr="00013B70">
        <w:t>)</w:t>
      </w:r>
      <w:r w:rsidR="0065303C" w:rsidRPr="00013B70">
        <w:rPr>
          <w:vertAlign w:val="subscript"/>
        </w:rPr>
        <w:t xml:space="preserve">3 </w:t>
      </w:r>
      <w:r w:rsidR="0065303C" w:rsidRPr="00013B70">
        <w:t xml:space="preserve">with </w:t>
      </w:r>
      <w:r w:rsidR="007431F8" w:rsidRPr="00013B70">
        <w:t xml:space="preserve">the </w:t>
      </w:r>
      <w:r w:rsidR="0065303C" w:rsidRPr="00013B70">
        <w:t xml:space="preserve">optimum stability performance </w:t>
      </w:r>
      <w:r w:rsidR="007431F8" w:rsidRPr="00013B70">
        <w:t xml:space="preserve">at </w:t>
      </w:r>
      <w:r w:rsidR="0065303C" w:rsidRPr="00013B70">
        <w:t>x</w:t>
      </w:r>
      <w:r w:rsidR="005B5249" w:rsidRPr="00013B70">
        <w:t xml:space="preserve"> = 0.2+ (colour ranges from dark brown to yellow); </w:t>
      </w:r>
      <w:r w:rsidR="0065303C" w:rsidRPr="00013B70">
        <w:t>the lattice parameter r</w:t>
      </w:r>
      <w:r w:rsidR="005B5249" w:rsidRPr="00013B70">
        <w:t xml:space="preserve">educes and the band gap changes </w:t>
      </w:r>
      <w:r w:rsidR="00E056A5" w:rsidRPr="00013B70">
        <w:fldChar w:fldCharType="begin" w:fldLock="1"/>
      </w:r>
      <w:r w:rsidR="0011391E">
        <w:instrText>ADDIN CSL_CITATION {"citationItems":[{"id":"ITEM-1","itemData":{"DOI":"10.1021/nl400349b","ISBN":"1530-6984","ISSN":"1530-6984","PMID":"23517331","abstract":"Chemically tuned inorganic-organic hybrid materials, based on CH3NH3(═MA)Pb(I(1-x)Br(x))3 perovskites, have been studied using UV-vis absorption and X-ray diffraction patterns and applied to nanostructured solar cells. The band gap engineering brought about by the chemical management of MAPb(I(1-x)Br(x))3 perovskites can be controllably tuned to cover almost the entire visible spectrum, enabling the realization of colorful solar cells. We demonstrate highly efficient solar cells exhibiting 12.3% in a power conversion efficiency of under standard AM 1.5, for the most efficient device, as a result of tunable composition for the light harvester in conjunction with a mesoporous TiO2 film and a hole conducting polymer. We believe that the works highlighted in this paper represent one step toward the realization of low-cost, high-efficiency, and long-term stability with colorful solar cells.","author":[{"dropping-particle":"","family":"Noh","given":"Jun Hong","non-dropping-particle":"","parse-names":false,"suffix":""},{"dropping-particle":"","family":"Im","given":"Sang Hyuk","non-dropping-particle":"","parse-names":false,"suffix":""},{"dropping-particle":"","family":"Heo","given":"Jin Hyuck","non-dropping-particle":"","parse-names":false,"suffix":""},{"dropping-particle":"","family":"Mandal","given":"Tarak N.","non-dropping-particle":"","parse-names":false,"suffix":""},{"dropping-particle":"Il","family":"Seok","given":"Sang","non-dropping-particle":"","parse-names":false,"suffix":""}],"container-title":"Nano Letters","id":"ITEM-1","issue":"4","issued":{"date-parts":[["2013","4","10"]]},"page":"1764-1769","title":"Chemical Management for Colorful, Efficient, and Stable Inorganic–Organic Hybrid Nanostructured Solar Cells","type":"article-journal","volume":"13"},"uris":["http://www.mendeley.com/documents/?uuid=a716fed1-454e-4857-b019-68c51f22a592"]}],"mendeley":{"formattedCitation":"[77]","plainTextFormattedCitation":"[77]","previouslyFormattedCitation":"[77]"},"properties":{"noteIndex":0},"schema":"https://github.com/citation-style-language/schema/raw/master/csl-citation.json"}</w:instrText>
      </w:r>
      <w:r w:rsidR="00E056A5" w:rsidRPr="00013B70">
        <w:fldChar w:fldCharType="separate"/>
      </w:r>
      <w:r w:rsidR="0011391E" w:rsidRPr="0011391E">
        <w:rPr>
          <w:noProof/>
        </w:rPr>
        <w:t>[77]</w:t>
      </w:r>
      <w:r w:rsidR="00E056A5" w:rsidRPr="00013B70">
        <w:fldChar w:fldCharType="end"/>
      </w:r>
      <w:r w:rsidR="0065303C" w:rsidRPr="00013B70">
        <w:t xml:space="preserve">. These cells were using </w:t>
      </w:r>
      <w:r w:rsidR="00A26BCF" w:rsidRPr="00013B70">
        <w:t>poly(triaryl amine)</w:t>
      </w:r>
      <w:r w:rsidR="00CB5BDD" w:rsidRPr="00013B70">
        <w:t>p</w:t>
      </w:r>
      <w:r w:rsidR="004E0E30" w:rsidRPr="00013B70">
        <w:t>oly[bis(4-phenyl)(2,4,6-trimethylphenyl)amine] (</w:t>
      </w:r>
      <w:r w:rsidR="0065303C" w:rsidRPr="00013B70">
        <w:t>PTAA</w:t>
      </w:r>
      <w:r w:rsidR="004E0E30" w:rsidRPr="00013B70">
        <w:t>)</w:t>
      </w:r>
      <w:r w:rsidR="0065303C" w:rsidRPr="00013B70">
        <w:t xml:space="preserve"> as an HTM.</w:t>
      </w:r>
    </w:p>
    <w:p w14:paraId="0DBDCB72" w14:textId="68CF3B28" w:rsidR="0065303C" w:rsidRPr="00013B70" w:rsidRDefault="007D3618" w:rsidP="00D65B28">
      <w:r w:rsidRPr="00013B70">
        <w:t>Test: (Un</w:t>
      </w:r>
      <w:r w:rsidR="00BD431E" w:rsidRPr="00013B70">
        <w:t xml:space="preserve">encapsulated cells/20 </w:t>
      </w:r>
      <w:r w:rsidR="008F34F4" w:rsidRPr="00013B70">
        <w:t>days/</w:t>
      </w:r>
      <w:r w:rsidR="00BD431E" w:rsidRPr="00013B70">
        <w:t>35</w:t>
      </w:r>
      <w:r w:rsidR="00FA489B" w:rsidRPr="00013B70">
        <w:t>% humidity</w:t>
      </w:r>
      <w:r w:rsidR="00162D1E" w:rsidRPr="00013B70">
        <w:t xml:space="preserve"> </w:t>
      </w:r>
      <w:r w:rsidR="00BD12C4" w:rsidRPr="00013B70">
        <w:t>/</w:t>
      </w:r>
      <w:r w:rsidR="00436D87" w:rsidRPr="00013B70">
        <w:t>air</w:t>
      </w:r>
      <w:r w:rsidR="0065303C" w:rsidRPr="00013B70">
        <w:t>/</w:t>
      </w:r>
      <w:r w:rsidR="00D038E6" w:rsidRPr="00013B70">
        <w:t>room temperature (</w:t>
      </w:r>
      <w:r w:rsidR="00053A10" w:rsidRPr="00013B70">
        <w:t>RT</w:t>
      </w:r>
      <w:r w:rsidR="00D038E6" w:rsidRPr="00013B70">
        <w:t>)</w:t>
      </w:r>
      <w:r w:rsidR="00CB5E89" w:rsidRPr="00013B70">
        <w:t>) (fourth</w:t>
      </w:r>
      <w:r w:rsidR="00436D87" w:rsidRPr="00013B70">
        <w:t xml:space="preserve"> </w:t>
      </w:r>
      <w:r w:rsidR="00B05125" w:rsidRPr="00013B70">
        <w:t>day/</w:t>
      </w:r>
      <w:r w:rsidR="0065303C" w:rsidRPr="00013B70">
        <w:t>55</w:t>
      </w:r>
      <w:r w:rsidR="00FA489B" w:rsidRPr="00013B70">
        <w:t>% humidity</w:t>
      </w:r>
      <w:r w:rsidR="0065303C" w:rsidRPr="00013B70">
        <w:t xml:space="preserve">); </w:t>
      </w:r>
      <w:r w:rsidR="000F55B2" w:rsidRPr="00013B70">
        <w:t>minimal change in an initial efficiency of 9.5% at x</w:t>
      </w:r>
      <w:r w:rsidRPr="00013B70">
        <w:t xml:space="preserve"> = 0.2 </w:t>
      </w:r>
      <w:r w:rsidR="009919F0" w:rsidRPr="00013B70">
        <w:t>and</w:t>
      </w:r>
      <w:r w:rsidRPr="00013B70">
        <w:t xml:space="preserve"> 0.29 whereas at x = 0 and</w:t>
      </w:r>
      <w:r w:rsidR="000F55B2" w:rsidRPr="00013B70">
        <w:t xml:space="preserve"> 0.06 a sharp decrease </w:t>
      </w:r>
      <w:r w:rsidR="00B62517" w:rsidRPr="00013B70">
        <w:t xml:space="preserve">occurred </w:t>
      </w:r>
      <w:r w:rsidR="000F55B2" w:rsidRPr="00013B70">
        <w:t xml:space="preserve">from 10% and 11.5% to </w:t>
      </w:r>
      <w:r w:rsidR="007A0981" w:rsidRPr="00013B70">
        <w:t>&lt;</w:t>
      </w:r>
      <w:r w:rsidR="000F55B2" w:rsidRPr="00013B70">
        <w:t>5% and 3% efficiency</w:t>
      </w:r>
      <w:r w:rsidR="00162D1E" w:rsidRPr="00013B70">
        <w:t>,</w:t>
      </w:r>
      <w:r w:rsidR="000F55B2" w:rsidRPr="00013B70">
        <w:t xml:space="preserve"> respectively. </w:t>
      </w:r>
    </w:p>
    <w:p w14:paraId="453286C4" w14:textId="77777777" w:rsidR="0065303C" w:rsidRPr="00013B70" w:rsidRDefault="001228BC" w:rsidP="003A3335">
      <w:pPr>
        <w:jc w:val="center"/>
        <w:rPr>
          <w:highlight w:val="yellow"/>
        </w:rPr>
      </w:pPr>
      <w:r>
        <w:rPr>
          <w:noProof/>
        </w:rPr>
        <mc:AlternateContent>
          <mc:Choice Requires="wpc">
            <w:drawing>
              <wp:inline distT="0" distB="0" distL="0" distR="0" wp14:anchorId="25E76450" wp14:editId="39001B04">
                <wp:extent cx="1999615" cy="2057400"/>
                <wp:effectExtent l="0" t="0" r="635" b="13970"/>
                <wp:docPr id="815" name="Canvas 8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6" name="AutoShape 817"/>
                        <wps:cNvCnPr>
                          <a:cxnSpLocks noChangeShapeType="1"/>
                        </wps:cNvCnPr>
                        <wps:spPr bwMode="auto">
                          <a:xfrm>
                            <a:off x="204913" y="156210"/>
                            <a:ext cx="762" cy="1895856"/>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7" name="AutoShape 818"/>
                        <wps:cNvCnPr>
                          <a:cxnSpLocks noChangeShapeType="1"/>
                        </wps:cNvCnPr>
                        <wps:spPr bwMode="auto">
                          <a:xfrm>
                            <a:off x="1831266" y="156210"/>
                            <a:ext cx="762" cy="1895856"/>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 name="AutoShape 819"/>
                        <wps:cNvCnPr>
                          <a:cxnSpLocks noChangeShapeType="1"/>
                        </wps:cNvCnPr>
                        <wps:spPr bwMode="auto">
                          <a:xfrm flipH="1">
                            <a:off x="205675" y="2052066"/>
                            <a:ext cx="1625592" cy="762"/>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9" name="AutoShape 820"/>
                        <wps:cNvCnPr>
                          <a:cxnSpLocks noChangeShapeType="1"/>
                        </wps:cNvCnPr>
                        <wps:spPr bwMode="auto">
                          <a:xfrm>
                            <a:off x="205675" y="300228"/>
                            <a:ext cx="1625592" cy="7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Text Box 821"/>
                        <wps:cNvSpPr txBox="1">
                          <a:spLocks noChangeArrowheads="1"/>
                        </wps:cNvSpPr>
                        <wps:spPr bwMode="auto">
                          <a:xfrm>
                            <a:off x="570557" y="1184910"/>
                            <a:ext cx="893542" cy="257556"/>
                          </a:xfrm>
                          <a:prstGeom prst="rect">
                            <a:avLst/>
                          </a:prstGeom>
                          <a:solidFill>
                            <a:srgbClr val="FFFFFF"/>
                          </a:solidFill>
                          <a:ln w="9525">
                            <a:solidFill>
                              <a:srgbClr val="000000"/>
                            </a:solidFill>
                            <a:miter lim="800000"/>
                            <a:headEnd/>
                            <a:tailEnd/>
                          </a:ln>
                        </wps:spPr>
                        <wps:txbx>
                          <w:txbxContent>
                            <w:p w14:paraId="4E183E27" w14:textId="77777777" w:rsidR="00901276" w:rsidRDefault="00901276" w:rsidP="007F1328">
                              <w:r>
                                <w:t>PbI</w:t>
                              </w:r>
                              <w:r w:rsidRPr="0034693C">
                                <w:rPr>
                                  <w:vertAlign w:val="subscript"/>
                                </w:rPr>
                                <w:t>2</w:t>
                              </w:r>
                            </w:p>
                          </w:txbxContent>
                        </wps:txbx>
                        <wps:bodyPr rot="0" vert="horz" wrap="square" lIns="91440" tIns="45720" rIns="91440" bIns="45720" anchor="t" anchorCtr="0" upright="1">
                          <a:noAutofit/>
                        </wps:bodyPr>
                      </wps:wsp>
                      <wps:wsp>
                        <wps:cNvPr id="581" name="Text Box 822"/>
                        <wps:cNvSpPr txBox="1">
                          <a:spLocks noChangeArrowheads="1"/>
                        </wps:cNvSpPr>
                        <wps:spPr bwMode="auto">
                          <a:xfrm>
                            <a:off x="570557" y="1442466"/>
                            <a:ext cx="893542" cy="256794"/>
                          </a:xfrm>
                          <a:prstGeom prst="rect">
                            <a:avLst/>
                          </a:prstGeom>
                          <a:solidFill>
                            <a:srgbClr val="FFFFFF"/>
                          </a:solidFill>
                          <a:ln w="9525">
                            <a:solidFill>
                              <a:srgbClr val="000000"/>
                            </a:solidFill>
                            <a:miter lim="800000"/>
                            <a:headEnd/>
                            <a:tailEnd/>
                          </a:ln>
                        </wps:spPr>
                        <wps:txbx>
                          <w:txbxContent>
                            <w:p w14:paraId="2FE47878" w14:textId="77777777" w:rsidR="00901276" w:rsidRDefault="00901276" w:rsidP="007F1328">
                              <w:r>
                                <w:t>CH</w:t>
                              </w:r>
                              <w:r w:rsidRPr="009D289B">
                                <w:rPr>
                                  <w:vertAlign w:val="subscript"/>
                                </w:rPr>
                                <w:t>3</w:t>
                              </w:r>
                              <w:r>
                                <w:t>NH</w:t>
                              </w:r>
                              <w:r w:rsidRPr="009D289B">
                                <w:rPr>
                                  <w:vertAlign w:val="subscript"/>
                                </w:rPr>
                                <w:t>3</w:t>
                              </w:r>
                              <w:r>
                                <w:t>I</w:t>
                              </w:r>
                            </w:p>
                          </w:txbxContent>
                        </wps:txbx>
                        <wps:bodyPr rot="0" vert="horz" wrap="square" lIns="91440" tIns="45720" rIns="91440" bIns="45720" anchor="t" anchorCtr="0" upright="1">
                          <a:noAutofit/>
                        </wps:bodyPr>
                      </wps:wsp>
                      <wps:wsp>
                        <wps:cNvPr id="582" name="Text Box 823"/>
                        <wps:cNvSpPr txBox="1">
                          <a:spLocks noChangeArrowheads="1"/>
                        </wps:cNvSpPr>
                        <wps:spPr bwMode="auto">
                          <a:xfrm>
                            <a:off x="570557" y="1699260"/>
                            <a:ext cx="893542" cy="257556"/>
                          </a:xfrm>
                          <a:prstGeom prst="rect">
                            <a:avLst/>
                          </a:prstGeom>
                          <a:solidFill>
                            <a:srgbClr val="FFFFFF"/>
                          </a:solidFill>
                          <a:ln w="9525">
                            <a:solidFill>
                              <a:srgbClr val="000000"/>
                            </a:solidFill>
                            <a:miter lim="800000"/>
                            <a:headEnd/>
                            <a:tailEnd/>
                          </a:ln>
                        </wps:spPr>
                        <wps:txbx>
                          <w:txbxContent>
                            <w:p w14:paraId="5639E065" w14:textId="77777777" w:rsidR="00901276" w:rsidRDefault="00901276" w:rsidP="007F1328">
                              <w:r>
                                <w:t>CH</w:t>
                              </w:r>
                              <w:r w:rsidRPr="009D289B">
                                <w:rPr>
                                  <w:vertAlign w:val="subscript"/>
                                </w:rPr>
                                <w:t>3</w:t>
                              </w:r>
                              <w:r>
                                <w:t>NH</w:t>
                              </w:r>
                              <w:r w:rsidRPr="009D289B">
                                <w:rPr>
                                  <w:vertAlign w:val="subscript"/>
                                </w:rPr>
                                <w:t>3</w:t>
                              </w:r>
                              <w:r>
                                <w:t>Br</w:t>
                              </w:r>
                            </w:p>
                          </w:txbxContent>
                        </wps:txbx>
                        <wps:bodyPr rot="0" vert="horz" wrap="square" lIns="91440" tIns="45720" rIns="91440" bIns="45720" anchor="t" anchorCtr="0" upright="1">
                          <a:noAutofit/>
                        </wps:bodyPr>
                      </wps:wsp>
                      <wps:wsp>
                        <wps:cNvPr id="583" name="Text Box 824"/>
                        <wps:cNvSpPr txBox="1">
                          <a:spLocks noChangeArrowheads="1"/>
                        </wps:cNvSpPr>
                        <wps:spPr bwMode="auto">
                          <a:xfrm>
                            <a:off x="570557" y="928116"/>
                            <a:ext cx="893542" cy="256794"/>
                          </a:xfrm>
                          <a:prstGeom prst="rect">
                            <a:avLst/>
                          </a:prstGeom>
                          <a:solidFill>
                            <a:srgbClr val="FFFFFF"/>
                          </a:solidFill>
                          <a:ln w="9525">
                            <a:solidFill>
                              <a:srgbClr val="000000"/>
                            </a:solidFill>
                            <a:miter lim="800000"/>
                            <a:headEnd/>
                            <a:tailEnd/>
                          </a:ln>
                        </wps:spPr>
                        <wps:txbx>
                          <w:txbxContent>
                            <w:p w14:paraId="2A1A185B" w14:textId="77777777" w:rsidR="00901276" w:rsidRDefault="00901276" w:rsidP="007F1328">
                              <w:r>
                                <w:t>CH</w:t>
                              </w:r>
                              <w:r w:rsidRPr="009D289B">
                                <w:rPr>
                                  <w:vertAlign w:val="subscript"/>
                                </w:rPr>
                                <w:t>3</w:t>
                              </w:r>
                              <w:r>
                                <w:t>NH</w:t>
                              </w:r>
                              <w:r w:rsidRPr="009D289B">
                                <w:rPr>
                                  <w:vertAlign w:val="subscript"/>
                                </w:rPr>
                                <w:t>3</w:t>
                              </w:r>
                              <w:r>
                                <w:t>Cl</w:t>
                              </w:r>
                            </w:p>
                          </w:txbxContent>
                        </wps:txbx>
                        <wps:bodyPr rot="0" vert="horz" wrap="square" lIns="91440" tIns="45720" rIns="91440" bIns="45720" anchor="t" anchorCtr="0" upright="1">
                          <a:noAutofit/>
                        </wps:bodyPr>
                      </wps:wsp>
                      <wps:wsp>
                        <wps:cNvPr id="584" name="Text Box 825"/>
                        <wps:cNvSpPr txBox="1">
                          <a:spLocks noChangeArrowheads="1"/>
                        </wps:cNvSpPr>
                        <wps:spPr bwMode="auto">
                          <a:xfrm>
                            <a:off x="570557" y="670560"/>
                            <a:ext cx="893542" cy="257556"/>
                          </a:xfrm>
                          <a:prstGeom prst="rect">
                            <a:avLst/>
                          </a:prstGeom>
                          <a:solidFill>
                            <a:srgbClr val="FFFFFF"/>
                          </a:solidFill>
                          <a:ln w="9525">
                            <a:solidFill>
                              <a:srgbClr val="000000"/>
                            </a:solidFill>
                            <a:miter lim="800000"/>
                            <a:headEnd/>
                            <a:tailEnd/>
                          </a:ln>
                        </wps:spPr>
                        <wps:txbx>
                          <w:txbxContent>
                            <w:p w14:paraId="18FB94CE" w14:textId="77777777" w:rsidR="00901276" w:rsidRDefault="00901276" w:rsidP="007F1328">
                              <w:r>
                                <w:t>PbOAc</w:t>
                              </w:r>
                            </w:p>
                          </w:txbxContent>
                        </wps:txbx>
                        <wps:bodyPr rot="0" vert="horz" wrap="square" lIns="91440" tIns="45720" rIns="91440" bIns="45720" anchor="t" anchorCtr="0" upright="1">
                          <a:noAutofit/>
                        </wps:bodyPr>
                      </wps:wsp>
                      <wps:wsp>
                        <wps:cNvPr id="585" name="Text Box 826"/>
                        <wps:cNvSpPr txBox="1">
                          <a:spLocks noChangeArrowheads="1"/>
                        </wps:cNvSpPr>
                        <wps:spPr bwMode="auto">
                          <a:xfrm>
                            <a:off x="309274" y="413766"/>
                            <a:ext cx="1402397" cy="256794"/>
                          </a:xfrm>
                          <a:prstGeom prst="rect">
                            <a:avLst/>
                          </a:prstGeom>
                          <a:solidFill>
                            <a:srgbClr val="FFFFFF"/>
                          </a:solidFill>
                          <a:ln w="9525">
                            <a:solidFill>
                              <a:srgbClr val="000000"/>
                            </a:solidFill>
                            <a:miter lim="800000"/>
                            <a:headEnd/>
                            <a:tailEnd/>
                          </a:ln>
                        </wps:spPr>
                        <wps:txbx>
                          <w:txbxContent>
                            <w:p w14:paraId="3695160C" w14:textId="77777777" w:rsidR="00901276" w:rsidRDefault="00901276" w:rsidP="007F1328">
                              <w:r>
                                <w:t>CH</w:t>
                              </w:r>
                              <w:r w:rsidRPr="009D289B">
                                <w:rPr>
                                  <w:vertAlign w:val="subscript"/>
                                </w:rPr>
                                <w:t>3</w:t>
                              </w:r>
                              <w:r>
                                <w:t>NH</w:t>
                              </w:r>
                              <w:r w:rsidRPr="009D289B">
                                <w:rPr>
                                  <w:vertAlign w:val="subscript"/>
                                </w:rPr>
                                <w:t>3</w:t>
                              </w:r>
                              <w:r>
                                <w:t>PbI(SCN)</w:t>
                              </w:r>
                              <w:r w:rsidRPr="003A4280">
                                <w:rPr>
                                  <w:vertAlign w:val="subscript"/>
                                </w:rPr>
                                <w:t>2</w:t>
                              </w:r>
                            </w:p>
                          </w:txbxContent>
                        </wps:txbx>
                        <wps:bodyPr rot="0" vert="horz" wrap="square" lIns="91440" tIns="45720" rIns="91440" bIns="45720" anchor="t" anchorCtr="0" upright="1">
                          <a:noAutofit/>
                        </wps:bodyPr>
                      </wps:wsp>
                    </wpc:wpc>
                  </a:graphicData>
                </a:graphic>
              </wp:inline>
            </w:drawing>
          </mc:Choice>
          <mc:Fallback>
            <w:pict>
              <v:group w14:anchorId="25E76450" id="Canvas 815" o:spid="_x0000_s1026" editas="canvas" style="width:157.45pt;height:162pt;mso-position-horizontal-relative:char;mso-position-vertical-relative:line" coordsize="19996,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9996;height:20574;visibility:visible;mso-wrap-style:square">
                  <v:fill o:detectmouseclick="t"/>
                  <v:path o:connecttype="none"/>
                </v:shape>
                <v:shapetype id="_x0000_t32" coordsize="21600,21600" o:spt="32" o:oned="t" path="m,l21600,21600e" filled="f">
                  <v:path arrowok="t" fillok="f" o:connecttype="none"/>
                  <o:lock v:ext="edit" shapetype="t"/>
                </v:shapetype>
                <v:shape id="AutoShape 817" o:spid="_x0000_s1028" type="#_x0000_t32" style="position:absolute;left:2049;top:1562;width:7;height:189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" strokeweight="2pt"/>
                <v:shape id="AutoShape 818" o:spid="_x0000_s1029" type="#_x0000_t32" style="position:absolute;left:18312;top:1562;width:8;height:189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" strokeweight="2pt"/>
                <v:shape id="AutoShape 819" o:spid="_x0000_s1030" type="#_x0000_t32" style="position:absolute;left:2056;top:20520;width:16256;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" strokeweight="2pt"/>
                <v:shape id="AutoShape 820" o:spid="_x0000_s1031" type="#_x0000_t32" style="position:absolute;left:2056;top:3002;width:1625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"/>
                <v:shapetype id="_x0000_t202" coordsize="21600,21600" o:spt="202" path="m,l,21600r21600,l21600,xe">
                  <v:stroke joinstyle="miter"/>
                  <v:path gradientshapeok="t" o:connecttype="rect"/>
                </v:shapetype>
                <v:shape id="Text Box 821" o:spid="_x0000_s1032" type="#_x0000_t202" style="position:absolute;left:5705;top:11849;width:8935;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">
                  <v:textbox>
                    <w:txbxContent>
                      <w:p w14:paraId="4E183E27" w14:textId="77777777" w:rsidR="00901276" w:rsidRDefault="00901276" w:rsidP="007F1328">
                        <w:r>
                          <w:t>PbI</w:t>
                        </w:r>
                        <w:r w:rsidRPr="0034693C">
                          <w:rPr>
                            <w:vertAlign w:val="subscript"/>
                          </w:rPr>
                          <w:t>2</w:t>
                        </w:r>
                      </w:p>
                    </w:txbxContent>
                  </v:textbox>
                </v:shape>
                <v:shape id="Text Box 822" o:spid="_x0000_s1033" type="#_x0000_t202" style="position:absolute;left:5705;top:14424;width:8935;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">
                  <v:textbox>
                    <w:txbxContent>
                      <w:p w14:paraId="2FE47878" w14:textId="77777777" w:rsidR="00901276" w:rsidRDefault="00901276" w:rsidP="007F1328">
                        <w:r>
                          <w:t>CH</w:t>
                        </w:r>
                        <w:r w:rsidRPr="009D289B">
                          <w:rPr>
                            <w:vertAlign w:val="subscript"/>
                          </w:rPr>
                          <w:t>3</w:t>
                        </w:r>
                        <w:r>
                          <w:t>NH</w:t>
                        </w:r>
                        <w:r w:rsidRPr="009D289B">
                          <w:rPr>
                            <w:vertAlign w:val="subscript"/>
                          </w:rPr>
                          <w:t>3</w:t>
                        </w:r>
                        <w:r>
                          <w:t>I</w:t>
                        </w:r>
                      </w:p>
                    </w:txbxContent>
                  </v:textbox>
                </v:shape>
                <v:shape id="Text Box 823" o:spid="_x0000_s1034" type="#_x0000_t202" style="position:absolute;left:5705;top:16992;width:8935;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">
                  <v:textbox>
                    <w:txbxContent>
                      <w:p w14:paraId="5639E065" w14:textId="77777777" w:rsidR="00901276" w:rsidRDefault="00901276" w:rsidP="007F1328">
                        <w:r>
                          <w:t>CH</w:t>
                        </w:r>
                        <w:r w:rsidRPr="009D289B">
                          <w:rPr>
                            <w:vertAlign w:val="subscript"/>
                          </w:rPr>
                          <w:t>3</w:t>
                        </w:r>
                        <w:r>
                          <w:t>NH</w:t>
                        </w:r>
                        <w:r w:rsidRPr="009D289B">
                          <w:rPr>
                            <w:vertAlign w:val="subscript"/>
                          </w:rPr>
                          <w:t>3</w:t>
                        </w:r>
                        <w:r>
                          <w:t>Br</w:t>
                        </w:r>
                      </w:p>
                    </w:txbxContent>
                  </v:textbox>
                </v:shape>
                <v:shape id="Text Box 824" o:spid="_x0000_s1035" type="#_x0000_t202" style="position:absolute;left:5705;top:9281;width:8935;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">
                  <v:textbox>
                    <w:txbxContent>
                      <w:p w14:paraId="2A1A185B" w14:textId="77777777" w:rsidR="00901276" w:rsidRDefault="00901276" w:rsidP="007F1328">
                        <w:r>
                          <w:t>CH</w:t>
                        </w:r>
                        <w:r w:rsidRPr="009D289B">
                          <w:rPr>
                            <w:vertAlign w:val="subscript"/>
                          </w:rPr>
                          <w:t>3</w:t>
                        </w:r>
                        <w:r>
                          <w:t>NH</w:t>
                        </w:r>
                        <w:r w:rsidRPr="009D289B">
                          <w:rPr>
                            <w:vertAlign w:val="subscript"/>
                          </w:rPr>
                          <w:t>3</w:t>
                        </w:r>
                        <w:r>
                          <w:t>Cl</w:t>
                        </w:r>
                      </w:p>
                    </w:txbxContent>
                  </v:textbox>
                </v:shape>
                <v:shape id="Text Box 825" o:spid="_x0000_s1036" type="#_x0000_t202" style="position:absolute;left:5705;top:6705;width:8935;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">
                  <v:textbox>
                    <w:txbxContent>
                      <w:p w14:paraId="18FB94CE" w14:textId="77777777" w:rsidR="00901276" w:rsidRDefault="00901276" w:rsidP="007F1328">
                        <w:r>
                          <w:t>PbOAc</w:t>
                        </w:r>
                      </w:p>
                    </w:txbxContent>
                  </v:textbox>
                </v:shape>
                <v:shape id="Text Box 826" o:spid="_x0000_s1037" type="#_x0000_t202" style="position:absolute;left:3092;top:4137;width:14024;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">
                  <v:textbox>
                    <w:txbxContent>
                      <w:p w14:paraId="3695160C" w14:textId="77777777" w:rsidR="00901276" w:rsidRDefault="00901276" w:rsidP="007F1328">
                        <w:r>
                          <w:t>CH</w:t>
                        </w:r>
                        <w:r w:rsidRPr="009D289B">
                          <w:rPr>
                            <w:vertAlign w:val="subscript"/>
                          </w:rPr>
                          <w:t>3</w:t>
                        </w:r>
                        <w:r>
                          <w:t>NH</w:t>
                        </w:r>
                        <w:r w:rsidRPr="009D289B">
                          <w:rPr>
                            <w:vertAlign w:val="subscript"/>
                          </w:rPr>
                          <w:t>3</w:t>
                        </w:r>
                        <w:r>
                          <w:t>PbI(SCN)</w:t>
                        </w:r>
                        <w:r w:rsidRPr="003A4280">
                          <w:rPr>
                            <w:vertAlign w:val="subscript"/>
                          </w:rPr>
                          <w:t>2</w:t>
                        </w:r>
                      </w:p>
                    </w:txbxContent>
                  </v:textbox>
                </v:shape>
                <w10:anchorlock/>
              </v:group>
            </w:pict>
          </mc:Fallback>
        </mc:AlternateContent>
      </w:r>
    </w:p>
    <w:p w14:paraId="3E68E971" w14:textId="77777777" w:rsidR="00F90704" w:rsidRPr="00013B70" w:rsidRDefault="001228BC" w:rsidP="00F90704">
      <w:bookmarkStart w:id="118" w:name="_Ref476677022"/>
      <w:bookmarkStart w:id="119" w:name="_Ref476677030"/>
      <w:bookmarkStart w:id="120" w:name="_Ref476679672"/>
      <w:bookmarkStart w:id="121" w:name="_Ref476679681"/>
      <w:r>
        <w:rPr>
          <w:noProof/>
        </w:rPr>
        <mc:AlternateContent>
          <mc:Choice Requires="wps">
            <w:drawing>
              <wp:anchor distT="0" distB="0" distL="114300" distR="114300" simplePos="0" relativeHeight="251661824" behindDoc="0" locked="0" layoutInCell="1" allowOverlap="1" wp14:anchorId="54194D02" wp14:editId="69AC166C">
                <wp:simplePos x="0" y="0"/>
                <wp:positionH relativeFrom="column">
                  <wp:posOffset>0</wp:posOffset>
                </wp:positionH>
                <wp:positionV relativeFrom="paragraph">
                  <wp:posOffset>10795</wp:posOffset>
                </wp:positionV>
                <wp:extent cx="5454650" cy="316230"/>
                <wp:effectExtent l="0" t="0" r="3175" b="1270"/>
                <wp:wrapNone/>
                <wp:docPr id="127" name="Text Box 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0" cy="316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BEDC90" w14:textId="15C75E82" w:rsidR="00901276" w:rsidRPr="001E12E4" w:rsidRDefault="00901276" w:rsidP="00F90704">
                            <w:pPr>
                              <w:pStyle w:val="Figures"/>
                              <w:rPr>
                                <w:rFonts w:ascii="Times New Roman" w:eastAsia="Times New Roman" w:hAnsi="Times New Roman" w:cs="Times New Roman"/>
                                <w:sz w:val="24"/>
                                <w:szCs w:val="24"/>
                              </w:rPr>
                            </w:pPr>
                            <w:r w:rsidRPr="00BD12C4">
                              <w:t xml:space="preserve">Figure </w:t>
                            </w:r>
                            <w:r w:rsidRPr="00BD12C4">
                              <w:rPr>
                                <w:noProof/>
                              </w:rPr>
                              <w:fldChar w:fldCharType="begin"/>
                            </w:r>
                            <w:r w:rsidRPr="00BD12C4">
                              <w:rPr>
                                <w:noProof/>
                              </w:rPr>
                              <w:instrText xml:space="preserve"> SEQ Figure \* ARABIC </w:instrText>
                            </w:r>
                            <w:r w:rsidRPr="00BD12C4">
                              <w:rPr>
                                <w:noProof/>
                              </w:rPr>
                              <w:fldChar w:fldCharType="separate"/>
                            </w:r>
                            <w:r w:rsidR="009B4740">
                              <w:rPr>
                                <w:noProof/>
                              </w:rPr>
                              <w:t>10</w:t>
                            </w:r>
                            <w:r w:rsidRPr="00BD12C4">
                              <w:rPr>
                                <w:noProof/>
                              </w:rPr>
                              <w:fldChar w:fldCharType="end"/>
                            </w:r>
                            <w:r>
                              <w:rPr>
                                <w:noProof/>
                              </w:rPr>
                              <w:t>:</w:t>
                            </w:r>
                            <w:r>
                              <w:t xml:space="preserve"> </w:t>
                            </w:r>
                            <w:r w:rsidRPr="00145474">
                              <w:t xml:space="preserve">Solution containing </w:t>
                            </w:r>
                            <w:r w:rsidRPr="00F90704">
                              <w:t>perovskite</w:t>
                            </w:r>
                            <w:r w:rsidRPr="00145474">
                              <w:t xml:space="preserve"> solution or different precursors</w:t>
                            </w:r>
                            <w:r>
                              <w:t>;</w:t>
                            </w:r>
                            <w:r w:rsidRPr="00145474">
                              <w:t xml:space="preserve"> sometimes a solution can contain different combinations and quantities of some or all of them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94D02" id="Text Box 831" o:spid="_x0000_s1038" type="#_x0000_t202" style="position:absolute;margin-left:0;margin-top:.85pt;width:429.5pt;height:24.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" stroked="f">
                <v:textbox inset="0,0,0,0">
                  <w:txbxContent>
                    <w:p w14:paraId="70BEDC90" w14:textId="15C75E82" w:rsidR="00901276" w:rsidRPr="001E12E4" w:rsidRDefault="00901276" w:rsidP="00F90704">
                      <w:pPr>
                        <w:pStyle w:val="Figures"/>
                        <w:rPr>
                          <w:rFonts w:ascii="Times New Roman" w:eastAsia="Times New Roman" w:hAnsi="Times New Roman" w:cs="Times New Roman"/>
                          <w:sz w:val="24"/>
                          <w:szCs w:val="24"/>
                        </w:rPr>
                      </w:pPr>
                      <w:r w:rsidRPr="00BD12C4">
                        <w:t xml:space="preserve">Figure </w:t>
                      </w:r>
                      <w:r w:rsidRPr="00BD12C4">
                        <w:rPr>
                          <w:noProof/>
                        </w:rPr>
                        <w:fldChar w:fldCharType="begin"/>
                      </w:r>
                      <w:r w:rsidRPr="00BD12C4">
                        <w:rPr>
                          <w:noProof/>
                        </w:rPr>
                        <w:instrText xml:space="preserve"> SEQ Figure \* ARABIC </w:instrText>
                      </w:r>
                      <w:r w:rsidRPr="00BD12C4">
                        <w:rPr>
                          <w:noProof/>
                        </w:rPr>
                        <w:fldChar w:fldCharType="separate"/>
                      </w:r>
                      <w:r w:rsidR="009B4740">
                        <w:rPr>
                          <w:noProof/>
                        </w:rPr>
                        <w:t>10</w:t>
                      </w:r>
                      <w:r w:rsidRPr="00BD12C4">
                        <w:rPr>
                          <w:noProof/>
                        </w:rPr>
                        <w:fldChar w:fldCharType="end"/>
                      </w:r>
                      <w:r>
                        <w:rPr>
                          <w:noProof/>
                        </w:rPr>
                        <w:t>:</w:t>
                      </w:r>
                      <w:r>
                        <w:t xml:space="preserve"> </w:t>
                      </w:r>
                      <w:r w:rsidRPr="00145474">
                        <w:t xml:space="preserve">Solution containing </w:t>
                      </w:r>
                      <w:r w:rsidRPr="00F90704">
                        <w:t>perovskite</w:t>
                      </w:r>
                      <w:r w:rsidRPr="00145474">
                        <w:t xml:space="preserve"> solution or different precursors</w:t>
                      </w:r>
                      <w:r>
                        <w:t>;</w:t>
                      </w:r>
                      <w:r w:rsidRPr="00145474">
                        <w:t xml:space="preserve"> sometimes a solution can contain different combinations and quantities of some or all of them</w:t>
                      </w:r>
                    </w:p>
                  </w:txbxContent>
                </v:textbox>
              </v:shape>
            </w:pict>
          </mc:Fallback>
        </mc:AlternateContent>
      </w:r>
      <w:r w:rsidR="00974CBF" w:rsidRPr="00013B70">
        <w:t xml:space="preserve">In another study, chlorine in the perovskite increased performance, with the best </w:t>
      </w:r>
    </w:p>
    <w:p w14:paraId="59D05E87" w14:textId="77777777" w:rsidR="00F27D7F" w:rsidRPr="00013B70" w:rsidRDefault="00F27D7F" w:rsidP="006A1C71"/>
    <w:p w14:paraId="29C75003" w14:textId="5D3EF76B" w:rsidR="00070630" w:rsidRPr="00013B70" w:rsidRDefault="00FF6256" w:rsidP="006A1C71">
      <w:r w:rsidRPr="00013B70">
        <w:t xml:space="preserve">The research group achieved an </w:t>
      </w:r>
      <w:r w:rsidR="00974CBF" w:rsidRPr="00013B70">
        <w:t xml:space="preserve">efficiency </w:t>
      </w:r>
      <w:r w:rsidR="00107EDA" w:rsidRPr="00013B70">
        <w:t xml:space="preserve">starting at 13% </w:t>
      </w:r>
      <w:r w:rsidR="00974CBF" w:rsidRPr="00013B70">
        <w:t xml:space="preserve">with </w:t>
      </w:r>
      <w:r w:rsidR="005010EC" w:rsidRPr="00013B70">
        <w:t>chlorine, iodine and no bromine</w:t>
      </w:r>
      <w:r w:rsidR="00974CBF" w:rsidRPr="00013B70">
        <w:t xml:space="preserve"> </w:t>
      </w:r>
      <w:r w:rsidR="00107EDA" w:rsidRPr="00013B70">
        <w:t>but dropped</w:t>
      </w:r>
      <w:r w:rsidR="00974CBF" w:rsidRPr="00013B70">
        <w:t xml:space="preserve"> to 5.5% after 30 days. Bromine </w:t>
      </w:r>
      <w:r w:rsidR="00424C8C" w:rsidRPr="00013B70">
        <w:t>demonstrated</w:t>
      </w:r>
      <w:r w:rsidR="00974CBF" w:rsidRPr="00013B70">
        <w:t xml:space="preserve"> an inverse relationship to efficiency but proportional relationship to stability except where there is no chlorine involved </w:t>
      </w:r>
      <w:r w:rsidR="00E056A5" w:rsidRPr="00013B70">
        <w:fldChar w:fldCharType="begin" w:fldLock="1"/>
      </w:r>
      <w:r w:rsidR="0011391E">
        <w:instrText>ADDIN CSL_CITATION {"citationItems":[{"id":"ITEM-1","itemData":{"DOI":"10.1021/jz5006797","ISBN":"1948-7185","ISSN":"1948-7185","PMID":"26270357","abstract":"We report on the preparation of a series of solution-processed perovskite solar cells based on methyl- ammonium (MA) lead halide derivatives, MAPbX3, which show tunable optical properties depending on the nature and ratio of the halides employed (X = Cl, Br, and I). Devices have been prepared with different cell architecture, thin film, and mesoporous scaffold (TiO2 and Al2O3). We have analyzed different sample sets focusing on the characterization of the charge recombination by means of impedance spectroscopy (IS). On the one hand, our study discloses that the insertion of both Cl and Br in the perovskite lattice reduces the charge recombination rates in the light absorber film, thus determining the open circuit voltage (Voc) of the device. The samples prepared on a mesoporous Al2O3 electrode present lower charge recombination rates than those devices prepared on mesoporous TiO2. Furthermore, the addition of Br in the perovskite structure was demonstrated to improve slightly the lifetime of the devices; in fact, the efficiencies of all devices tested remained at least at the 80% of the initial value 1 month after their preparation. These results highlight the crucial role of the charge-recombination processes on the performance of the perovskite solar cells and pave the way for further progress on this field","author":[{"dropping-particle":"","family":"Suarez","given":"Belen","non-dropping-particle":"","parse-names":false,"suffix":""},{"dropping-particle":"","family":"Gonzalez-Pedro","given":"Victoria","non-dropping-particle":"","parse-names":false,"suffix":""},{"dropping-particle":"","family":"Ripolles","given":"Teresa S.","non-dropping-particle":"","parse-names":false,"suffix":""},{"dropping-particle":"","family":"Sanchez","given":"Rafael S.","non-dropping-particle":"","parse-names":false,"suffix":""},{"dropping-particle":"","family":"Otero","given":"Luis","non-dropping-particle":"","parse-names":false,"suffix":""},{"dropping-particle":"","family":"Mora-Sero","given":"Ivan","non-dropping-particle":"","parse-names":false,"suffix":""}],"container-title":"The Journal of Physical Chemistry Letters","id":"ITEM-1","issue":"10","issued":{"date-parts":[["2014","5","15"]]},"note":"From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Ivan)\n\nhttp://pubs.acs.org/doi/pdf/10.1021/jz5006797","page":"1628-1635","publisher":"- American Chemical Society","title":"Recombination Study of Combined Halides (Cl, Br, I) Perovskite Solar Cells","type":"article-journal","volume":"5"},"uris":["http://www.mendeley.com/documents/?uuid=0f39e84e-fda5-46bc-ae4a-0e44ecb80df1"]}],"mendeley":{"formattedCitation":"[78]","plainTextFormattedCitation":"[78]","previouslyFormattedCitation":"[78]"},"properties":{"noteIndex":0},"schema":"https://github.com/citation-style-language/schema/raw/master/csl-citation.json"}</w:instrText>
      </w:r>
      <w:r w:rsidR="00E056A5" w:rsidRPr="00013B70">
        <w:fldChar w:fldCharType="separate"/>
      </w:r>
      <w:r w:rsidR="0011391E" w:rsidRPr="0011391E">
        <w:rPr>
          <w:noProof/>
        </w:rPr>
        <w:t>[78]</w:t>
      </w:r>
      <w:r w:rsidR="00E056A5" w:rsidRPr="00013B70">
        <w:fldChar w:fldCharType="end"/>
      </w:r>
      <w:bookmarkStart w:id="122" w:name="_FAPbI_Cl__94_"/>
      <w:bookmarkStart w:id="123" w:name="_PbCl2_Pb_OAc_2_to_be_more_resistant_to_"/>
      <w:bookmarkEnd w:id="122"/>
      <w:bookmarkEnd w:id="123"/>
      <w:r w:rsidR="00B56CF8" w:rsidRPr="00013B70">
        <w:t xml:space="preserve"> (s</w:t>
      </w:r>
      <w:r w:rsidR="00974CBF" w:rsidRPr="00013B70">
        <w:t xml:space="preserve">ee also </w:t>
      </w:r>
      <w:r w:rsidR="00B56CF8" w:rsidRPr="00013B70">
        <w:t xml:space="preserve">following </w:t>
      </w:r>
      <w:r w:rsidR="00F056D8" w:rsidRPr="00013B70">
        <w:t>section</w:t>
      </w:r>
      <w:r w:rsidR="00974CBF" w:rsidRPr="00013B70">
        <w:t xml:space="preserve"> </w:t>
      </w:r>
      <w:r w:rsidR="00E056A5" w:rsidRPr="00013B70">
        <w:fldChar w:fldCharType="begin"/>
      </w:r>
      <w:r w:rsidR="00220F5F" w:rsidRPr="00013B70">
        <w:instrText xml:space="preserve"> REF _Ref517734105 \r \h </w:instrText>
      </w:r>
      <w:r w:rsidR="00E056A5" w:rsidRPr="00013B70">
        <w:fldChar w:fldCharType="separate"/>
      </w:r>
      <w:r w:rsidR="009B4740">
        <w:t>2.2.2</w:t>
      </w:r>
      <w:r w:rsidR="00E056A5" w:rsidRPr="00013B70">
        <w:fldChar w:fldCharType="end"/>
      </w:r>
      <w:r w:rsidR="008D4239" w:rsidRPr="00013B70">
        <w:t xml:space="preserve"> </w:t>
      </w:r>
      <w:r w:rsidR="009919F0" w:rsidRPr="00013B70">
        <w:t>for more information</w:t>
      </w:r>
      <w:r w:rsidR="00B56CF8" w:rsidRPr="00013B70">
        <w:t>)</w:t>
      </w:r>
      <w:r w:rsidR="009919F0" w:rsidRPr="00013B70">
        <w:t>.</w:t>
      </w:r>
    </w:p>
    <w:p w14:paraId="5E555D4D" w14:textId="7F721739" w:rsidR="00FA3B67" w:rsidRPr="00013B70" w:rsidRDefault="00974CBF" w:rsidP="00C33574">
      <w:pPr>
        <w:pStyle w:val="Heading3"/>
      </w:pPr>
      <w:bookmarkStart w:id="124" w:name="_Ref517734105"/>
      <w:bookmarkStart w:id="125" w:name="_Ref517734114"/>
      <w:bookmarkStart w:id="126" w:name="_Toc530166423"/>
      <w:bookmarkStart w:id="127" w:name="_Toc530166558"/>
      <w:bookmarkStart w:id="128" w:name="_Toc530167110"/>
      <w:bookmarkStart w:id="129" w:name="_Toc530167251"/>
      <w:bookmarkStart w:id="130" w:name="_Toc4264471"/>
      <w:r w:rsidRPr="00013B70">
        <w:t>Understanding the effect of different lead precursors</w:t>
      </w:r>
      <w:bookmarkEnd w:id="118"/>
      <w:bookmarkEnd w:id="119"/>
      <w:bookmarkEnd w:id="120"/>
      <w:bookmarkEnd w:id="121"/>
      <w:bookmarkEnd w:id="124"/>
      <w:bookmarkEnd w:id="125"/>
      <w:bookmarkEnd w:id="126"/>
      <w:bookmarkEnd w:id="127"/>
      <w:bookmarkEnd w:id="128"/>
      <w:bookmarkEnd w:id="129"/>
      <w:bookmarkEnd w:id="130"/>
    </w:p>
    <w:p w14:paraId="006CDE46" w14:textId="35C13E3F" w:rsidR="008424A9" w:rsidRDefault="00974CBF">
      <w:pPr>
        <w:spacing w:after="0"/>
      </w:pPr>
      <w:r w:rsidRPr="00013B70">
        <w:t xml:space="preserve">In addition to changing halides and having a combination of different ones in </w:t>
      </w:r>
      <w:r w:rsidR="00C825CF" w:rsidRPr="00013B70">
        <w:t>a single</w:t>
      </w:r>
      <w:r w:rsidRPr="00013B70">
        <w:t xml:space="preserve"> mixture, one can change the precursor on the metallic ion. An example is the different stability measurements of lead acetate and lead chloride perovskite solutions.</w:t>
      </w:r>
    </w:p>
    <w:p w14:paraId="024D23DA" w14:textId="57AD4B93" w:rsidR="00E878B3" w:rsidRPr="00320DB7" w:rsidRDefault="00E878B3" w:rsidP="00F72433">
      <w:pPr>
        <w:pStyle w:val="Caption"/>
      </w:pPr>
      <w:bookmarkStart w:id="131" w:name="_Ref525319190"/>
      <w:r w:rsidRPr="00013B70">
        <w:t xml:space="preserve">Table </w:t>
      </w:r>
      <w:fldSimple w:instr=" SEQ Table \* ARABIC ">
        <w:r w:rsidR="009B4740">
          <w:rPr>
            <w:noProof/>
          </w:rPr>
          <w:t>1</w:t>
        </w:r>
      </w:fldSimple>
      <w:bookmarkEnd w:id="131"/>
      <w:r w:rsidRPr="00013B70">
        <w:t>: Cell performances of samples stored under conditions C (dark and N</w:t>
      </w:r>
      <w:r w:rsidRPr="00013B70">
        <w:rPr>
          <w:vertAlign w:val="subscript"/>
        </w:rPr>
        <w:t>2</w:t>
      </w:r>
      <w:r w:rsidRPr="00013B70">
        <w:t xml:space="preserve"> atmosphere) during two months </w:t>
      </w:r>
      <w:r w:rsidR="00F72433">
        <w:t>Reproduced (“Adapted” or “in part”) from {</w:t>
      </w:r>
      <w:r w:rsidR="00320DB7" w:rsidRPr="00320DB7">
        <w:t xml:space="preserve">J. Mater. Chem. A, 2015,3, 9194-9200 </w:t>
      </w:r>
      <w:r w:rsidR="00F72433">
        <w:t xml:space="preserve">} (or Ref </w:t>
      </w:r>
      <w:r w:rsidR="00320DB7" w:rsidRPr="00320DB7">
        <w:fldChar w:fldCharType="begin" w:fldLock="1"/>
      </w:r>
      <w:r w:rsidR="00320DB7" w:rsidRPr="00320DB7">
        <w:instrText>ADDIN CSL_CITATION {"citationItems":[{"id":"ITEM-1","itemData":{"DOI":"10.1039/C4TA06198E","ISBN":"2050-7488\\r2050-7496","ISSN":"2050-7488","abstract":"We present the use of halide (PbCl 2 ) and non-halide lead precursors (Pb(OAc) 2 (OAc = CH 3 CH 2 COO − ), Pb(NO 3 ) 2 , Pb(acac) 2 (acac = (CH 3 COCHCOCH 3 ) − ) and PbCO 3 ) for the preparation of perovskite solar cells.","author":[{"dropping-particle":"","family":"Aldibaja","given":"Fadi Kamal","non-dropping-particle":"","parse-names":false,"suffix":""},{"dropping-particle":"","family":"Badia","given":"Laura","non-dropping-particle":"","parse-names":false,"suffix":""},{"dropping-particle":"","family":"Mas-Marzá","given":"Elena","non-dropping-particle":"","parse-names":false,"suffix":""},{"dropping-particle":"","family":"Sánchez","given":"Rafael S.","non-dropping-particle":"","parse-names":false,"suffix":""},{"dropping-particle":"","family":"Barea","given":"Eva M.","non-dropping-particle":"","parse-names":false,"suffix":""},{"dropping-particle":"","family":"Mora-Sero","given":"Ivan","non-dropping-particle":"","parse-names":false,"suffix":""}],"container-title":"Journal of Materials Chemistry A","id":"ITEM-1","issue":"17","issued":{"date-parts":[["2015"]]},"page":"9194-9200","publisher":"The Royal Society of Chemistry","title":"Effect of different lead precursors on perovskite solar cell performance and stability","type":"article-journal","volume":"3"},"uris":["http://www.mendeley.com/documents/?uuid=3a85d162-6812-46cd-bc66-cc989d344f12"]}],"mendeley":{"formattedCitation":"[79]","plainTextFormattedCitation":"[79]","previouslyFormattedCitation":"[79]"},"properties":{"noteIndex":0},"schema":"https://github.com/citation-style-language/schema/raw/master/csl-citation.json"}</w:instrText>
      </w:r>
      <w:r w:rsidR="00320DB7" w:rsidRPr="00320DB7">
        <w:fldChar w:fldCharType="separate"/>
      </w:r>
      <w:r w:rsidR="00320DB7" w:rsidRPr="00320DB7">
        <w:rPr>
          <w:noProof/>
        </w:rPr>
        <w:t>[79]</w:t>
      </w:r>
      <w:r w:rsidR="00320DB7" w:rsidRPr="00320DB7">
        <w:fldChar w:fldCharType="end"/>
      </w:r>
      <w:r w:rsidR="00F72433" w:rsidRPr="00320DB7">
        <w:t>)</w:t>
      </w:r>
      <w:r w:rsidR="00F72433">
        <w:t xml:space="preserve"> with permission of The Royal Society of Chemistry.</w:t>
      </w:r>
    </w:p>
    <w:tbl>
      <w:tblPr>
        <w:tblpPr w:leftFromText="141" w:rightFromText="141" w:vertAnchor="text" w:horzAnchor="margin" w:tblpXSpec="center" w:tblpY="110"/>
        <w:tblW w:w="8644" w:type="dxa"/>
        <w:tblCellMar>
          <w:left w:w="70" w:type="dxa"/>
          <w:right w:w="70" w:type="dxa"/>
        </w:tblCellMar>
        <w:tblLook w:val="04A0" w:firstRow="1" w:lastRow="0" w:firstColumn="1" w:lastColumn="0" w:noHBand="0" w:noVBand="1"/>
      </w:tblPr>
      <w:tblGrid>
        <w:gridCol w:w="1595"/>
        <w:gridCol w:w="2338"/>
        <w:gridCol w:w="1276"/>
        <w:gridCol w:w="1134"/>
        <w:gridCol w:w="1134"/>
        <w:gridCol w:w="1167"/>
      </w:tblGrid>
      <w:tr w:rsidR="00E878B3" w:rsidRPr="00013B70" w14:paraId="44E09282" w14:textId="77777777" w:rsidTr="00E91FE0">
        <w:trPr>
          <w:trHeight w:val="53"/>
        </w:trPr>
        <w:tc>
          <w:tcPr>
            <w:tcW w:w="1622"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vAlign w:val="center"/>
          </w:tcPr>
          <w:p w14:paraId="646513DF" w14:textId="77777777" w:rsidR="00E878B3" w:rsidRPr="00013B70" w:rsidRDefault="00E878B3" w:rsidP="00E91FE0">
            <w:pPr>
              <w:rPr>
                <w:b/>
              </w:rPr>
            </w:pPr>
            <w:r w:rsidRPr="00013B70">
              <w:rPr>
                <w:b/>
              </w:rPr>
              <w:t>Entry</w:t>
            </w:r>
          </w:p>
        </w:tc>
        <w:tc>
          <w:tcPr>
            <w:tcW w:w="2338"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14B83C44" w14:textId="77777777" w:rsidR="00E878B3" w:rsidRPr="00013B70" w:rsidRDefault="00E878B3" w:rsidP="00E91FE0">
            <w:pPr>
              <w:rPr>
                <w:b/>
              </w:rPr>
            </w:pPr>
            <w:r w:rsidRPr="00013B70">
              <w:rPr>
                <w:b/>
              </w:rPr>
              <w:t>Precursor</w:t>
            </w:r>
          </w:p>
        </w:tc>
        <w:tc>
          <w:tcPr>
            <w:tcW w:w="1276"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7AECB68B" w14:textId="77777777" w:rsidR="00E878B3" w:rsidRPr="00013B70" w:rsidRDefault="00E878B3" w:rsidP="00E91FE0">
            <w:pPr>
              <w:rPr>
                <w:b/>
              </w:rPr>
            </w:pPr>
            <w:r w:rsidRPr="00013B70">
              <w:rPr>
                <w:b/>
                <w:i/>
              </w:rPr>
              <w:t>J</w:t>
            </w:r>
            <w:r w:rsidRPr="00013B70">
              <w:rPr>
                <w:b/>
                <w:vertAlign w:val="subscript"/>
              </w:rPr>
              <w:t>sc</w:t>
            </w:r>
            <w:r w:rsidR="00E63BF4">
              <w:rPr>
                <w:b/>
              </w:rPr>
              <w:t xml:space="preserve"> </w:t>
            </w:r>
            <w:r w:rsidRPr="00013B70">
              <w:rPr>
                <w:b/>
              </w:rPr>
              <w:t>(mA/cm</w:t>
            </w:r>
            <w:r w:rsidRPr="00013B70">
              <w:rPr>
                <w:b/>
                <w:vertAlign w:val="superscript"/>
              </w:rPr>
              <w:t>2</w:t>
            </w:r>
            <w:r w:rsidRPr="00013B70">
              <w:rPr>
                <w:b/>
              </w:rPr>
              <w:t>)</w:t>
            </w:r>
          </w:p>
        </w:tc>
        <w:tc>
          <w:tcPr>
            <w:tcW w:w="1134"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6623FB63" w14:textId="77777777" w:rsidR="00E878B3" w:rsidRPr="00013B70" w:rsidRDefault="00E878B3" w:rsidP="00E91FE0">
            <w:pPr>
              <w:rPr>
                <w:b/>
              </w:rPr>
            </w:pPr>
            <w:r w:rsidRPr="00013B70">
              <w:rPr>
                <w:i/>
              </w:rPr>
              <w:t>V</w:t>
            </w:r>
            <w:r w:rsidRPr="00013B70">
              <w:rPr>
                <w:vertAlign w:val="subscript"/>
              </w:rPr>
              <w:t>oc</w:t>
            </w:r>
            <w:r w:rsidR="00E63BF4">
              <w:rPr>
                <w:b/>
              </w:rPr>
              <w:t xml:space="preserve"> </w:t>
            </w:r>
            <w:r w:rsidRPr="00013B70">
              <w:rPr>
                <w:b/>
              </w:rPr>
              <w:t>(V)</w:t>
            </w:r>
          </w:p>
        </w:tc>
        <w:tc>
          <w:tcPr>
            <w:tcW w:w="1134"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0D6FFFC7" w14:textId="77777777" w:rsidR="00E878B3" w:rsidRPr="00013B70" w:rsidRDefault="00E878B3" w:rsidP="00E91FE0">
            <w:pPr>
              <w:rPr>
                <w:b/>
              </w:rPr>
            </w:pPr>
            <w:r w:rsidRPr="00013B70">
              <w:rPr>
                <w:b/>
              </w:rPr>
              <w:t>FF (%)</w:t>
            </w:r>
          </w:p>
        </w:tc>
        <w:tc>
          <w:tcPr>
            <w:tcW w:w="1140"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1CB41D9B" w14:textId="77777777" w:rsidR="00E878B3" w:rsidRPr="00013B70" w:rsidRDefault="00E878B3" w:rsidP="00E91FE0">
            <w:pPr>
              <w:rPr>
                <w:b/>
              </w:rPr>
            </w:pPr>
            <w:r w:rsidRPr="00013B70">
              <w:rPr>
                <w:b/>
              </w:rPr>
              <w:t>Efficiency (%)</w:t>
            </w:r>
          </w:p>
        </w:tc>
      </w:tr>
      <w:tr w:rsidR="00E878B3" w:rsidRPr="00013B70" w14:paraId="5DCAB7CF" w14:textId="77777777" w:rsidTr="00E91FE0">
        <w:trPr>
          <w:trHeight w:val="87"/>
        </w:trPr>
        <w:tc>
          <w:tcPr>
            <w:tcW w:w="1622" w:type="dxa"/>
            <w:tcBorders>
              <w:top w:val="single" w:sz="12" w:space="0" w:color="auto"/>
              <w:left w:val="single" w:sz="12" w:space="0" w:color="auto"/>
              <w:bottom w:val="single" w:sz="4" w:space="0" w:color="auto"/>
              <w:right w:val="single" w:sz="12" w:space="0" w:color="auto"/>
            </w:tcBorders>
            <w:vAlign w:val="center"/>
          </w:tcPr>
          <w:p w14:paraId="76615ED6" w14:textId="77777777" w:rsidR="00E878B3" w:rsidRPr="00013B70" w:rsidRDefault="00E878B3" w:rsidP="00E91FE0">
            <w:r w:rsidRPr="00013B70">
              <w:t>1</w:t>
            </w:r>
          </w:p>
        </w:tc>
        <w:tc>
          <w:tcPr>
            <w:tcW w:w="2338"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1080413D" w14:textId="77777777" w:rsidR="00E878B3" w:rsidRPr="00013B70" w:rsidRDefault="00E878B3" w:rsidP="00E91FE0">
            <w:r w:rsidRPr="00013B70">
              <w:t>PbCl</w:t>
            </w:r>
            <w:r w:rsidRPr="00013B70">
              <w:rPr>
                <w:vertAlign w:val="subscript"/>
              </w:rPr>
              <w:t xml:space="preserve">2 </w:t>
            </w:r>
            <w:r w:rsidRPr="00013B70">
              <w:t>time zero</w:t>
            </w:r>
          </w:p>
        </w:tc>
        <w:tc>
          <w:tcPr>
            <w:tcW w:w="1276"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235380A0" w14:textId="77777777" w:rsidR="00E878B3" w:rsidRPr="00013B70" w:rsidRDefault="00E878B3" w:rsidP="00E91FE0">
            <w:r w:rsidRPr="00013B70">
              <w:t>15.29</w:t>
            </w:r>
          </w:p>
        </w:tc>
        <w:tc>
          <w:tcPr>
            <w:tcW w:w="1134"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557A4E32" w14:textId="77777777" w:rsidR="00E878B3" w:rsidRPr="00013B70" w:rsidRDefault="00E878B3" w:rsidP="00E91FE0">
            <w:r w:rsidRPr="00013B70">
              <w:t>0.831</w:t>
            </w:r>
          </w:p>
        </w:tc>
        <w:tc>
          <w:tcPr>
            <w:tcW w:w="1134"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5016A65C" w14:textId="77777777" w:rsidR="00E878B3" w:rsidRPr="00013B70" w:rsidRDefault="00E878B3" w:rsidP="00E91FE0">
            <w:r w:rsidRPr="00013B70">
              <w:t>69.31</w:t>
            </w:r>
          </w:p>
        </w:tc>
        <w:tc>
          <w:tcPr>
            <w:tcW w:w="114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0FF8FB3B" w14:textId="77777777" w:rsidR="00E878B3" w:rsidRPr="00013B70" w:rsidRDefault="00E878B3" w:rsidP="00E91FE0">
            <w:r w:rsidRPr="00013B70">
              <w:t>8.7</w:t>
            </w:r>
          </w:p>
        </w:tc>
      </w:tr>
      <w:tr w:rsidR="00E878B3" w:rsidRPr="00013B70" w14:paraId="2AB96AAD" w14:textId="77777777" w:rsidTr="00E91FE0">
        <w:trPr>
          <w:trHeight w:val="397"/>
        </w:trPr>
        <w:tc>
          <w:tcPr>
            <w:tcW w:w="1622" w:type="dxa"/>
            <w:tcBorders>
              <w:top w:val="nil"/>
              <w:left w:val="single" w:sz="12" w:space="0" w:color="auto"/>
              <w:bottom w:val="single" w:sz="4" w:space="0" w:color="auto"/>
              <w:right w:val="single" w:sz="12" w:space="0" w:color="auto"/>
            </w:tcBorders>
            <w:vAlign w:val="center"/>
          </w:tcPr>
          <w:p w14:paraId="44FA74F0" w14:textId="77777777" w:rsidR="00E878B3" w:rsidRPr="00013B70" w:rsidRDefault="00E878B3" w:rsidP="00E91FE0">
            <w:r w:rsidRPr="00013B70">
              <w:t>2</w:t>
            </w:r>
          </w:p>
        </w:tc>
        <w:tc>
          <w:tcPr>
            <w:tcW w:w="2338" w:type="dxa"/>
            <w:tcBorders>
              <w:top w:val="nil"/>
              <w:left w:val="single" w:sz="12" w:space="0" w:color="auto"/>
              <w:bottom w:val="single" w:sz="4" w:space="0" w:color="auto"/>
              <w:right w:val="single" w:sz="12" w:space="0" w:color="auto"/>
            </w:tcBorders>
            <w:shd w:val="clear" w:color="auto" w:fill="auto"/>
            <w:noWrap/>
            <w:vAlign w:val="center"/>
            <w:hideMark/>
          </w:tcPr>
          <w:p w14:paraId="5764F4E0" w14:textId="77777777" w:rsidR="00E878B3" w:rsidRPr="00013B70" w:rsidRDefault="00E878B3" w:rsidP="00E91FE0">
            <w:r w:rsidRPr="00013B70">
              <w:t>PbCl</w:t>
            </w:r>
            <w:r w:rsidRPr="00013B70">
              <w:rPr>
                <w:vertAlign w:val="subscript"/>
              </w:rPr>
              <w:t xml:space="preserve">2 </w:t>
            </w:r>
            <w:r w:rsidRPr="00013B70">
              <w:t>two months</w:t>
            </w:r>
          </w:p>
        </w:tc>
        <w:tc>
          <w:tcPr>
            <w:tcW w:w="1276" w:type="dxa"/>
            <w:tcBorders>
              <w:top w:val="nil"/>
              <w:left w:val="single" w:sz="12" w:space="0" w:color="auto"/>
              <w:bottom w:val="single" w:sz="4" w:space="0" w:color="auto"/>
              <w:right w:val="single" w:sz="12" w:space="0" w:color="auto"/>
            </w:tcBorders>
            <w:shd w:val="clear" w:color="auto" w:fill="auto"/>
            <w:noWrap/>
            <w:vAlign w:val="center"/>
            <w:hideMark/>
          </w:tcPr>
          <w:p w14:paraId="57131F79" w14:textId="77777777" w:rsidR="00E878B3" w:rsidRPr="00013B70" w:rsidRDefault="00E878B3" w:rsidP="00E91FE0">
            <w:r w:rsidRPr="00013B70">
              <w:t>14.12</w:t>
            </w:r>
          </w:p>
        </w:tc>
        <w:tc>
          <w:tcPr>
            <w:tcW w:w="1134" w:type="dxa"/>
            <w:tcBorders>
              <w:top w:val="nil"/>
              <w:left w:val="single" w:sz="12" w:space="0" w:color="auto"/>
              <w:bottom w:val="single" w:sz="4" w:space="0" w:color="auto"/>
              <w:right w:val="single" w:sz="12" w:space="0" w:color="auto"/>
            </w:tcBorders>
            <w:shd w:val="clear" w:color="auto" w:fill="auto"/>
            <w:noWrap/>
            <w:vAlign w:val="center"/>
            <w:hideMark/>
          </w:tcPr>
          <w:p w14:paraId="13AB4697" w14:textId="77777777" w:rsidR="00E878B3" w:rsidRPr="00013B70" w:rsidRDefault="00E878B3" w:rsidP="00E91FE0">
            <w:r w:rsidRPr="00013B70">
              <w:t>0.854</w:t>
            </w:r>
          </w:p>
        </w:tc>
        <w:tc>
          <w:tcPr>
            <w:tcW w:w="1134" w:type="dxa"/>
            <w:tcBorders>
              <w:top w:val="nil"/>
              <w:left w:val="single" w:sz="12" w:space="0" w:color="auto"/>
              <w:bottom w:val="single" w:sz="4" w:space="0" w:color="auto"/>
              <w:right w:val="single" w:sz="12" w:space="0" w:color="auto"/>
            </w:tcBorders>
            <w:shd w:val="clear" w:color="auto" w:fill="auto"/>
            <w:noWrap/>
            <w:vAlign w:val="center"/>
            <w:hideMark/>
          </w:tcPr>
          <w:p w14:paraId="2CBFDC55" w14:textId="77777777" w:rsidR="00E878B3" w:rsidRPr="00013B70" w:rsidRDefault="00E878B3" w:rsidP="00E91FE0">
            <w:r w:rsidRPr="00013B70">
              <w:t>69.73</w:t>
            </w:r>
          </w:p>
        </w:tc>
        <w:tc>
          <w:tcPr>
            <w:tcW w:w="1140" w:type="dxa"/>
            <w:tcBorders>
              <w:top w:val="nil"/>
              <w:left w:val="single" w:sz="12" w:space="0" w:color="auto"/>
              <w:bottom w:val="single" w:sz="4" w:space="0" w:color="auto"/>
              <w:right w:val="single" w:sz="12" w:space="0" w:color="auto"/>
            </w:tcBorders>
            <w:shd w:val="clear" w:color="auto" w:fill="auto"/>
            <w:noWrap/>
            <w:vAlign w:val="center"/>
            <w:hideMark/>
          </w:tcPr>
          <w:p w14:paraId="57747BAC" w14:textId="77777777" w:rsidR="00E878B3" w:rsidRPr="00013B70" w:rsidRDefault="00E878B3" w:rsidP="00E91FE0">
            <w:r w:rsidRPr="00013B70">
              <w:t>8.4</w:t>
            </w:r>
          </w:p>
        </w:tc>
      </w:tr>
      <w:tr w:rsidR="00E878B3" w:rsidRPr="00013B70" w14:paraId="0477D927" w14:textId="77777777" w:rsidTr="00E91FE0">
        <w:trPr>
          <w:trHeight w:val="397"/>
        </w:trPr>
        <w:tc>
          <w:tcPr>
            <w:tcW w:w="1622" w:type="dxa"/>
            <w:tcBorders>
              <w:top w:val="nil"/>
              <w:left w:val="single" w:sz="12" w:space="0" w:color="auto"/>
              <w:bottom w:val="single" w:sz="12" w:space="0" w:color="auto"/>
              <w:right w:val="single" w:sz="12" w:space="0" w:color="auto"/>
            </w:tcBorders>
            <w:vAlign w:val="center"/>
          </w:tcPr>
          <w:p w14:paraId="263E259F" w14:textId="77777777" w:rsidR="00E878B3" w:rsidRPr="00013B70" w:rsidRDefault="00E878B3" w:rsidP="00E91FE0">
            <w:r w:rsidRPr="00013B70">
              <w:t>3</w:t>
            </w:r>
          </w:p>
        </w:tc>
        <w:tc>
          <w:tcPr>
            <w:tcW w:w="2338" w:type="dxa"/>
            <w:tcBorders>
              <w:top w:val="nil"/>
              <w:left w:val="single" w:sz="12" w:space="0" w:color="auto"/>
              <w:bottom w:val="single" w:sz="12" w:space="0" w:color="auto"/>
              <w:right w:val="single" w:sz="12" w:space="0" w:color="auto"/>
            </w:tcBorders>
            <w:shd w:val="clear" w:color="auto" w:fill="auto"/>
            <w:noWrap/>
            <w:vAlign w:val="center"/>
            <w:hideMark/>
          </w:tcPr>
          <w:p w14:paraId="39361622" w14:textId="77777777" w:rsidR="00E878B3" w:rsidRPr="00013B70" w:rsidRDefault="00E878B3" w:rsidP="00E91FE0">
            <w:r w:rsidRPr="00013B70">
              <w:t>Pb(OAc)</w:t>
            </w:r>
            <w:r w:rsidRPr="00013B70">
              <w:rPr>
                <w:vertAlign w:val="subscript"/>
              </w:rPr>
              <w:t xml:space="preserve">2 </w:t>
            </w:r>
            <w:r w:rsidRPr="00013B70">
              <w:t>time zero</w:t>
            </w:r>
          </w:p>
        </w:tc>
        <w:tc>
          <w:tcPr>
            <w:tcW w:w="1276" w:type="dxa"/>
            <w:tcBorders>
              <w:top w:val="nil"/>
              <w:left w:val="single" w:sz="12" w:space="0" w:color="auto"/>
              <w:bottom w:val="single" w:sz="12" w:space="0" w:color="auto"/>
              <w:right w:val="single" w:sz="12" w:space="0" w:color="auto"/>
            </w:tcBorders>
            <w:shd w:val="clear" w:color="auto" w:fill="auto"/>
            <w:noWrap/>
            <w:vAlign w:val="center"/>
            <w:hideMark/>
          </w:tcPr>
          <w:p w14:paraId="6AFBFA3B" w14:textId="77777777" w:rsidR="00E878B3" w:rsidRPr="00013B70" w:rsidRDefault="00E878B3" w:rsidP="00E91FE0">
            <w:r w:rsidRPr="00013B70">
              <w:t>15.02</w:t>
            </w:r>
          </w:p>
        </w:tc>
        <w:tc>
          <w:tcPr>
            <w:tcW w:w="1134" w:type="dxa"/>
            <w:tcBorders>
              <w:top w:val="nil"/>
              <w:left w:val="single" w:sz="12" w:space="0" w:color="auto"/>
              <w:bottom w:val="single" w:sz="12" w:space="0" w:color="auto"/>
              <w:right w:val="single" w:sz="12" w:space="0" w:color="auto"/>
            </w:tcBorders>
            <w:shd w:val="clear" w:color="auto" w:fill="auto"/>
            <w:noWrap/>
            <w:vAlign w:val="center"/>
            <w:hideMark/>
          </w:tcPr>
          <w:p w14:paraId="5FBB8824" w14:textId="77777777" w:rsidR="00E878B3" w:rsidRPr="00013B70" w:rsidRDefault="00E878B3" w:rsidP="00E91FE0">
            <w:r w:rsidRPr="00013B70">
              <w:t>0.839</w:t>
            </w:r>
          </w:p>
        </w:tc>
        <w:tc>
          <w:tcPr>
            <w:tcW w:w="1134" w:type="dxa"/>
            <w:tcBorders>
              <w:top w:val="nil"/>
              <w:left w:val="single" w:sz="12" w:space="0" w:color="auto"/>
              <w:bottom w:val="single" w:sz="12" w:space="0" w:color="auto"/>
              <w:right w:val="single" w:sz="12" w:space="0" w:color="auto"/>
            </w:tcBorders>
            <w:shd w:val="clear" w:color="auto" w:fill="auto"/>
            <w:noWrap/>
            <w:vAlign w:val="center"/>
            <w:hideMark/>
          </w:tcPr>
          <w:p w14:paraId="3862BDB2" w14:textId="77777777" w:rsidR="00E878B3" w:rsidRPr="00013B70" w:rsidRDefault="00E878B3" w:rsidP="00E91FE0">
            <w:r w:rsidRPr="00013B70">
              <w:t>62.73</w:t>
            </w:r>
          </w:p>
        </w:tc>
        <w:tc>
          <w:tcPr>
            <w:tcW w:w="1140" w:type="dxa"/>
            <w:tcBorders>
              <w:top w:val="nil"/>
              <w:left w:val="single" w:sz="12" w:space="0" w:color="auto"/>
              <w:bottom w:val="single" w:sz="12" w:space="0" w:color="auto"/>
              <w:right w:val="single" w:sz="12" w:space="0" w:color="auto"/>
            </w:tcBorders>
            <w:shd w:val="clear" w:color="auto" w:fill="auto"/>
            <w:noWrap/>
            <w:vAlign w:val="center"/>
            <w:hideMark/>
          </w:tcPr>
          <w:p w14:paraId="3F142FBA" w14:textId="77777777" w:rsidR="00E878B3" w:rsidRPr="00013B70" w:rsidRDefault="00E878B3" w:rsidP="00E91FE0">
            <w:r w:rsidRPr="00013B70">
              <w:t>7.9</w:t>
            </w:r>
          </w:p>
        </w:tc>
      </w:tr>
      <w:tr w:rsidR="00E878B3" w:rsidRPr="00013B70" w14:paraId="0DC12DF3" w14:textId="77777777" w:rsidTr="00E91FE0">
        <w:trPr>
          <w:trHeight w:val="53"/>
        </w:trPr>
        <w:tc>
          <w:tcPr>
            <w:tcW w:w="1622" w:type="dxa"/>
            <w:tcBorders>
              <w:top w:val="nil"/>
              <w:left w:val="single" w:sz="12" w:space="0" w:color="auto"/>
              <w:bottom w:val="single" w:sz="4" w:space="0" w:color="auto"/>
              <w:right w:val="single" w:sz="12" w:space="0" w:color="auto"/>
            </w:tcBorders>
            <w:vAlign w:val="center"/>
          </w:tcPr>
          <w:p w14:paraId="04D253D6" w14:textId="77777777" w:rsidR="00E878B3" w:rsidRPr="00013B70" w:rsidRDefault="00E878B3" w:rsidP="00E91FE0">
            <w:r w:rsidRPr="00013B70">
              <w:t>4</w:t>
            </w:r>
          </w:p>
        </w:tc>
        <w:tc>
          <w:tcPr>
            <w:tcW w:w="2338" w:type="dxa"/>
            <w:tcBorders>
              <w:top w:val="nil"/>
              <w:left w:val="single" w:sz="12" w:space="0" w:color="auto"/>
              <w:bottom w:val="single" w:sz="4" w:space="0" w:color="auto"/>
              <w:right w:val="single" w:sz="12" w:space="0" w:color="auto"/>
            </w:tcBorders>
            <w:shd w:val="clear" w:color="auto" w:fill="auto"/>
            <w:noWrap/>
            <w:vAlign w:val="center"/>
            <w:hideMark/>
          </w:tcPr>
          <w:p w14:paraId="13E6E1BB" w14:textId="77777777" w:rsidR="00E878B3" w:rsidRPr="00013B70" w:rsidRDefault="00E878B3" w:rsidP="00E91FE0">
            <w:r w:rsidRPr="00013B70">
              <w:t>Pb(OAc)</w:t>
            </w:r>
            <w:r w:rsidRPr="00013B70">
              <w:rPr>
                <w:vertAlign w:val="subscript"/>
              </w:rPr>
              <w:t xml:space="preserve">2 </w:t>
            </w:r>
            <w:r w:rsidRPr="00013B70">
              <w:t>two months</w:t>
            </w:r>
          </w:p>
        </w:tc>
        <w:tc>
          <w:tcPr>
            <w:tcW w:w="1276" w:type="dxa"/>
            <w:tcBorders>
              <w:top w:val="nil"/>
              <w:left w:val="single" w:sz="12" w:space="0" w:color="auto"/>
              <w:bottom w:val="single" w:sz="4" w:space="0" w:color="auto"/>
              <w:right w:val="single" w:sz="12" w:space="0" w:color="auto"/>
            </w:tcBorders>
            <w:shd w:val="clear" w:color="auto" w:fill="auto"/>
            <w:noWrap/>
            <w:vAlign w:val="center"/>
            <w:hideMark/>
          </w:tcPr>
          <w:p w14:paraId="1B6E8420" w14:textId="77777777" w:rsidR="00E878B3" w:rsidRPr="00013B70" w:rsidRDefault="00E878B3" w:rsidP="00E91FE0">
            <w:r w:rsidRPr="00013B70">
              <w:t>11.95</w:t>
            </w:r>
          </w:p>
        </w:tc>
        <w:tc>
          <w:tcPr>
            <w:tcW w:w="1134" w:type="dxa"/>
            <w:tcBorders>
              <w:top w:val="nil"/>
              <w:left w:val="single" w:sz="12" w:space="0" w:color="auto"/>
              <w:bottom w:val="single" w:sz="4" w:space="0" w:color="auto"/>
              <w:right w:val="single" w:sz="12" w:space="0" w:color="auto"/>
            </w:tcBorders>
            <w:shd w:val="clear" w:color="auto" w:fill="auto"/>
            <w:noWrap/>
            <w:vAlign w:val="center"/>
            <w:hideMark/>
          </w:tcPr>
          <w:p w14:paraId="79CF7426" w14:textId="77777777" w:rsidR="00E878B3" w:rsidRPr="00013B70" w:rsidRDefault="00E878B3" w:rsidP="00E91FE0">
            <w:r w:rsidRPr="00013B70">
              <w:t>0.865</w:t>
            </w:r>
          </w:p>
        </w:tc>
        <w:tc>
          <w:tcPr>
            <w:tcW w:w="1134" w:type="dxa"/>
            <w:tcBorders>
              <w:top w:val="nil"/>
              <w:left w:val="single" w:sz="12" w:space="0" w:color="auto"/>
              <w:bottom w:val="single" w:sz="4" w:space="0" w:color="auto"/>
              <w:right w:val="single" w:sz="12" w:space="0" w:color="auto"/>
            </w:tcBorders>
            <w:shd w:val="clear" w:color="auto" w:fill="auto"/>
            <w:noWrap/>
            <w:vAlign w:val="center"/>
            <w:hideMark/>
          </w:tcPr>
          <w:p w14:paraId="26A7BC4F" w14:textId="77777777" w:rsidR="00E878B3" w:rsidRPr="00013B70" w:rsidRDefault="00E878B3" w:rsidP="00E91FE0">
            <w:r w:rsidRPr="00013B70">
              <w:t>63.90</w:t>
            </w:r>
          </w:p>
        </w:tc>
        <w:tc>
          <w:tcPr>
            <w:tcW w:w="1140" w:type="dxa"/>
            <w:tcBorders>
              <w:top w:val="nil"/>
              <w:left w:val="single" w:sz="12" w:space="0" w:color="auto"/>
              <w:bottom w:val="single" w:sz="4" w:space="0" w:color="auto"/>
              <w:right w:val="single" w:sz="12" w:space="0" w:color="auto"/>
            </w:tcBorders>
            <w:shd w:val="clear" w:color="auto" w:fill="auto"/>
            <w:noWrap/>
            <w:vAlign w:val="center"/>
            <w:hideMark/>
          </w:tcPr>
          <w:p w14:paraId="0BEFE8C3" w14:textId="77777777" w:rsidR="00E878B3" w:rsidRPr="00013B70" w:rsidRDefault="00E878B3" w:rsidP="00E91FE0">
            <w:r w:rsidRPr="00013B70">
              <w:t>6.6</w:t>
            </w:r>
          </w:p>
        </w:tc>
      </w:tr>
    </w:tbl>
    <w:p w14:paraId="470C8417" w14:textId="1A91138E" w:rsidR="00E878B3" w:rsidRDefault="00E878B3" w:rsidP="00E878B3">
      <w:bookmarkStart w:id="132" w:name="_See_fig__28__on_different_HTMs"/>
      <w:bookmarkEnd w:id="132"/>
      <w:r w:rsidRPr="00013B70">
        <w:lastRenderedPageBreak/>
        <w:t xml:space="preserve">Other properties </w:t>
      </w:r>
      <w:r w:rsidR="00B64CAE" w:rsidRPr="00013B70">
        <w:t xml:space="preserve">in this paper </w:t>
      </w:r>
      <w:r w:rsidRPr="00013B70">
        <w:t xml:space="preserve">included morphology which affected performance </w:t>
      </w:r>
      <w:r w:rsidR="006D470D" w:rsidRPr="00013B70">
        <w:fldChar w:fldCharType="begin" w:fldLock="1"/>
      </w:r>
      <w:r w:rsidR="0011391E">
        <w:instrText>ADDIN CSL_CITATION {"citationItems":[{"id":"ITEM-1","itemData":{"DOI":"10.1039/C4TA06198E","ISBN":"2050-7488\\r2050-7496","ISSN":"2050-7488","abstract":"We present the use of halide (PbCl 2 ) and non-halide lead precursors (Pb(OAc) 2 (OAc = CH 3 CH 2 COO − ), Pb(NO 3 ) 2 , Pb(acac) 2 (acac = (CH 3 COCHCOCH 3 ) − ) and PbCO 3 ) for the preparation of perovskite solar cells.","author":[{"dropping-particle":"","family":"Aldibaja","given":"Fadi Kamal","non-dropping-particle":"","parse-names":false,"suffix":""},{"dropping-particle":"","family":"Badia","given":"Laura","non-dropping-particle":"","parse-names":false,"suffix":""},{"dropping-particle":"","family":"Mas-Marzá","given":"Elena","non-dropping-particle":"","parse-names":false,"suffix":""},{"dropping-particle":"","family":"Sánchez","given":"Rafael S.","non-dropping-particle":"","parse-names":false,"suffix":""},{"dropping-particle":"","family":"Barea","given":"Eva M.","non-dropping-particle":"","parse-names":false,"suffix":""},{"dropping-particle":"","family":"Mora-Sero","given":"Ivan","non-dropping-particle":"","parse-names":false,"suffix":""}],"container-title":"Journal of Materials Chemistry A","id":"ITEM-1","issue":"17","issued":{"date-parts":[["2015"]]},"page":"9194-9200","publisher":"The Royal Society of Chemistry","title":"Effect of different lead precursors on perovskite solar cell performance and stability","type":"article-journal","volume":"3"},"uris":["http://www.mendeley.com/documents/?uuid=3a85d162-6812-46cd-bc66-cc989d344f12"]}],"mendeley":{"formattedCitation":"[79]","plainTextFormattedCitation":"[79]","previouslyFormattedCitation":"[79]"},"properties":{"noteIndex":0},"schema":"https://github.com/citation-style-language/schema/raw/master/csl-citation.json"}</w:instrText>
      </w:r>
      <w:r w:rsidR="006D470D" w:rsidRPr="00013B70">
        <w:fldChar w:fldCharType="separate"/>
      </w:r>
      <w:r w:rsidR="0011391E" w:rsidRPr="0011391E">
        <w:rPr>
          <w:noProof/>
        </w:rPr>
        <w:t>[79]</w:t>
      </w:r>
      <w:r w:rsidR="006D470D" w:rsidRPr="00013B70">
        <w:fldChar w:fldCharType="end"/>
      </w:r>
      <w:r w:rsidR="006D470D" w:rsidRPr="00013B70">
        <w:t xml:space="preserve"> </w:t>
      </w:r>
      <w:r w:rsidR="00032F4D" w:rsidRPr="00013B70">
        <w:t>(</w:t>
      </w:r>
      <w:r w:rsidRPr="00013B70">
        <w:t xml:space="preserve">see </w:t>
      </w:r>
      <w:r w:rsidR="00F056D8" w:rsidRPr="00013B70">
        <w:t>section</w:t>
      </w:r>
      <w:r w:rsidRPr="00013B70">
        <w:t xml:space="preserve"> </w:t>
      </w:r>
      <w:r w:rsidR="00032F4D" w:rsidRPr="00013B70">
        <w:fldChar w:fldCharType="begin"/>
      </w:r>
      <w:r w:rsidR="00032F4D" w:rsidRPr="00013B70">
        <w:instrText xml:space="preserve"> REF _Ref528598064 \r \h </w:instrText>
      </w:r>
      <w:r w:rsidR="00032F4D" w:rsidRPr="00013B70">
        <w:fldChar w:fldCharType="separate"/>
      </w:r>
      <w:r w:rsidR="009B4740">
        <w:t>5.5.2</w:t>
      </w:r>
      <w:r w:rsidR="00032F4D" w:rsidRPr="00013B70">
        <w:fldChar w:fldCharType="end"/>
      </w:r>
      <w:r w:rsidR="00AE5A2C" w:rsidRPr="00013B70">
        <w:t xml:space="preserve"> of </w:t>
      </w:r>
      <w:r w:rsidR="00032F4D" w:rsidRPr="00013B70">
        <w:t>the current review)</w:t>
      </w:r>
      <w:r w:rsidRPr="00013B70">
        <w:t xml:space="preserve">. </w:t>
      </w:r>
    </w:p>
    <w:p w14:paraId="4AC90B47" w14:textId="77777777" w:rsidR="005C0431" w:rsidRPr="00013B70" w:rsidRDefault="005C0431" w:rsidP="005C0431">
      <w:r w:rsidRPr="00013B70">
        <w:t xml:space="preserve">Researchers who investigated this found varying stability in some parameters depending on the precursor used </w:t>
      </w:r>
      <w:r w:rsidRPr="00013B70">
        <w:fldChar w:fldCharType="begin" w:fldLock="1"/>
      </w:r>
      <w:r>
        <w:instrText>ADDIN CSL_CITATION {"citationItems":[{"id":"ITEM-1","itemData":{"DOI":"10.1039/C4TA06198E","ISBN":"2050-7488\\r2050-7496","ISSN":"2050-7488","abstract":"We present the use of halide (PbCl 2 ) and non-halide lead precursors (Pb(OAc) 2 (OAc = CH 3 CH 2 COO − ), Pb(NO 3 ) 2 , Pb(acac) 2 (acac = (CH 3 COCHCOCH 3 ) − ) and PbCO 3 ) for the preparation of perovskite solar cells.","author":[{"dropping-particle":"","family":"Aldibaja","given":"Fadi Kamal","non-dropping-particle":"","parse-names":false,"suffix":""},{"dropping-particle":"","family":"Badia","given":"Laura","non-dropping-particle":"","parse-names":false,"suffix":""},{"dropping-particle":"","family":"Mas-Marzá","given":"Elena","non-dropping-particle":"","parse-names":false,"suffix":""},{"dropping-particle":"","family":"Sánchez","given":"Rafael S.","non-dropping-particle":"","parse-names":false,"suffix":""},{"dropping-particle":"","family":"Barea","given":"Eva M.","non-dropping-particle":"","parse-names":false,"suffix":""},{"dropping-particle":"","family":"Mora-Sero","given":"Ivan","non-dropping-particle":"","parse-names":false,"suffix":""}],"container-title":"Journal of Materials Chemistry A","id":"ITEM-1","issue":"17","issued":{"date-parts":[["2015"]]},"page":"9194-9200","publisher":"The Royal Society of Chemistry","title":"Effect of different lead precursors on perovskite solar cell performance and stability","type":"article-journal","volume":"3"},"uris":["http://www.mendeley.com/documents/?uuid=3a85d162-6812-46cd-bc66-cc989d344f12"]}],"mendeley":{"formattedCitation":"[79]","plainTextFormattedCitation":"[79]","previouslyFormattedCitation":"[79]"},"properties":{"noteIndex":0},"schema":"https://github.com/citation-style-language/schema/raw/master/csl-citation.json"}</w:instrText>
      </w:r>
      <w:r w:rsidRPr="00013B70">
        <w:fldChar w:fldCharType="separate"/>
      </w:r>
      <w:r w:rsidRPr="0011391E">
        <w:rPr>
          <w:noProof/>
        </w:rPr>
        <w:t>[79]</w:t>
      </w:r>
      <w:r w:rsidRPr="00013B70">
        <w:fldChar w:fldCharType="end"/>
      </w:r>
      <w:r w:rsidRPr="00013B70">
        <w:t>. Comparing the precursors PbCl</w:t>
      </w:r>
      <w:r w:rsidRPr="00013B70">
        <w:rPr>
          <w:vertAlign w:val="subscript"/>
        </w:rPr>
        <w:t>2</w:t>
      </w:r>
      <w:r w:rsidRPr="00013B70">
        <w:t xml:space="preserve"> or Pb(OAc)</w:t>
      </w:r>
      <w:r w:rsidRPr="00013B70">
        <w:rPr>
          <w:vertAlign w:val="subscript"/>
        </w:rPr>
        <w:t>2</w:t>
      </w:r>
      <w:r w:rsidRPr="00013B70">
        <w:t xml:space="preserve"> + CH</w:t>
      </w:r>
      <w:r w:rsidRPr="00013B70">
        <w:rPr>
          <w:vertAlign w:val="subscript"/>
        </w:rPr>
        <w:t>3</w:t>
      </w:r>
      <w:r w:rsidRPr="00013B70">
        <w:t>NH</w:t>
      </w:r>
      <w:r w:rsidRPr="00013B70">
        <w:rPr>
          <w:vertAlign w:val="subscript"/>
        </w:rPr>
        <w:t>3</w:t>
      </w:r>
      <w:r w:rsidRPr="00013B70">
        <w:t>I =&gt; CH</w:t>
      </w:r>
      <w:r w:rsidRPr="00013B70">
        <w:rPr>
          <w:vertAlign w:val="subscript"/>
        </w:rPr>
        <w:t>3</w:t>
      </w:r>
      <w:r w:rsidRPr="00013B70">
        <w:t>NH</w:t>
      </w:r>
      <w:r w:rsidRPr="00013B70">
        <w:rPr>
          <w:vertAlign w:val="subscript"/>
        </w:rPr>
        <w:t>3</w:t>
      </w:r>
      <w:r w:rsidRPr="00013B70">
        <w:t>PbI</w:t>
      </w:r>
      <w:r w:rsidRPr="00013B70">
        <w:rPr>
          <w:vertAlign w:val="subscript"/>
        </w:rPr>
        <w:t xml:space="preserve">3 </w:t>
      </w:r>
      <w:r w:rsidRPr="00013B70">
        <w:t xml:space="preserve">(with chlorine it is not clear how much goes into the structure): (unencapsulated/15 days/ambient/light) and (unencapsulated/30 days/ambient/dark) showed an equal efficiency loss after 15 days from </w:t>
      </w:r>
      <w:r w:rsidRPr="00013B70">
        <w:rPr>
          <w:i/>
        </w:rPr>
        <w:t>J</w:t>
      </w:r>
      <w:r w:rsidRPr="00013B70">
        <w:rPr>
          <w:vertAlign w:val="subscript"/>
        </w:rPr>
        <w:t>sc</w:t>
      </w:r>
      <w:r w:rsidRPr="00013B70">
        <w:t xml:space="preserve"> reduction; Pb(OAc)</w:t>
      </w:r>
      <w:r w:rsidRPr="00013B70">
        <w:rPr>
          <w:vertAlign w:val="subscript"/>
        </w:rPr>
        <w:t>2</w:t>
      </w:r>
      <w:r w:rsidRPr="00013B70">
        <w:t xml:space="preserve"> had a slightly better </w:t>
      </w:r>
      <w:r w:rsidRPr="00013B70">
        <w:rPr>
          <w:i/>
        </w:rPr>
        <w:t>J</w:t>
      </w:r>
      <w:r w:rsidRPr="00013B70">
        <w:rPr>
          <w:vertAlign w:val="subscript"/>
        </w:rPr>
        <w:t>sc</w:t>
      </w:r>
      <w:r w:rsidRPr="00013B70">
        <w:t xml:space="preserve"> decay although very similar and better fill factor whereas the PbCl</w:t>
      </w:r>
      <w:r w:rsidRPr="00013B70">
        <w:rPr>
          <w:vertAlign w:val="subscript"/>
        </w:rPr>
        <w:t>2</w:t>
      </w:r>
      <w:r w:rsidRPr="00013B70">
        <w:t xml:space="preserve"> showed itself to have a more stable </w:t>
      </w:r>
      <w:r w:rsidRPr="00013B70">
        <w:rPr>
          <w:i/>
        </w:rPr>
        <w:t>V</w:t>
      </w:r>
      <w:r w:rsidRPr="00013B70">
        <w:rPr>
          <w:vertAlign w:val="subscript"/>
        </w:rPr>
        <w:t>oc</w:t>
      </w:r>
      <w:r w:rsidRPr="00013B70">
        <w:t>.</w:t>
      </w:r>
    </w:p>
    <w:p w14:paraId="512D1D47" w14:textId="4DA68319" w:rsidR="005C0431" w:rsidRPr="00013B70" w:rsidRDefault="005C0431" w:rsidP="005C0431">
      <w:r w:rsidRPr="00013B70">
        <w:t>When they explored how these mixtures fared without illumination, PbCl</w:t>
      </w:r>
      <w:r w:rsidRPr="00013B70">
        <w:rPr>
          <w:vertAlign w:val="subscript"/>
        </w:rPr>
        <w:t xml:space="preserve">2 </w:t>
      </w:r>
      <w:r w:rsidRPr="00013B70">
        <w:t xml:space="preserve">showed slightly better performance in all the parameters. In a non-HTM test (40 days/light), a reduction in the absorbance spectra explained the degradation of the perovskite and thus stability. </w:t>
      </w:r>
      <w:r w:rsidRPr="00013B70">
        <w:fldChar w:fldCharType="begin"/>
      </w:r>
      <w:r w:rsidRPr="00013B70">
        <w:instrText xml:space="preserve"> REF _Ref525319190 \h </w:instrText>
      </w:r>
      <w:r w:rsidRPr="00013B70">
        <w:fldChar w:fldCharType="separate"/>
      </w:r>
      <w:r w:rsidR="009B4740" w:rsidRPr="00013B70">
        <w:t xml:space="preserve">Table </w:t>
      </w:r>
      <w:r w:rsidR="009B4740">
        <w:rPr>
          <w:noProof/>
        </w:rPr>
        <w:t>1</w:t>
      </w:r>
      <w:r w:rsidRPr="00013B70">
        <w:fldChar w:fldCharType="end"/>
      </w:r>
      <w:r w:rsidRPr="00013B70">
        <w:t xml:space="preserve"> highlights their long-term nitrogen stability test.</w:t>
      </w:r>
    </w:p>
    <w:p w14:paraId="463444C4" w14:textId="77777777" w:rsidR="005838A1" w:rsidRPr="00013B70" w:rsidRDefault="00E878B3" w:rsidP="00CD03E4">
      <w:pPr>
        <w:pStyle w:val="Heading3"/>
      </w:pPr>
      <w:r w:rsidRPr="00013B70">
        <w:t xml:space="preserve"> </w:t>
      </w:r>
      <w:bookmarkStart w:id="133" w:name="_Toc530166424"/>
      <w:bookmarkStart w:id="134" w:name="_Toc530166559"/>
      <w:bookmarkStart w:id="135" w:name="_Toc530167111"/>
      <w:bookmarkStart w:id="136" w:name="_Toc530167252"/>
      <w:bookmarkStart w:id="137" w:name="_Toc4264472"/>
      <w:r w:rsidR="00DD1C62" w:rsidRPr="00013B70">
        <w:t xml:space="preserve">Using a pseudohalide: </w:t>
      </w:r>
      <w:r w:rsidR="00437617" w:rsidRPr="00013B70">
        <w:t>CH</w:t>
      </w:r>
      <w:r w:rsidR="00437617" w:rsidRPr="00013B70">
        <w:rPr>
          <w:vertAlign w:val="subscript"/>
        </w:rPr>
        <w:t>3</w:t>
      </w:r>
      <w:r w:rsidR="00437617" w:rsidRPr="00013B70">
        <w:t>NH</w:t>
      </w:r>
      <w:r w:rsidR="00437617" w:rsidRPr="00013B70">
        <w:rPr>
          <w:vertAlign w:val="subscript"/>
        </w:rPr>
        <w:t>3</w:t>
      </w:r>
      <w:r w:rsidR="00686CCC" w:rsidRPr="00013B70">
        <w:t>Pb(SCN)</w:t>
      </w:r>
      <w:r w:rsidR="00686CCC" w:rsidRPr="00013B70">
        <w:rPr>
          <w:vertAlign w:val="subscript"/>
        </w:rPr>
        <w:t>2</w:t>
      </w:r>
      <w:r w:rsidR="00686CCC" w:rsidRPr="00013B70">
        <w:t>I</w:t>
      </w:r>
      <w:bookmarkEnd w:id="133"/>
      <w:bookmarkEnd w:id="134"/>
      <w:bookmarkEnd w:id="135"/>
      <w:bookmarkEnd w:id="136"/>
      <w:bookmarkEnd w:id="137"/>
    </w:p>
    <w:p w14:paraId="5E3EE7F2" w14:textId="77777777" w:rsidR="00ED6BE5" w:rsidRPr="00013B70" w:rsidRDefault="00A63072" w:rsidP="00D65B28">
      <w:r w:rsidRPr="00013B70">
        <w:t>The perovskite does not</w:t>
      </w:r>
      <w:r w:rsidR="0011099E" w:rsidRPr="00013B70">
        <w:t xml:space="preserve"> necessarily need a halide molecule</w:t>
      </w:r>
      <w:r w:rsidR="00C83822" w:rsidRPr="00013B70">
        <w:t>:</w:t>
      </w:r>
      <w:r w:rsidR="0011099E" w:rsidRPr="00013B70">
        <w:t xml:space="preserve"> a</w:t>
      </w:r>
      <w:r w:rsidR="00974CBF" w:rsidRPr="00013B70">
        <w:t>nother change to the metallic ion precursor is using pseudohalides. Pseudohalides are molecules th</w:t>
      </w:r>
      <w:r w:rsidR="0010439D" w:rsidRPr="00013B70">
        <w:t>at behave like the</w:t>
      </w:r>
      <w:r w:rsidR="00D70B91" w:rsidRPr="00013B70">
        <w:t xml:space="preserve"> atoms in the</w:t>
      </w:r>
      <w:r w:rsidR="0010439D" w:rsidRPr="00013B70">
        <w:t xml:space="preserve"> halide group</w:t>
      </w:r>
      <w:r w:rsidR="00D70B91" w:rsidRPr="00013B70">
        <w:t>;</w:t>
      </w:r>
      <w:r w:rsidR="00974CBF" w:rsidRPr="00013B70">
        <w:t xml:space="preserve"> requiring </w:t>
      </w:r>
      <w:r w:rsidR="001F6577" w:rsidRPr="00013B70">
        <w:t xml:space="preserve">one </w:t>
      </w:r>
      <w:r w:rsidR="00ED6BE5" w:rsidRPr="00013B70">
        <w:t>additional</w:t>
      </w:r>
      <w:r w:rsidR="00974CBF" w:rsidRPr="00013B70">
        <w:t xml:space="preserve"> atom for their molecular orbital to be complete.</w:t>
      </w:r>
    </w:p>
    <w:p w14:paraId="2E551977" w14:textId="77777777" w:rsidR="00ED6BE5" w:rsidRPr="00013B70" w:rsidRDefault="004476BF" w:rsidP="00D65B28">
      <w:r w:rsidRPr="00013B70">
        <w:t xml:space="preserve">One such pseudohalide is </w:t>
      </w:r>
      <w:r w:rsidR="00655AAE" w:rsidRPr="00013B70">
        <w:t>t</w:t>
      </w:r>
      <w:r w:rsidR="00974CBF" w:rsidRPr="00013B70">
        <w:t>hiocyanate (SCN)</w:t>
      </w:r>
      <w:r w:rsidR="00C83822" w:rsidRPr="00013B70">
        <w:t>, which</w:t>
      </w:r>
      <w:r w:rsidR="00974CBF" w:rsidRPr="00013B70">
        <w:t xml:space="preserve"> has </w:t>
      </w:r>
      <w:r w:rsidR="00E109F0" w:rsidRPr="00013B70">
        <w:t>shown better stability in (</w:t>
      </w:r>
      <w:r w:rsidR="00C83822" w:rsidRPr="00013B70">
        <w:t xml:space="preserve">4 </w:t>
      </w:r>
      <w:r w:rsidR="00E109F0" w:rsidRPr="00013B70">
        <w:t>h/</w:t>
      </w:r>
      <w:r w:rsidR="00974CBF" w:rsidRPr="00013B70">
        <w:t>95</w:t>
      </w:r>
      <w:r w:rsidR="009E3A8E" w:rsidRPr="00013B70">
        <w:t>%</w:t>
      </w:r>
      <w:r w:rsidR="00E109F0" w:rsidRPr="00013B70">
        <w:t xml:space="preserve"> </w:t>
      </w:r>
      <w:r w:rsidR="0007401A" w:rsidRPr="00013B70">
        <w:t>relative humidity</w:t>
      </w:r>
      <w:r w:rsidR="00974CBF" w:rsidRPr="00013B70">
        <w:t>/clos</w:t>
      </w:r>
      <w:r w:rsidR="00E109F0" w:rsidRPr="00013B70">
        <w:t>ed chamber</w:t>
      </w:r>
      <w:r w:rsidR="00763DD4" w:rsidRPr="00013B70">
        <w:t>/dark) and (open air</w:t>
      </w:r>
      <w:r w:rsidR="00974CBF" w:rsidRPr="00013B70">
        <w:t xml:space="preserve">/ambient laboratory light) tests. </w:t>
      </w:r>
      <w:r w:rsidR="0029659A" w:rsidRPr="00013B70">
        <w:t>High</w:t>
      </w:r>
      <w:r w:rsidR="00974CBF" w:rsidRPr="00013B70">
        <w:t xml:space="preserve"> humidity at 95% did not </w:t>
      </w:r>
      <w:r w:rsidR="00ED6BE5" w:rsidRPr="00013B70">
        <w:t>have</w:t>
      </w:r>
      <w:r w:rsidR="00974CBF" w:rsidRPr="00013B70">
        <w:t xml:space="preserve"> any </w:t>
      </w:r>
      <w:r w:rsidR="00ED6BE5" w:rsidRPr="00013B70">
        <w:t>e</w:t>
      </w:r>
      <w:r w:rsidR="00974CBF" w:rsidRPr="00013B70">
        <w:t xml:space="preserve">ffect </w:t>
      </w:r>
      <w:r w:rsidR="0029659A" w:rsidRPr="00013B70">
        <w:t>on</w:t>
      </w:r>
      <w:r w:rsidR="00974CBF" w:rsidRPr="00013B70">
        <w:t xml:space="preserve"> the perovskite CH</w:t>
      </w:r>
      <w:r w:rsidR="00974CBF" w:rsidRPr="00013B70">
        <w:rPr>
          <w:vertAlign w:val="subscript"/>
        </w:rPr>
        <w:t>3</w:t>
      </w:r>
      <w:r w:rsidR="00974CBF" w:rsidRPr="00013B70">
        <w:t>NH</w:t>
      </w:r>
      <w:r w:rsidR="00974CBF" w:rsidRPr="00013B70">
        <w:rPr>
          <w:vertAlign w:val="subscript"/>
        </w:rPr>
        <w:t>3</w:t>
      </w:r>
      <w:r w:rsidR="00974CBF" w:rsidRPr="00013B70">
        <w:t>PbI(SCN)</w:t>
      </w:r>
      <w:r w:rsidR="00974CBF" w:rsidRPr="00013B70">
        <w:rPr>
          <w:vertAlign w:val="subscript"/>
        </w:rPr>
        <w:t>2</w:t>
      </w:r>
      <w:r w:rsidR="00974CBF" w:rsidRPr="00013B70">
        <w:t xml:space="preserve"> after</w:t>
      </w:r>
      <w:r w:rsidR="009821FF" w:rsidRPr="00013B70">
        <w:t xml:space="preserve"> 4 h</w:t>
      </w:r>
      <w:r w:rsidR="00974CBF" w:rsidRPr="00013B70">
        <w:t xml:space="preserve"> while the standard </w:t>
      </w:r>
      <w:r w:rsidR="00E1468B" w:rsidRPr="00013B70">
        <w:t>CH</w:t>
      </w:r>
      <w:r w:rsidR="00E1468B" w:rsidRPr="00013B70">
        <w:rPr>
          <w:vertAlign w:val="subscript"/>
        </w:rPr>
        <w:t>3</w:t>
      </w:r>
      <w:r w:rsidR="00E1468B" w:rsidRPr="00013B70">
        <w:t>NH</w:t>
      </w:r>
      <w:r w:rsidR="00E1468B" w:rsidRPr="00013B70">
        <w:rPr>
          <w:vertAlign w:val="subscript"/>
        </w:rPr>
        <w:t>3</w:t>
      </w:r>
      <w:r w:rsidR="00974CBF" w:rsidRPr="00013B70">
        <w:t>PbI</w:t>
      </w:r>
      <w:r w:rsidR="00974CBF" w:rsidRPr="00013B70">
        <w:rPr>
          <w:vertAlign w:val="subscript"/>
        </w:rPr>
        <w:t>3</w:t>
      </w:r>
      <w:r w:rsidR="00974CBF" w:rsidRPr="00013B70">
        <w:t xml:space="preserve"> based perovskite shown by</w:t>
      </w:r>
      <w:r w:rsidR="006421E2" w:rsidRPr="00013B70">
        <w:t xml:space="preserve"> XRD</w:t>
      </w:r>
      <w:r w:rsidR="009821FF" w:rsidRPr="00013B70">
        <w:t xml:space="preserve"> d</w:t>
      </w:r>
      <w:r w:rsidR="00510196" w:rsidRPr="00013B70">
        <w:t>iffraction</w:t>
      </w:r>
      <w:r w:rsidR="00974CBF" w:rsidRPr="00013B70">
        <w:t xml:space="preserve"> </w:t>
      </w:r>
      <w:r w:rsidR="00510196" w:rsidRPr="00013B70">
        <w:t>(</w:t>
      </w:r>
      <w:r w:rsidR="00974CBF" w:rsidRPr="00013B70">
        <w:t>XRD</w:t>
      </w:r>
      <w:r w:rsidR="00510196" w:rsidRPr="00013B70">
        <w:t>)</w:t>
      </w:r>
      <w:r w:rsidR="00974CBF" w:rsidRPr="00013B70">
        <w:t xml:space="preserve"> data in the supporting information showed degradation to PbI</w:t>
      </w:r>
      <w:r w:rsidR="00974CBF" w:rsidRPr="00013B70">
        <w:rPr>
          <w:vertAlign w:val="subscript"/>
        </w:rPr>
        <w:t xml:space="preserve">2 </w:t>
      </w:r>
      <w:r w:rsidR="00974CBF" w:rsidRPr="00013B70">
        <w:t xml:space="preserve">within 1.5 h for the </w:t>
      </w:r>
      <w:r w:rsidR="00E1468B" w:rsidRPr="00013B70">
        <w:t>CH</w:t>
      </w:r>
      <w:r w:rsidR="00E1468B" w:rsidRPr="00013B70">
        <w:rPr>
          <w:vertAlign w:val="subscript"/>
        </w:rPr>
        <w:t>3</w:t>
      </w:r>
      <w:r w:rsidR="00E1468B" w:rsidRPr="00013B70">
        <w:t>NH</w:t>
      </w:r>
      <w:r w:rsidR="00E1468B" w:rsidRPr="00013B70">
        <w:rPr>
          <w:vertAlign w:val="subscript"/>
        </w:rPr>
        <w:t>3</w:t>
      </w:r>
      <w:r w:rsidR="00974CBF" w:rsidRPr="00013B70">
        <w:t>PbI</w:t>
      </w:r>
      <w:r w:rsidR="00974CBF" w:rsidRPr="00013B70">
        <w:rPr>
          <w:vertAlign w:val="subscript"/>
        </w:rPr>
        <w:t>3</w:t>
      </w:r>
      <w:r w:rsidR="00974CBF" w:rsidRPr="00013B70">
        <w:t xml:space="preserve"> perovskite. Performance of the perovskite with </w:t>
      </w:r>
      <w:r w:rsidR="00CF130D" w:rsidRPr="00013B70">
        <w:rPr>
          <w:i/>
        </w:rPr>
        <w:t>N</w:t>
      </w:r>
      <w:r w:rsidR="00CF130D" w:rsidRPr="00013B70">
        <w:t>2,</w:t>
      </w:r>
      <w:r w:rsidR="00CF130D" w:rsidRPr="00013B70">
        <w:rPr>
          <w:i/>
        </w:rPr>
        <w:t>N</w:t>
      </w:r>
      <w:r w:rsidR="00CF130D" w:rsidRPr="00013B70">
        <w:t>2,</w:t>
      </w:r>
      <w:r w:rsidR="00CF130D" w:rsidRPr="00013B70">
        <w:rPr>
          <w:i/>
        </w:rPr>
        <w:t>N</w:t>
      </w:r>
      <w:r w:rsidR="00CF130D" w:rsidRPr="00013B70">
        <w:t>2′,</w:t>
      </w:r>
      <w:r w:rsidR="00CF130D" w:rsidRPr="00013B70">
        <w:rPr>
          <w:i/>
        </w:rPr>
        <w:t>N</w:t>
      </w:r>
      <w:r w:rsidR="00CF130D" w:rsidRPr="00013B70">
        <w:t>2′,</w:t>
      </w:r>
      <w:r w:rsidR="00CF130D" w:rsidRPr="00013B70">
        <w:rPr>
          <w:i/>
        </w:rPr>
        <w:t>N</w:t>
      </w:r>
      <w:r w:rsidR="00CF130D" w:rsidRPr="00013B70">
        <w:t>7,</w:t>
      </w:r>
      <w:r w:rsidR="00CF130D" w:rsidRPr="00013B70">
        <w:rPr>
          <w:i/>
        </w:rPr>
        <w:t>N</w:t>
      </w:r>
      <w:r w:rsidR="00CF130D" w:rsidRPr="00013B70">
        <w:t>7,</w:t>
      </w:r>
      <w:r w:rsidR="00CF130D" w:rsidRPr="00013B70">
        <w:rPr>
          <w:i/>
        </w:rPr>
        <w:t>N</w:t>
      </w:r>
      <w:r w:rsidR="00CF130D" w:rsidRPr="00013B70">
        <w:t>7′,</w:t>
      </w:r>
      <w:r w:rsidR="00CF130D" w:rsidRPr="00013B70">
        <w:rPr>
          <w:i/>
        </w:rPr>
        <w:t>N</w:t>
      </w:r>
      <w:r w:rsidR="00CF130D" w:rsidRPr="00013B70">
        <w:t>7′-octakis(4-methoxyphenyl)-9,9′-spirobi[9</w:t>
      </w:r>
      <w:r w:rsidR="00CF130D" w:rsidRPr="00013B70">
        <w:rPr>
          <w:i/>
        </w:rPr>
        <w:t>H</w:t>
      </w:r>
      <w:r w:rsidR="00990C2B" w:rsidRPr="00013B70">
        <w:t>-fluorene]-2,2′,7,7′-tetramine</w:t>
      </w:r>
      <w:r w:rsidR="00CF130D" w:rsidRPr="00013B70">
        <w:t xml:space="preserve"> </w:t>
      </w:r>
      <w:r w:rsidR="00D964D4" w:rsidRPr="00013B70">
        <w:t>(</w:t>
      </w:r>
      <w:r w:rsidR="006B046D" w:rsidRPr="00013B70">
        <w:t>Spiro-MeOTAD</w:t>
      </w:r>
      <w:r w:rsidR="00D964D4" w:rsidRPr="00013B70">
        <w:t>)</w:t>
      </w:r>
      <w:r w:rsidR="00974CBF" w:rsidRPr="00013B70">
        <w:t xml:space="preserve"> as the HTM showed</w:t>
      </w:r>
      <w:r w:rsidR="00534F64" w:rsidRPr="00013B70">
        <w:t xml:space="preserve"> </w:t>
      </w:r>
      <w:r w:rsidR="00974CBF" w:rsidRPr="00013B70">
        <w:t xml:space="preserve">efficiency </w:t>
      </w:r>
      <w:r w:rsidR="00534F64" w:rsidRPr="00013B70">
        <w:t>of</w:t>
      </w:r>
      <w:r w:rsidR="00E63BF4">
        <w:t xml:space="preserve"> </w:t>
      </w:r>
      <w:r w:rsidR="00534F64" w:rsidRPr="00013B70">
        <w:t xml:space="preserve">8.3% </w:t>
      </w:r>
      <w:r w:rsidR="00974CBF" w:rsidRPr="00013B70">
        <w:t xml:space="preserve">while that of </w:t>
      </w:r>
      <w:r w:rsidR="004444FD" w:rsidRPr="00013B70">
        <w:t>CH</w:t>
      </w:r>
      <w:r w:rsidR="004444FD" w:rsidRPr="00013B70">
        <w:rPr>
          <w:vertAlign w:val="subscript"/>
        </w:rPr>
        <w:t>3</w:t>
      </w:r>
      <w:r w:rsidR="004444FD" w:rsidRPr="00013B70">
        <w:t>NH</w:t>
      </w:r>
      <w:r w:rsidR="004444FD" w:rsidRPr="00013B70">
        <w:rPr>
          <w:vertAlign w:val="subscript"/>
        </w:rPr>
        <w:t>3</w:t>
      </w:r>
      <w:r w:rsidR="00974CBF" w:rsidRPr="00013B70">
        <w:t>PbI</w:t>
      </w:r>
      <w:r w:rsidR="00974CBF" w:rsidRPr="00013B70">
        <w:rPr>
          <w:vertAlign w:val="subscript"/>
        </w:rPr>
        <w:t>3</w:t>
      </w:r>
      <w:r w:rsidR="00974CBF" w:rsidRPr="00013B70">
        <w:t xml:space="preserve"> was 8.8% due to a higher </w:t>
      </w:r>
      <w:r w:rsidR="008202A2" w:rsidRPr="00013B70">
        <w:rPr>
          <w:i/>
        </w:rPr>
        <w:t>J</w:t>
      </w:r>
      <w:r w:rsidR="008202A2" w:rsidRPr="00013B70">
        <w:rPr>
          <w:vertAlign w:val="subscript"/>
        </w:rPr>
        <w:t>sc</w:t>
      </w:r>
      <w:r w:rsidR="00974CBF" w:rsidRPr="00013B70">
        <w:t>.</w:t>
      </w:r>
    </w:p>
    <w:p w14:paraId="11BEA8F3" w14:textId="5C5B7DA2" w:rsidR="00D55E83" w:rsidRPr="00013B70" w:rsidRDefault="00EA4C06" w:rsidP="00D65B28">
      <w:r w:rsidRPr="00013B70">
        <w:t xml:space="preserve">When the same investigators carried out </w:t>
      </w:r>
      <w:r w:rsidR="00E109F0" w:rsidRPr="00013B70">
        <w:t>long</w:t>
      </w:r>
      <w:r w:rsidR="00534F64" w:rsidRPr="00013B70">
        <w:t>-</w:t>
      </w:r>
      <w:r w:rsidR="00E109F0" w:rsidRPr="00013B70">
        <w:t xml:space="preserve">term testing (14 </w:t>
      </w:r>
      <w:r w:rsidR="008F34F4" w:rsidRPr="00013B70">
        <w:t>days/</w:t>
      </w:r>
      <w:r w:rsidR="00974CBF" w:rsidRPr="00013B70">
        <w:t>20</w:t>
      </w:r>
      <w:r w:rsidR="006667DE" w:rsidRPr="00013B70">
        <w:t>-</w:t>
      </w:r>
      <w:r w:rsidR="00974CBF" w:rsidRPr="00013B70">
        <w:t>40</w:t>
      </w:r>
      <w:r w:rsidR="00FA489B" w:rsidRPr="00013B70">
        <w:t>% humidity</w:t>
      </w:r>
      <w:r w:rsidR="00974CBF" w:rsidRPr="00013B70">
        <w:t>)</w:t>
      </w:r>
      <w:r w:rsidRPr="00013B70">
        <w:t>,</w:t>
      </w:r>
      <w:r w:rsidR="00974CBF" w:rsidRPr="00013B70">
        <w:t xml:space="preserve"> the </w:t>
      </w:r>
      <w:r w:rsidR="00E109F0" w:rsidRPr="00013B70">
        <w:t>pseudohalide</w:t>
      </w:r>
      <w:r w:rsidR="00D71216" w:rsidRPr="00013B70">
        <w:t xml:space="preserve"> perovskite </w:t>
      </w:r>
      <w:r w:rsidR="00974CBF" w:rsidRPr="00013B70">
        <w:t xml:space="preserve">showed </w:t>
      </w:r>
      <w:r w:rsidR="00D71216" w:rsidRPr="00013B70">
        <w:t xml:space="preserve">only </w:t>
      </w:r>
      <w:r w:rsidR="00974CBF" w:rsidRPr="00013B70">
        <w:t xml:space="preserve">0.9% absolute reduction in efficiency </w:t>
      </w:r>
      <w:r w:rsidR="00D71216" w:rsidRPr="00013B70">
        <w:t xml:space="preserve">whilst </w:t>
      </w:r>
      <w:r w:rsidR="004444FD" w:rsidRPr="00013B70">
        <w:t>CH</w:t>
      </w:r>
      <w:r w:rsidR="004444FD" w:rsidRPr="00013B70">
        <w:rPr>
          <w:vertAlign w:val="subscript"/>
        </w:rPr>
        <w:t>3</w:t>
      </w:r>
      <w:r w:rsidR="004444FD" w:rsidRPr="00013B70">
        <w:t>NH</w:t>
      </w:r>
      <w:r w:rsidR="004444FD" w:rsidRPr="00013B70">
        <w:rPr>
          <w:vertAlign w:val="subscript"/>
        </w:rPr>
        <w:t>3</w:t>
      </w:r>
      <w:r w:rsidR="00974CBF" w:rsidRPr="00013B70">
        <w:t>P</w:t>
      </w:r>
      <w:r w:rsidR="00705C4B" w:rsidRPr="00013B70">
        <w:t>b</w:t>
      </w:r>
      <w:r w:rsidR="00974CBF" w:rsidRPr="00013B70">
        <w:t>I</w:t>
      </w:r>
      <w:r w:rsidR="00705C4B" w:rsidRPr="00013B70">
        <w:rPr>
          <w:vertAlign w:val="subscript"/>
        </w:rPr>
        <w:t>3</w:t>
      </w:r>
      <w:r w:rsidR="00974CBF" w:rsidRPr="00013B70">
        <w:t xml:space="preserve"> </w:t>
      </w:r>
      <w:r w:rsidR="00D71216" w:rsidRPr="00013B70">
        <w:t>demonstrated</w:t>
      </w:r>
      <w:r w:rsidR="00974CBF" w:rsidRPr="00013B70">
        <w:t xml:space="preserve"> 1.9% absolute reduction within </w:t>
      </w:r>
      <w:r w:rsidR="00D71216" w:rsidRPr="00013B70">
        <w:t>7</w:t>
      </w:r>
      <w:r w:rsidR="00E2487A" w:rsidRPr="00013B70">
        <w:t xml:space="preserve"> </w:t>
      </w:r>
      <w:r w:rsidR="00974CBF" w:rsidRPr="00013B70">
        <w:t xml:space="preserve">days with complete failure after 14 days. Other tests in their absorbance spectra show similar stability trends </w:t>
      </w:r>
      <w:r w:rsidR="00E056A5" w:rsidRPr="00013B70">
        <w:fldChar w:fldCharType="begin" w:fldLock="1"/>
      </w:r>
      <w:r w:rsidR="0011391E">
        <w:instrText>ADDIN CSL_CITATION {"citationItems":[{"id":"ITEM-1","itemData":{"DOI":"10.1002/anie.201503038","ISBN":"1433-7851","ISSN":"14337851","PMID":"25968343","abstract":"Two pseudohalide thiocyanate ions (SCN-) have been used to replace two iodides in CH3NH3PbI3, and the resulting perovskite material was used as the active material in solar cells. In accelerated stability tests, the CH3NH3Pb(SCN)(2)I perovskite films were shown to be superior to the conventional CH3NH3PbI3 films as no significant degradation was observed after the film had been exposed to air with a relative humidity of 95% for over four hours, whereas CH3NH3PbI3 films degraded in less than 1.5hours. Solar cells based on CH3NH3Pb(SCN)(2)I thin films exhibited an efficiency of 8.3%, which is comparable to that of CH3NH3PbI3 based cells fabricated in the same way.","author":[{"dropping-particle":"","family":"Jiang","given":"Qinglong","non-dropping-particle":"","parse-names":false,"suffix":""},{"dropping-particle":"","family":"Rebollar","given":"Dominic","non-dropping-particle":"","parse-names":false,"suffix":""},{"dropping-particle":"","family":"Gong","given":"Jue","non-dropping-particle":"","parse-names":false,"suffix":""},{"dropping-particle":"","family":"Piacentino","given":"Elettra L.","non-dropping-particle":"","parse-names":false,"suffix":""},{"dropping-particle":"","family":"Zheng","given":"Chong","non-dropping-particle":"","parse-names":false,"suffix":""},{"dropping-particle":"","family":"Xu","given":"Tao","non-dropping-particle":"","parse-names":false,"suffix":""}],"container-title":"Angewandte Chemie International Edition","id":"ITEM-1","issue":"26","issued":{"date-parts":[["2015","6","22"]]},"page":"7617-7620","publisher":"WILEY‐VCH Verlag","title":"Pseudohalide-Induced Moisture Tolerance in Perovskite CH 3 NH 3 Pb(SCN) 2 I Thin Films","type":"article-journal","volume":"54"},"uris":["http://www.mendeley.com/documents/?uuid=c2b9c7e7-1246-4d93-aa86-d44d74cbc67e"]}],"mendeley":{"formattedCitation":"[80]","plainTextFormattedCitation":"[80]","previouslyFormattedCitation":"[80]"},"properties":{"noteIndex":0},"schema":"https://github.com/citation-style-language/schema/raw/master/csl-citation.json"}</w:instrText>
      </w:r>
      <w:r w:rsidR="00E056A5" w:rsidRPr="00013B70">
        <w:fldChar w:fldCharType="separate"/>
      </w:r>
      <w:r w:rsidR="0011391E" w:rsidRPr="0011391E">
        <w:rPr>
          <w:noProof/>
        </w:rPr>
        <w:t>[80]</w:t>
      </w:r>
      <w:r w:rsidR="00E056A5" w:rsidRPr="00013B70">
        <w:fldChar w:fldCharType="end"/>
      </w:r>
      <w:r w:rsidR="00974CBF" w:rsidRPr="00013B70">
        <w:t>.</w:t>
      </w:r>
    </w:p>
    <w:p w14:paraId="5A642707" w14:textId="77777777" w:rsidR="005838A1" w:rsidRPr="00013B70" w:rsidRDefault="00E65427" w:rsidP="00D65B28">
      <w:r w:rsidRPr="00013B70">
        <w:t xml:space="preserve">Suggestions for the causes of the </w:t>
      </w:r>
      <w:r w:rsidR="00B239F7" w:rsidRPr="00013B70">
        <w:t xml:space="preserve">previously reported </w:t>
      </w:r>
      <w:r w:rsidRPr="00013B70">
        <w:t>observations</w:t>
      </w:r>
      <w:r w:rsidR="00974CBF" w:rsidRPr="00013B70">
        <w:t xml:space="preserve"> are the strength of the interaction of the lone pair electron in the linear </w:t>
      </w:r>
      <w:r w:rsidR="00701F34" w:rsidRPr="00013B70">
        <w:t>L</w:t>
      </w:r>
      <w:r w:rsidR="00974CBF" w:rsidRPr="00013B70">
        <w:t xml:space="preserve">ewis base structure of SCN </w:t>
      </w:r>
      <w:r w:rsidRPr="00013B70">
        <w:t>being</w:t>
      </w:r>
      <w:r w:rsidR="00974CBF" w:rsidRPr="00013B70">
        <w:t xml:space="preserve"> greater than</w:t>
      </w:r>
      <w:r w:rsidR="00321330" w:rsidRPr="00013B70">
        <w:t xml:space="preserve"> that of</w:t>
      </w:r>
      <w:r w:rsidR="00974CBF" w:rsidRPr="00013B70">
        <w:t xml:space="preserve"> the spherical </w:t>
      </w:r>
      <w:r w:rsidR="00701F34" w:rsidRPr="00013B70">
        <w:t xml:space="preserve">Lewis </w:t>
      </w:r>
      <w:r w:rsidR="0089126C" w:rsidRPr="00013B70">
        <w:t>base structure of iodine, thus strengthening</w:t>
      </w:r>
      <w:r w:rsidR="00A528FD" w:rsidRPr="00013B70">
        <w:t xml:space="preserve"> and stabilizing the structure</w:t>
      </w:r>
      <w:r w:rsidR="00974CBF" w:rsidRPr="00013B70">
        <w:t xml:space="preserve"> (the formation constant of SCN and Pb</w:t>
      </w:r>
      <w:r w:rsidR="00974CBF" w:rsidRPr="00013B70">
        <w:rPr>
          <w:vertAlign w:val="superscript"/>
        </w:rPr>
        <w:t>2+</w:t>
      </w:r>
      <w:r w:rsidR="00974CBF" w:rsidRPr="00013B70">
        <w:t xml:space="preserve"> is </w:t>
      </w:r>
      <w:r w:rsidR="00A528FD" w:rsidRPr="00013B70">
        <w:t>7</w:t>
      </w:r>
      <w:r w:rsidR="00E2487A" w:rsidRPr="00013B70">
        <w:t xml:space="preserve"> </w:t>
      </w:r>
      <w:r w:rsidR="00974CBF" w:rsidRPr="00013B70">
        <w:t>and that of Pb</w:t>
      </w:r>
      <w:r w:rsidR="00974CBF" w:rsidRPr="00013B70">
        <w:rPr>
          <w:vertAlign w:val="superscript"/>
        </w:rPr>
        <w:t>2+</w:t>
      </w:r>
      <w:r w:rsidR="00974CBF" w:rsidRPr="00013B70">
        <w:t xml:space="preserve"> and I</w:t>
      </w:r>
      <w:r w:rsidR="00974CBF" w:rsidRPr="00013B70">
        <w:rPr>
          <w:vertAlign w:val="subscript"/>
        </w:rPr>
        <w:t>4</w:t>
      </w:r>
      <w:r w:rsidR="00974CBF" w:rsidRPr="00013B70">
        <w:t xml:space="preserve"> is 3.5).</w:t>
      </w:r>
    </w:p>
    <w:p w14:paraId="4F3A0C96" w14:textId="77777777" w:rsidR="004F7257" w:rsidRPr="00013B70" w:rsidRDefault="00974CBF" w:rsidP="0099372A">
      <w:pPr>
        <w:pStyle w:val="Heading2"/>
      </w:pPr>
      <w:r w:rsidRPr="00013B70">
        <w:t xml:space="preserve"> </w:t>
      </w:r>
      <w:bookmarkStart w:id="138" w:name="_Toc530166425"/>
      <w:bookmarkStart w:id="139" w:name="_Toc530166560"/>
      <w:bookmarkStart w:id="140" w:name="_Toc530167112"/>
      <w:bookmarkStart w:id="141" w:name="_Toc530167253"/>
      <w:bookmarkStart w:id="142" w:name="_Toc4264473"/>
      <w:r w:rsidRPr="00013B70">
        <w:t>How much heat can the perovskites take before breakdown?</w:t>
      </w:r>
      <w:bookmarkEnd w:id="138"/>
      <w:bookmarkEnd w:id="139"/>
      <w:bookmarkEnd w:id="140"/>
      <w:bookmarkEnd w:id="141"/>
      <w:bookmarkEnd w:id="142"/>
    </w:p>
    <w:p w14:paraId="0101B68E" w14:textId="77777777" w:rsidR="002610A3" w:rsidRPr="00013B70" w:rsidRDefault="00974CBF" w:rsidP="00D65B28">
      <w:pPr>
        <w:rPr>
          <w:rFonts w:eastAsia="Calibri"/>
        </w:rPr>
      </w:pPr>
      <w:r w:rsidRPr="00013B70">
        <w:t xml:space="preserve">Aside from the chemical stability of the structure in interaction with other materials/substances, different conditions also provide information </w:t>
      </w:r>
      <w:r w:rsidR="00A528FD" w:rsidRPr="00013B70">
        <w:t xml:space="preserve">on </w:t>
      </w:r>
      <w:r w:rsidRPr="00013B70">
        <w:t>the perovskite crystal stability.</w:t>
      </w:r>
    </w:p>
    <w:p w14:paraId="39C513D1" w14:textId="77777777" w:rsidR="005838A1" w:rsidRPr="00013B70" w:rsidRDefault="00974CBF" w:rsidP="00C33574">
      <w:pPr>
        <w:pStyle w:val="Heading3"/>
      </w:pPr>
      <w:bookmarkStart w:id="143" w:name="_Toc530166426"/>
      <w:bookmarkStart w:id="144" w:name="_Toc530166561"/>
      <w:bookmarkStart w:id="145" w:name="_Toc530167113"/>
      <w:bookmarkStart w:id="146" w:name="_Toc530167254"/>
      <w:bookmarkStart w:id="147" w:name="_Toc4264474"/>
      <w:r w:rsidRPr="00013B70">
        <w:lastRenderedPageBreak/>
        <w:t xml:space="preserve">Regular </w:t>
      </w:r>
      <w:r w:rsidR="005642AB" w:rsidRPr="00013B70">
        <w:t>mixed halide p</w:t>
      </w:r>
      <w:r w:rsidRPr="00013B70">
        <w:t>erovskite (Cl/I)</w:t>
      </w:r>
      <w:bookmarkEnd w:id="143"/>
      <w:bookmarkEnd w:id="144"/>
      <w:bookmarkEnd w:id="145"/>
      <w:bookmarkEnd w:id="146"/>
      <w:bookmarkEnd w:id="147"/>
    </w:p>
    <w:p w14:paraId="5896158A" w14:textId="77777777" w:rsidR="005C126B" w:rsidRPr="00013B70" w:rsidRDefault="00974CBF" w:rsidP="00D65B28">
      <w:r w:rsidRPr="00013B70">
        <w:t>The mixed halide including chlorine was assessed for its performance under duress of different temperatures. Chemical stability</w:t>
      </w:r>
      <w:r w:rsidR="00A528FD" w:rsidRPr="00013B70">
        <w:t xml:space="preserve"> measurements</w:t>
      </w:r>
      <w:r w:rsidRPr="00013B70">
        <w:t xml:space="preserve"> of the </w:t>
      </w:r>
      <w:r w:rsidR="004444FD" w:rsidRPr="00013B70">
        <w:t>CH</w:t>
      </w:r>
      <w:r w:rsidR="004444FD" w:rsidRPr="00013B70">
        <w:rPr>
          <w:vertAlign w:val="subscript"/>
        </w:rPr>
        <w:t>3</w:t>
      </w:r>
      <w:r w:rsidR="004444FD" w:rsidRPr="00013B70">
        <w:t>NH</w:t>
      </w:r>
      <w:r w:rsidR="004444FD" w:rsidRPr="00013B70">
        <w:rPr>
          <w:vertAlign w:val="subscript"/>
        </w:rPr>
        <w:t>3</w:t>
      </w:r>
      <w:r w:rsidRPr="00013B70">
        <w:t>PbI</w:t>
      </w:r>
      <w:r w:rsidRPr="00013B70">
        <w:rPr>
          <w:vertAlign w:val="subscript"/>
        </w:rPr>
        <w:t>x</w:t>
      </w:r>
      <w:r w:rsidRPr="00013B70">
        <w:t>Cl</w:t>
      </w:r>
      <w:r w:rsidRPr="00013B70">
        <w:rPr>
          <w:vertAlign w:val="subscript"/>
        </w:rPr>
        <w:t>3-x</w:t>
      </w:r>
      <w:r w:rsidRPr="00013B70">
        <w:t xml:space="preserve"> perovskite in air have shown exothermic peaks at 100</w:t>
      </w:r>
      <w:r w:rsidR="00E109F0" w:rsidRPr="00013B70">
        <w:t>°C</w:t>
      </w:r>
      <w:r w:rsidR="002F469D" w:rsidRPr="00013B70">
        <w:t xml:space="preserve">, </w:t>
      </w:r>
      <w:r w:rsidRPr="00013B70">
        <w:t>meaning minor mass loss as the perovskite forms</w:t>
      </w:r>
      <w:r w:rsidR="00E65427" w:rsidRPr="00013B70">
        <w:t>,</w:t>
      </w:r>
      <w:r w:rsidRPr="00013B70">
        <w:t xml:space="preserve"> implying excess amounts of precursors indicating stability of the structure.</w:t>
      </w:r>
    </w:p>
    <w:p w14:paraId="10C5218F" w14:textId="3D14CFA2" w:rsidR="007B25AD" w:rsidRPr="00013B70" w:rsidRDefault="00974CBF" w:rsidP="00D65B28">
      <w:pPr>
        <w:rPr>
          <w:rFonts w:eastAsia="Calibri"/>
        </w:rPr>
      </w:pPr>
      <w:r w:rsidRPr="00013B70">
        <w:t xml:space="preserve">This indicates that cells made with this material could withstand high temperatures. Another peak at 230°C indicates perovskite decomposition via significant mass loss, thus the limit of the perovskite structures’ stability </w:t>
      </w:r>
      <w:r w:rsidR="00E056A5" w:rsidRPr="00013B70">
        <w:fldChar w:fldCharType="begin" w:fldLock="1"/>
      </w:r>
      <w:r w:rsidR="0011391E">
        <w:instrText>ADDIN CSL_CITATION {"citationItems":[{"id":"ITEM-1","itemData":{"DOI":"10.1007/s10854-013-1489-3","ISBN":"0957-4522","ISSN":"0957-4522","abstract":"Layered org.-inorg. perovskites have potential application in solar cells because of their unique elec. and optical properties. These materials can also overcome the instability of org. sensitizers and the disorder of metal oxides. A preliminary study on the prepn. of org.-inorg. halide perovskites (CH3NH3PbIxCl3-x) was conducted in this paper. The synthesis temp. and thermal stability in air were analyzed by thermogravimetric anal. and differential scanning calorimetry. The structure and morphol. of the products were investigated by X-ray diffraction and SEM. UV-visible spectroscopy revealed that the material had good absorption within the range of 350-750 nm and can be used as the active light-absorbing layer of solar cells. Hybrid solar cells of FTO/TiO2-CH3NH3PbIxCl3-x/Spiro-MeOTAD/Ag were found to have a high fill factor of 0.5 but low power conversion efficiency of 0.28 %. [on SciFinder(R)]","author":[{"dropping-particle":"","family":"Dou","given":"S. Y.","non-dropping-particle":"","parse-names":false,"suffix":""},{"dropping-particle":"","family":"Yan","given":"L. T.","non-dropping-particle":"","parse-names":false,"suffix":""},{"dropping-particle":"","family":"Liu","given":"Y. C.","non-dropping-particle":"","parse-names":false,"suffix":""},{"dropping-particle":"","family":"Du","given":"G.","non-dropping-particle":"","parse-names":false,"suffix":""},{"dropping-particle":"","family":"Zhou","given":"P.","non-dropping-particle":"","parse-names":false,"suffix":""}],"container-title":"Journal of Materials Science: Materials in Electronics","id":"ITEM-1","issue":"12","issued":{"date-parts":[["2013","12","22"]]},"note":"J2: J Mater Sci: Mater Electron","page":"4862-4867","publisher":"Springer US","title":"Preparation and performance of organic–inorganic halide perovskites","type":"article-journal","volume":"24"},"uris":["http://www.mendeley.com/documents/?uuid=870ef2b5-6456-48be-a758-154ede02939b"]}],"mendeley":{"formattedCitation":"[81]","plainTextFormattedCitation":"[81]","previouslyFormattedCitation":"[81]"},"properties":{"noteIndex":0},"schema":"https://github.com/citation-style-language/schema/raw/master/csl-citation.json"}</w:instrText>
      </w:r>
      <w:r w:rsidR="00E056A5" w:rsidRPr="00013B70">
        <w:fldChar w:fldCharType="separate"/>
      </w:r>
      <w:r w:rsidR="0011391E" w:rsidRPr="0011391E">
        <w:rPr>
          <w:noProof/>
        </w:rPr>
        <w:t>[81]</w:t>
      </w:r>
      <w:r w:rsidR="00E056A5" w:rsidRPr="00013B70">
        <w:fldChar w:fldCharType="end"/>
      </w:r>
      <w:r w:rsidRPr="00013B70">
        <w:t>.</w:t>
      </w:r>
    </w:p>
    <w:p w14:paraId="75A516EE" w14:textId="77777777" w:rsidR="004F7257" w:rsidRPr="00013B70" w:rsidRDefault="00974CBF" w:rsidP="00C33574">
      <w:pPr>
        <w:pStyle w:val="Heading3"/>
      </w:pPr>
      <w:bookmarkStart w:id="148" w:name="_FA_showed_greater_stability_at_high_tem"/>
      <w:bookmarkStart w:id="149" w:name="_Toc530166427"/>
      <w:bookmarkStart w:id="150" w:name="_Toc530166562"/>
      <w:bookmarkStart w:id="151" w:name="_Toc530167114"/>
      <w:bookmarkStart w:id="152" w:name="_Toc530167255"/>
      <w:bookmarkStart w:id="153" w:name="_Toc4264475"/>
      <w:bookmarkEnd w:id="148"/>
      <w:r w:rsidRPr="00013B70">
        <w:t>Formamidinium showed greater stability at high temperature for perovskites</w:t>
      </w:r>
      <w:bookmarkEnd w:id="149"/>
      <w:bookmarkEnd w:id="150"/>
      <w:bookmarkEnd w:id="151"/>
      <w:bookmarkEnd w:id="152"/>
      <w:bookmarkEnd w:id="153"/>
    </w:p>
    <w:p w14:paraId="596D9A33" w14:textId="530EEB37" w:rsidR="007B25AD" w:rsidRDefault="00974CBF" w:rsidP="00D65B28">
      <w:r w:rsidRPr="00013B70">
        <w:t xml:space="preserve">Comparing cations for perovskites, both bare spin coated substrates of </w:t>
      </w:r>
      <w:r w:rsidR="004444FD" w:rsidRPr="00013B70">
        <w:t>CH</w:t>
      </w:r>
      <w:r w:rsidR="004444FD" w:rsidRPr="00013B70">
        <w:rPr>
          <w:vertAlign w:val="subscript"/>
        </w:rPr>
        <w:t>3</w:t>
      </w:r>
      <w:r w:rsidR="004444FD" w:rsidRPr="00013B70">
        <w:t>NH</w:t>
      </w:r>
      <w:r w:rsidR="004444FD" w:rsidRPr="00013B70">
        <w:rPr>
          <w:vertAlign w:val="subscript"/>
        </w:rPr>
        <w:t>3</w:t>
      </w:r>
      <w:r w:rsidRPr="00013B70">
        <w:t>P</w:t>
      </w:r>
      <w:r w:rsidR="004444FD" w:rsidRPr="00013B70">
        <w:t>b</w:t>
      </w:r>
      <w:r w:rsidRPr="00013B70">
        <w:t>I</w:t>
      </w:r>
      <w:r w:rsidR="004444FD" w:rsidRPr="00013B70">
        <w:rPr>
          <w:vertAlign w:val="subscript"/>
        </w:rPr>
        <w:t>3</w:t>
      </w:r>
      <w:r w:rsidRPr="00013B70">
        <w:t xml:space="preserve"> and </w:t>
      </w:r>
      <w:r w:rsidR="00E05791" w:rsidRPr="00013B70">
        <w:t>CH</w:t>
      </w:r>
      <w:r w:rsidR="00E05791" w:rsidRPr="00013B70">
        <w:rPr>
          <w:vertAlign w:val="subscript"/>
        </w:rPr>
        <w:t>5</w:t>
      </w:r>
      <w:r w:rsidR="00E05791" w:rsidRPr="00013B70">
        <w:t>N</w:t>
      </w:r>
      <w:r w:rsidR="00E05791" w:rsidRPr="00013B70">
        <w:rPr>
          <w:vertAlign w:val="subscript"/>
        </w:rPr>
        <w:t>2</w:t>
      </w:r>
      <w:r w:rsidRPr="00013B70">
        <w:t>P</w:t>
      </w:r>
      <w:r w:rsidR="004444FD" w:rsidRPr="00013B70">
        <w:t>b</w:t>
      </w:r>
      <w:r w:rsidRPr="00013B70">
        <w:t>I</w:t>
      </w:r>
      <w:r w:rsidR="004444FD" w:rsidRPr="00013B70">
        <w:rPr>
          <w:vertAlign w:val="subscript"/>
        </w:rPr>
        <w:t>3</w:t>
      </w:r>
      <w:r w:rsidRPr="00013B70">
        <w:t xml:space="preserve"> were compared for d</w:t>
      </w:r>
      <w:r w:rsidR="00681B3C" w:rsidRPr="00013B70">
        <w:t>egradation in an oven (</w:t>
      </w:r>
      <w:r w:rsidR="00053A10" w:rsidRPr="00013B70">
        <w:t>RT</w:t>
      </w:r>
      <w:r w:rsidR="00584A7F" w:rsidRPr="00013B70">
        <w:t>/</w:t>
      </w:r>
      <w:r w:rsidR="00681B3C" w:rsidRPr="00013B70">
        <w:t>100</w:t>
      </w:r>
      <w:r w:rsidR="00584A7F" w:rsidRPr="00013B70">
        <w:t xml:space="preserve"> </w:t>
      </w:r>
      <w:r w:rsidR="00FA489B" w:rsidRPr="00013B70">
        <w:t>% humidity</w:t>
      </w:r>
      <w:r w:rsidRPr="00013B70">
        <w:t>/15</w:t>
      </w:r>
      <w:r w:rsidR="002F469D" w:rsidRPr="00013B70">
        <w:t xml:space="preserve"> </w:t>
      </w:r>
      <w:r w:rsidRPr="00013B70">
        <w:t>m</w:t>
      </w:r>
      <w:r w:rsidR="002F469D" w:rsidRPr="00013B70">
        <w:t>in): degradation for 15 min</w:t>
      </w:r>
      <w:r w:rsidRPr="00013B70">
        <w:t xml:space="preserve"> was similar but in air at 150</w:t>
      </w:r>
      <w:r w:rsidR="00E109F0" w:rsidRPr="00013B70">
        <w:t>°C</w:t>
      </w:r>
      <w:r w:rsidRPr="00013B70">
        <w:t xml:space="preserve"> </w:t>
      </w:r>
      <w:r w:rsidR="00360D4B" w:rsidRPr="00013B70">
        <w:t>formamidinium</w:t>
      </w:r>
      <w:r w:rsidRPr="00013B70">
        <w:t xml:space="preserve"> based cells showed no</w:t>
      </w:r>
      <w:r w:rsidR="00584A7F" w:rsidRPr="00013B70">
        <w:t xml:space="preserve"> signs of degradation whereas methylammonium</w:t>
      </w:r>
      <w:r w:rsidRPr="00013B70">
        <w:t xml:space="preserve"> based cells were discoloure</w:t>
      </w:r>
      <w:r w:rsidR="002F469D" w:rsidRPr="00013B70">
        <w:t>d after approximately 30 min</w:t>
      </w:r>
      <w:r w:rsidRPr="00013B70">
        <w:t xml:space="preserve"> </w:t>
      </w:r>
      <w:r w:rsidR="00E056A5" w:rsidRPr="00013B70">
        <w:fldChar w:fldCharType="begin" w:fldLock="1"/>
      </w:r>
      <w:r w:rsidR="0011391E">
        <w:instrText>ADDIN CSL_CITATION {"citationItems":[{"id":"ITEM-1","itemData":{"DOI":"10.1039/c3ee43822h","ISBN":"1754-5706","ISSN":"1754-5692","abstract":"Perovskite-based solar cells have attracted significant recent interest, with power conversion efficiencies in excess of 15% already superceding a number of established thin-film solar cell technologies. Most work has focused on a methylammonium lead trihalide perovskites, with a bandgaps of 1.55 eV and greater. Here, we explore the effect of replacing the methylammonium cation in this perovskite, and show that with the slightly larger formamidinium cation, we can synthesise formamidinium lead trihalide perovskites with a bandgap tunable between 1.48 and 2.23 eV.We take the 1.48 eV-bandgap perovskite as most suited for single junction solar cells, and demonstrate long-range electron and hole diffusion lengths in this material, making it suitable for planar heterojunction solar cells. We fabricate such devices, and due to the reduced bandgap we achieve high short-circuit currents of &gt;23 mA cm2, resulting in power conversion efficiencies of up to 14.2%, the highest efficiency yet for solution processed planar heterojunction perovskite solar cells. Formamidinium lead triiodide is hence promising as a new candidate for this class of solar cell.","author":[{"dropping-particle":"","family":"Eperon","given":"Giles E.","non-dropping-particle":"","parse-names":false,"suffix":""},{"dropping-particle":"","family":"Stranks","given":"Samuel D.","non-dropping-particle":"","parse-names":false,"suffix":""},{"dropping-particle":"","family":"Menelaou","given":"Christopher","non-dropping-particle":"","parse-names":false,"suffix":""},{"dropping-particle":"","family":"Johnston","given":"Michael B.","non-dropping-particle":"","parse-names":false,"suffix":""},{"dropping-particle":"","family":"Herz","given":"Laura M.","non-dropping-particle":"","parse-names":false,"suffix":""},{"dropping-particle":"","family":"Snaith","given":"Henry J.","non-dropping-particle":"","parse-names":false,"suffix":""}],"container-title":"Energy &amp; Environmental Science","id":"ITEM-1","issue":"3","issued":{"date-parts":[["2014"]]},"page":"982","publisher":"The Royal Society of Chemistry","title":"Formamidinium lead trihalide: a broadly tunable perovskite for efficient planar heterojunction solar cells","type":"article-journal","volume":"7"},"uris":["http://www.mendeley.com/documents/?uuid=2a5bac9b-f8ce-498b-844e-884e9599144f"]}],"mendeley":{"formattedCitation":"[82]","plainTextFormattedCitation":"[82]","previouslyFormattedCitation":"[82]"},"properties":{"noteIndex":0},"schema":"https://github.com/citation-style-language/schema/raw/master/csl-citation.json"}</w:instrText>
      </w:r>
      <w:r w:rsidR="00E056A5" w:rsidRPr="00013B70">
        <w:fldChar w:fldCharType="separate"/>
      </w:r>
      <w:r w:rsidR="0011391E" w:rsidRPr="0011391E">
        <w:rPr>
          <w:noProof/>
        </w:rPr>
        <w:t>[82]</w:t>
      </w:r>
      <w:r w:rsidR="00E056A5" w:rsidRPr="00013B70">
        <w:fldChar w:fldCharType="end"/>
      </w:r>
      <w:r w:rsidRPr="00013B70">
        <w:t>.</w:t>
      </w:r>
    </w:p>
    <w:p w14:paraId="5CC18C8A" w14:textId="77777777" w:rsidR="004F7257" w:rsidRDefault="00974CBF" w:rsidP="0099372A">
      <w:pPr>
        <w:pStyle w:val="Heading2"/>
      </w:pPr>
      <w:bookmarkStart w:id="154" w:name="_FA_I0_83Cs0_17_Pb_Br0_4I0_6_3__99__6hou"/>
      <w:bookmarkStart w:id="155" w:name="_NEw_perovskite__PEA_2_CH3NH3_2_Pb3I10__"/>
      <w:bookmarkEnd w:id="154"/>
      <w:bookmarkEnd w:id="155"/>
      <w:r w:rsidRPr="00013B70">
        <w:t xml:space="preserve"> </w:t>
      </w:r>
      <w:bookmarkStart w:id="156" w:name="_Ref525914383"/>
      <w:bookmarkStart w:id="157" w:name="_Toc530166428"/>
      <w:bookmarkStart w:id="158" w:name="_Toc530166563"/>
      <w:bookmarkStart w:id="159" w:name="_Toc530167115"/>
      <w:bookmarkStart w:id="160" w:name="_Toc530167256"/>
      <w:bookmarkStart w:id="161" w:name="_Toc4264476"/>
      <w:r w:rsidR="001D3F91" w:rsidRPr="00013B70">
        <w:t>Alternative</w:t>
      </w:r>
      <w:r w:rsidRPr="00013B70">
        <w:t xml:space="preserve"> perovskites</w:t>
      </w:r>
      <w:bookmarkEnd w:id="156"/>
      <w:bookmarkEnd w:id="157"/>
      <w:bookmarkEnd w:id="158"/>
      <w:bookmarkEnd w:id="159"/>
      <w:bookmarkEnd w:id="160"/>
      <w:bookmarkEnd w:id="161"/>
    </w:p>
    <w:p w14:paraId="08396733" w14:textId="51DB83D9" w:rsidR="00A97444" w:rsidRPr="00013B70" w:rsidRDefault="00A223ED" w:rsidP="00D65B28">
      <w:r w:rsidRPr="00013B70">
        <w:rPr>
          <w:noProof/>
        </w:rPr>
        <w:drawing>
          <wp:inline distT="0" distB="0" distL="0" distR="0" wp14:anchorId="09E51F21" wp14:editId="6467C201">
            <wp:extent cx="5349668" cy="2593779"/>
            <wp:effectExtent l="0" t="0" r="3810" b="0"/>
            <wp:docPr id="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l="2168" t="4599" r="1981" b="3743"/>
                    <a:stretch>
                      <a:fillRect/>
                    </a:stretch>
                  </pic:blipFill>
                  <pic:spPr bwMode="auto">
                    <a:xfrm>
                      <a:off x="0" y="0"/>
                      <a:ext cx="5368197" cy="2602763"/>
                    </a:xfrm>
                    <a:prstGeom prst="rect">
                      <a:avLst/>
                    </a:prstGeom>
                    <a:noFill/>
                    <a:ln w="9525">
                      <a:noFill/>
                      <a:miter lim="800000"/>
                      <a:headEnd/>
                      <a:tailEnd/>
                    </a:ln>
                  </pic:spPr>
                </pic:pic>
              </a:graphicData>
            </a:graphic>
          </wp:inline>
        </w:drawing>
      </w:r>
    </w:p>
    <w:p w14:paraId="1D38B392" w14:textId="07770802" w:rsidR="00A97444" w:rsidRPr="00013B70" w:rsidRDefault="00974CBF" w:rsidP="00F90704">
      <w:pPr>
        <w:pStyle w:val="Figures"/>
      </w:pPr>
      <w:bookmarkStart w:id="162" w:name="_Toc465696863"/>
      <w:r w:rsidRPr="00013B70">
        <w:t xml:space="preserve">Figure </w:t>
      </w:r>
      <w:fldSimple w:instr=" SEQ Figure \* ARABIC ">
        <w:r w:rsidR="009B4740">
          <w:rPr>
            <w:noProof/>
          </w:rPr>
          <w:t>11</w:t>
        </w:r>
      </w:fldSimple>
      <w:bookmarkEnd w:id="162"/>
      <w:r w:rsidR="004609C6" w:rsidRPr="00013B70">
        <w:t>:</w:t>
      </w:r>
      <w:r w:rsidR="0057621B" w:rsidRPr="00013B70">
        <w:t xml:space="preserve"> </w:t>
      </w:r>
      <w:r w:rsidR="00CA31B1" w:rsidRPr="00013B70">
        <w:t xml:space="preserve">Mind </w:t>
      </w:r>
      <w:r w:rsidR="003211E4" w:rsidRPr="00013B70">
        <w:t>m</w:t>
      </w:r>
      <w:r w:rsidR="00CA31B1" w:rsidRPr="00013B70">
        <w:t xml:space="preserve">ap of </w:t>
      </w:r>
      <w:r w:rsidR="00B11518" w:rsidRPr="00013B70">
        <w:t>alternative type of p</w:t>
      </w:r>
      <w:r w:rsidR="00CA31B1" w:rsidRPr="00013B70">
        <w:t>erovskites</w:t>
      </w:r>
    </w:p>
    <w:p w14:paraId="7573302E" w14:textId="6A0360A1" w:rsidR="00D2155F" w:rsidRPr="000A42FD" w:rsidRDefault="000809D7" w:rsidP="00C33574">
      <w:pPr>
        <w:pStyle w:val="Heading3"/>
      </w:pPr>
      <w:bookmarkStart w:id="163" w:name="_Toc530166429"/>
      <w:bookmarkStart w:id="164" w:name="_Toc530166564"/>
      <w:bookmarkStart w:id="165" w:name="_Toc530167116"/>
      <w:bookmarkStart w:id="166" w:name="_Toc530167257"/>
      <w:bookmarkStart w:id="167" w:name="_Toc4264477"/>
      <w:r w:rsidRPr="000A42FD">
        <w:rPr>
          <w:lang w:eastAsia="el-GR"/>
        </w:rPr>
        <w:t>Ruddles</w:t>
      </w:r>
      <w:r w:rsidR="00C632A6" w:rsidRPr="000A42FD">
        <w:rPr>
          <w:lang w:eastAsia="el-GR"/>
        </w:rPr>
        <w:t>d</w:t>
      </w:r>
      <w:r w:rsidR="00BD7409" w:rsidRPr="000A42FD">
        <w:rPr>
          <w:lang w:eastAsia="el-GR"/>
        </w:rPr>
        <w:t>on-</w:t>
      </w:r>
      <w:r w:rsidRPr="000A42FD">
        <w:rPr>
          <w:lang w:eastAsia="el-GR"/>
        </w:rPr>
        <w:t>Popper perovskite</w:t>
      </w:r>
      <w:bookmarkEnd w:id="163"/>
      <w:bookmarkEnd w:id="164"/>
      <w:bookmarkEnd w:id="165"/>
      <w:bookmarkEnd w:id="166"/>
      <w:bookmarkEnd w:id="167"/>
    </w:p>
    <w:p w14:paraId="5F0C48D9" w14:textId="2248B48D" w:rsidR="0087395E" w:rsidRPr="00013B70" w:rsidRDefault="000A42FD" w:rsidP="00D65B28">
      <w:r>
        <w:t xml:space="preserve">The </w:t>
      </w:r>
      <w:r w:rsidR="00C964CD">
        <w:t>family of Ruddles</w:t>
      </w:r>
      <w:r w:rsidR="00BD7409">
        <w:t>d</w:t>
      </w:r>
      <w:r w:rsidR="00C964CD">
        <w:t>on</w:t>
      </w:r>
      <w:r w:rsidR="00BD7409">
        <w:t>-P</w:t>
      </w:r>
      <w:r w:rsidR="00C964CD">
        <w:t xml:space="preserve">opper perovskites is worthy of a review in itself showing potential towards stable perovskite photovoltaics. </w:t>
      </w:r>
      <w:r w:rsidR="00FB2E88">
        <w:t xml:space="preserve">The first recorded photovoltaic perovskite </w:t>
      </w:r>
      <w:r w:rsidR="008D1D14">
        <w:t>belonging to this</w:t>
      </w:r>
      <w:r w:rsidR="00FB2E88">
        <w:t xml:space="preserve"> family </w:t>
      </w:r>
      <w:r w:rsidR="008D1D14">
        <w:t xml:space="preserve">with very good </w:t>
      </w:r>
      <w:r w:rsidR="00974CBF" w:rsidRPr="00013B70">
        <w:t xml:space="preserve">intrinsic stability </w:t>
      </w:r>
      <w:r w:rsidR="00FB2E88">
        <w:t xml:space="preserve">consisted of a </w:t>
      </w:r>
      <w:r w:rsidR="00974CBF" w:rsidRPr="00013B70">
        <w:t xml:space="preserve">2D structure such as </w:t>
      </w:r>
      <w:r w:rsidR="00974CBF" w:rsidRPr="00013B70">
        <w:rPr>
          <w:lang w:eastAsia="el-GR"/>
        </w:rPr>
        <w:t>(PEA)</w:t>
      </w:r>
      <w:r w:rsidR="00974CBF" w:rsidRPr="00013B70">
        <w:rPr>
          <w:vertAlign w:val="subscript"/>
        </w:rPr>
        <w:t>2</w:t>
      </w:r>
      <w:r w:rsidR="00974CBF" w:rsidRPr="00013B70">
        <w:rPr>
          <w:lang w:eastAsia="el-GR"/>
        </w:rPr>
        <w:t>(CH</w:t>
      </w:r>
      <w:r w:rsidR="00974CBF" w:rsidRPr="00013B70">
        <w:rPr>
          <w:vertAlign w:val="subscript"/>
        </w:rPr>
        <w:t>3</w:t>
      </w:r>
      <w:r w:rsidR="00974CBF" w:rsidRPr="00013B70">
        <w:rPr>
          <w:spacing w:val="3"/>
          <w:lang w:eastAsia="el-GR"/>
        </w:rPr>
        <w:t>NH</w:t>
      </w:r>
      <w:r w:rsidR="00974CBF" w:rsidRPr="00013B70">
        <w:rPr>
          <w:vertAlign w:val="subscript"/>
        </w:rPr>
        <w:t>3</w:t>
      </w:r>
      <w:r w:rsidR="00974CBF" w:rsidRPr="00013B70">
        <w:rPr>
          <w:lang w:eastAsia="el-GR"/>
        </w:rPr>
        <w:t>)</w:t>
      </w:r>
      <w:r w:rsidR="00974CBF" w:rsidRPr="00013B70">
        <w:rPr>
          <w:vertAlign w:val="subscript"/>
        </w:rPr>
        <w:t>2</w:t>
      </w:r>
      <w:r w:rsidR="00974CBF" w:rsidRPr="00013B70">
        <w:rPr>
          <w:spacing w:val="3"/>
          <w:lang w:eastAsia="el-GR"/>
        </w:rPr>
        <w:t>[Pb</w:t>
      </w:r>
      <w:r w:rsidR="00974CBF" w:rsidRPr="00013B70">
        <w:rPr>
          <w:vertAlign w:val="subscript"/>
        </w:rPr>
        <w:t>3</w:t>
      </w:r>
      <w:r w:rsidR="00974CBF" w:rsidRPr="00013B70">
        <w:rPr>
          <w:lang w:eastAsia="el-GR"/>
        </w:rPr>
        <w:t>I</w:t>
      </w:r>
      <w:r w:rsidR="00974CBF" w:rsidRPr="00013B70">
        <w:rPr>
          <w:vertAlign w:val="subscript"/>
        </w:rPr>
        <w:t>10</w:t>
      </w:r>
      <w:r w:rsidR="00974CBF" w:rsidRPr="00013B70">
        <w:rPr>
          <w:spacing w:val="-12"/>
          <w:lang w:eastAsia="el-GR"/>
        </w:rPr>
        <w:t>]</w:t>
      </w:r>
      <w:r>
        <w:rPr>
          <w:spacing w:val="-12"/>
          <w:lang w:eastAsia="el-GR"/>
        </w:rPr>
        <w:t xml:space="preserve"> (where PEA is)</w:t>
      </w:r>
      <w:r w:rsidR="00974CBF" w:rsidRPr="00013B70">
        <w:rPr>
          <w:spacing w:val="-12"/>
          <w:lang w:eastAsia="el-GR"/>
        </w:rPr>
        <w:t xml:space="preserve">. </w:t>
      </w:r>
      <w:r w:rsidR="00974CBF" w:rsidRPr="00013B70">
        <w:t xml:space="preserve">Its advantages are </w:t>
      </w:r>
      <w:r w:rsidR="00972484" w:rsidRPr="00013B70">
        <w:t>greater</w:t>
      </w:r>
      <w:r w:rsidR="00974CBF" w:rsidRPr="00013B70">
        <w:t xml:space="preserve"> moisture stability than the standard 3D perovskite </w:t>
      </w:r>
      <w:r w:rsidR="00E056A5" w:rsidRPr="00013B70">
        <w:fldChar w:fldCharType="begin" w:fldLock="1"/>
      </w:r>
      <w:r w:rsidR="0011391E">
        <w:instrText>ADDIN CSL_CITATION {"citationItems":[{"id":"ITEM-1","itemData":{"DOI":"10.1002/anie.201406466","ISBN":"1433-7851","ISSN":"14337851","PMID":"25196933","abstract":"Two-dimensional hybrid perovskites are used as absorbers in solar cells. Our first-generation devices containing (PEA)(2)(MA)(2)[Pb3I10] (1; PEA=C6H5(CH2)(2)NH3+, MA=CH3NH3+) show an open-circuit voltage of 1.18V and a power conversion efficiency of 4.73%. The layered structure allows for high-quality films to be deposited through spin coating and high-temperature annealing is not required for device fabrication. The 3D perovskite (MA)[PbI3] (2) has recently been identified as a promising absorber for solar cells. However, its instability to moisture requires anhydrous processing and operating conditions. Films of 1 are more moisture resistant than films of 2 and devices containing 1 can be fabricated under ambient humidity levels. The larger bandgap of the 2Dstructure is also suitable as the higher bandgap absorber in a dual-absorber tandem device. Compared to 2, the layered perovskite structure may offer greater tunability at the molecular level for material optimization.","author":[{"dropping-particle":"","family":"Smith","given":"Ian C.","non-dropping-particle":"","parse-names":false,"suffix":""},{"dropping-particle":"","family":"Hoke","given":"Eric T.","non-dropping-particle":"","parse-names":false,"suffix":""},{"dropping-particle":"","family":"Solis-Ibarra","given":"Diego","non-dropping-particle":"","parse-names":false,"suffix":""},{"dropping-particle":"","family":"McGehee","given":"Michael D.","non-dropping-particle":"","parse-names":false,"suffix":""},{"dropping-particle":"","family":"Karunadasa","given":"Hemamala I.","non-dropping-particle":"","parse-names":false,"suffix":""}],"container-title":"Angewandte Chemie International Edition","id":"ITEM-1","issue":"42","issued":{"date-parts":[["2014","10","13"]]},"page":"11232-11235","publisher":"WILEY-VCH Verlag","title":"A Layered Hybrid Perovskite Solar-Cell Absorber with Enhanced Moisture Stability","type":"article-journal","volume":"53"},"uris":["http://www.mendeley.com/documents/?uuid=ca5cebf1-89e2-4de1-a297-bcba17811ff1"]}],"mendeley":{"formattedCitation":"[83]","plainTextFormattedCitation":"[83]","previouslyFormattedCitation":"[83]"},"properties":{"noteIndex":0},"schema":"https://github.com/citation-style-language/schema/raw/master/csl-citation.json"}</w:instrText>
      </w:r>
      <w:r w:rsidR="00E056A5" w:rsidRPr="00013B70">
        <w:fldChar w:fldCharType="separate"/>
      </w:r>
      <w:r w:rsidR="0011391E" w:rsidRPr="0011391E">
        <w:rPr>
          <w:noProof/>
        </w:rPr>
        <w:t>[83]</w:t>
      </w:r>
      <w:r w:rsidR="00E056A5" w:rsidRPr="00013B70">
        <w:fldChar w:fldCharType="end"/>
      </w:r>
      <w:r w:rsidR="00974CBF" w:rsidRPr="00013B70">
        <w:t xml:space="preserve">. The performance of the two </w:t>
      </w:r>
      <w:r w:rsidR="00EC43FC" w:rsidRPr="00013B70">
        <w:t xml:space="preserve">structure </w:t>
      </w:r>
      <w:r w:rsidR="00974CBF" w:rsidRPr="00013B70">
        <w:t xml:space="preserve">types </w:t>
      </w:r>
      <w:r w:rsidR="00935738" w:rsidRPr="00013B70">
        <w:t>was</w:t>
      </w:r>
      <w:r w:rsidR="00CD5EAD" w:rsidRPr="00013B70">
        <w:t xml:space="preserve"> compared in </w:t>
      </w:r>
      <w:r w:rsidR="00BC6FFF" w:rsidRPr="00013B70">
        <w:t xml:space="preserve">the cell architecture of </w:t>
      </w:r>
      <w:r w:rsidR="00974CBF" w:rsidRPr="00013B70">
        <w:t>(</w:t>
      </w:r>
      <w:r w:rsidR="00221966" w:rsidRPr="00013B70">
        <w:t>fluorine doped tin oxide coated (</w:t>
      </w:r>
      <w:r w:rsidR="000B6F06" w:rsidRPr="00013B70">
        <w:t>usually glass</w:t>
      </w:r>
      <w:r w:rsidR="00221966" w:rsidRPr="00013B70">
        <w:t>) (</w:t>
      </w:r>
      <w:r w:rsidR="00974CBF" w:rsidRPr="00013B70">
        <w:t>FTO</w:t>
      </w:r>
      <w:r w:rsidR="00221966" w:rsidRPr="00013B70">
        <w:t>)</w:t>
      </w:r>
      <w:r w:rsidR="00974CBF" w:rsidRPr="00013B70">
        <w:t>/TiO</w:t>
      </w:r>
      <w:r w:rsidR="00974CBF" w:rsidRPr="00013B70">
        <w:rPr>
          <w:vertAlign w:val="subscript"/>
        </w:rPr>
        <w:t xml:space="preserve">2 </w:t>
      </w:r>
      <w:r w:rsidR="005642AB" w:rsidRPr="00013B70">
        <w:t>mesoporous/</w:t>
      </w:r>
      <w:r w:rsidR="009925BC" w:rsidRPr="00013B70">
        <w:t>perovskite (</w:t>
      </w:r>
      <w:r w:rsidR="00756637" w:rsidRPr="00013B70">
        <w:t>3D/2D)</w:t>
      </w:r>
      <w:r w:rsidR="00974CBF" w:rsidRPr="00013B70">
        <w:t>/</w:t>
      </w:r>
      <w:r w:rsidR="00D964D4" w:rsidRPr="00013B70">
        <w:t>Spiro-MeOTAD</w:t>
      </w:r>
      <w:r w:rsidR="00E109F0" w:rsidRPr="00013B70">
        <w:t>/</w:t>
      </w:r>
      <w:r w:rsidR="00974CBF" w:rsidRPr="00013B70">
        <w:t>Au).</w:t>
      </w:r>
    </w:p>
    <w:p w14:paraId="75539BA6" w14:textId="77777777" w:rsidR="0087395E" w:rsidRPr="00013B70" w:rsidRDefault="00977B6D" w:rsidP="00D65B28">
      <w:r w:rsidRPr="00013B70">
        <w:t xml:space="preserve">One property of the 2D structure is the ability </w:t>
      </w:r>
      <w:r w:rsidR="00974CBF" w:rsidRPr="00013B70">
        <w:t>to have a layered structure, increas</w:t>
      </w:r>
      <w:r w:rsidR="007E5179" w:rsidRPr="00013B70">
        <w:t>ing</w:t>
      </w:r>
      <w:r w:rsidR="00974CBF" w:rsidRPr="00013B70">
        <w:t xml:space="preserve"> the </w:t>
      </w:r>
      <w:r w:rsidR="008202A2" w:rsidRPr="00013B70">
        <w:rPr>
          <w:i/>
        </w:rPr>
        <w:t>V</w:t>
      </w:r>
      <w:r w:rsidR="008202A2" w:rsidRPr="00013B70">
        <w:rPr>
          <w:vertAlign w:val="subscript"/>
        </w:rPr>
        <w:t>oc</w:t>
      </w:r>
      <w:r w:rsidR="00974CBF" w:rsidRPr="00013B70">
        <w:t xml:space="preserve"> and film quality. </w:t>
      </w:r>
      <w:r w:rsidR="0088080E" w:rsidRPr="00013B70">
        <w:t>Scientists found</w:t>
      </w:r>
      <w:r w:rsidR="007E5179" w:rsidRPr="00013B70">
        <w:t xml:space="preserve"> the</w:t>
      </w:r>
      <w:r w:rsidR="0088080E" w:rsidRPr="00013B70">
        <w:t xml:space="preserve"> </w:t>
      </w:r>
      <w:r w:rsidR="00974CBF" w:rsidRPr="00013B70">
        <w:t xml:space="preserve">higher </w:t>
      </w:r>
      <w:r w:rsidR="008202A2" w:rsidRPr="00013B70">
        <w:rPr>
          <w:i/>
        </w:rPr>
        <w:t>V</w:t>
      </w:r>
      <w:r w:rsidR="008202A2" w:rsidRPr="00013B70">
        <w:rPr>
          <w:vertAlign w:val="subscript"/>
        </w:rPr>
        <w:t>oc</w:t>
      </w:r>
      <w:r w:rsidR="00974CBF" w:rsidRPr="00013B70">
        <w:t xml:space="preserve"> at 1.18</w:t>
      </w:r>
      <w:r w:rsidR="00F72A9F" w:rsidRPr="00013B70">
        <w:t xml:space="preserve"> </w:t>
      </w:r>
      <w:r w:rsidR="00974CBF" w:rsidRPr="00013B70">
        <w:t xml:space="preserve">V was due to a </w:t>
      </w:r>
      <w:r w:rsidR="007E5179" w:rsidRPr="00013B70">
        <w:t>greater</w:t>
      </w:r>
      <w:r w:rsidR="00974CBF" w:rsidRPr="00013B70">
        <w:t xml:space="preserve"> band </w:t>
      </w:r>
      <w:r w:rsidR="00974CBF" w:rsidRPr="00013B70">
        <w:lastRenderedPageBreak/>
        <w:t xml:space="preserve">gap. There was high </w:t>
      </w:r>
      <w:r w:rsidR="00943AA6" w:rsidRPr="00013B70">
        <w:t>hysteresis</w:t>
      </w:r>
      <w:r w:rsidR="00974CBF" w:rsidRPr="00013B70">
        <w:t xml:space="preserve"> with a top efficiency of 7.02%, </w:t>
      </w:r>
      <w:r w:rsidR="008202A2" w:rsidRPr="00013B70">
        <w:rPr>
          <w:i/>
        </w:rPr>
        <w:t>J</w:t>
      </w:r>
      <w:r w:rsidR="008202A2" w:rsidRPr="00013B70">
        <w:rPr>
          <w:vertAlign w:val="subscript"/>
        </w:rPr>
        <w:t>sc</w:t>
      </w:r>
      <w:r w:rsidR="00974CBF" w:rsidRPr="00013B70">
        <w:t xml:space="preserve"> 11.53</w:t>
      </w:r>
      <w:r w:rsidR="00B8208A" w:rsidRPr="00013B70">
        <w:t xml:space="preserve"> </w:t>
      </w:r>
      <w:r w:rsidR="00974CBF" w:rsidRPr="00013B70">
        <w:t>mA cm</w:t>
      </w:r>
      <w:r w:rsidR="00974CBF" w:rsidRPr="00013B70">
        <w:rPr>
          <w:vertAlign w:val="superscript"/>
        </w:rPr>
        <w:t>-2</w:t>
      </w:r>
      <w:r w:rsidR="00974CBF" w:rsidRPr="00013B70">
        <w:t xml:space="preserve"> and </w:t>
      </w:r>
      <w:r w:rsidR="008202A2" w:rsidRPr="00013B70">
        <w:rPr>
          <w:i/>
        </w:rPr>
        <w:t>V</w:t>
      </w:r>
      <w:r w:rsidR="008202A2" w:rsidRPr="00013B70">
        <w:rPr>
          <w:vertAlign w:val="subscript"/>
        </w:rPr>
        <w:t>oc</w:t>
      </w:r>
      <w:r w:rsidR="00974CBF" w:rsidRPr="00013B70">
        <w:t xml:space="preserve"> 1.21</w:t>
      </w:r>
      <w:r w:rsidR="005744C8" w:rsidRPr="00013B70">
        <w:t xml:space="preserve"> </w:t>
      </w:r>
      <w:r w:rsidR="00974CBF" w:rsidRPr="00013B70">
        <w:t xml:space="preserve">V. A more accurate measurement </w:t>
      </w:r>
      <w:r w:rsidR="00FF220F" w:rsidRPr="00013B70">
        <w:t>at</w:t>
      </w:r>
      <w:r w:rsidR="00974CBF" w:rsidRPr="00013B70">
        <w:t xml:space="preserve"> a slow scan rate with the voltage point held constant for (70</w:t>
      </w:r>
      <w:r w:rsidR="00FF220F" w:rsidRPr="00013B70">
        <w:t xml:space="preserve"> </w:t>
      </w:r>
      <w:r w:rsidR="00974CBF" w:rsidRPr="00013B70">
        <w:t xml:space="preserve">s) still showed capacitive effects, hence fitting this data gave a fill factor of 60%, </w:t>
      </w:r>
      <w:r w:rsidR="00974CBF" w:rsidRPr="00013B70">
        <w:rPr>
          <w:i/>
        </w:rPr>
        <w:t>J</w:t>
      </w:r>
      <w:r w:rsidR="00974CBF" w:rsidRPr="00013B70">
        <w:rPr>
          <w:vertAlign w:val="subscript"/>
        </w:rPr>
        <w:t>sc</w:t>
      </w:r>
      <w:r w:rsidR="00974CBF" w:rsidRPr="00013B70">
        <w:t xml:space="preserve"> 6.72 mA cm</w:t>
      </w:r>
      <w:r w:rsidR="00974CBF" w:rsidRPr="00013B70">
        <w:rPr>
          <w:vertAlign w:val="superscript"/>
        </w:rPr>
        <w:t>-2</w:t>
      </w:r>
      <w:r w:rsidR="00974CBF" w:rsidRPr="00013B70">
        <w:t xml:space="preserve"> </w:t>
      </w:r>
      <w:r w:rsidR="008202A2" w:rsidRPr="00013B70">
        <w:rPr>
          <w:i/>
        </w:rPr>
        <w:t>V</w:t>
      </w:r>
      <w:r w:rsidR="008202A2" w:rsidRPr="00013B70">
        <w:rPr>
          <w:vertAlign w:val="subscript"/>
        </w:rPr>
        <w:t>oc</w:t>
      </w:r>
      <w:r w:rsidR="00974CBF" w:rsidRPr="00013B70">
        <w:t xml:space="preserve"> 1.18</w:t>
      </w:r>
      <w:r w:rsidR="005B5389" w:rsidRPr="00013B70">
        <w:t xml:space="preserve"> </w:t>
      </w:r>
      <w:r w:rsidR="00974CBF" w:rsidRPr="00013B70">
        <w:t>V and an efficiency of 4.73%.</w:t>
      </w:r>
    </w:p>
    <w:p w14:paraId="238721F2" w14:textId="77777777" w:rsidR="0087395E" w:rsidRPr="00013B70" w:rsidRDefault="00EC1A93" w:rsidP="00D65B28">
      <w:r w:rsidRPr="00013B70">
        <w:t xml:space="preserve">When </w:t>
      </w:r>
      <w:r w:rsidR="0088080E" w:rsidRPr="00013B70">
        <w:t>they assessed</w:t>
      </w:r>
      <w:r w:rsidRPr="00013B70">
        <w:t xml:space="preserve"> the crystal’s stability,</w:t>
      </w:r>
      <w:r w:rsidR="00974CBF" w:rsidRPr="00013B70">
        <w:t xml:space="preserve"> XRD </w:t>
      </w:r>
      <w:r w:rsidRPr="00013B70">
        <w:t xml:space="preserve">data showed </w:t>
      </w:r>
      <w:r w:rsidR="00974CBF" w:rsidRPr="00013B70">
        <w:t>no evidence of decay to PbI</w:t>
      </w:r>
      <w:r w:rsidR="00974CBF" w:rsidRPr="00013B70">
        <w:rPr>
          <w:vertAlign w:val="subscript"/>
        </w:rPr>
        <w:t>2</w:t>
      </w:r>
      <w:r w:rsidR="00974CBF" w:rsidRPr="00013B70">
        <w:t xml:space="preserve"> (46 </w:t>
      </w:r>
      <w:r w:rsidR="008F34F4" w:rsidRPr="00013B70">
        <w:t>days/</w:t>
      </w:r>
      <w:r w:rsidR="00E109F0" w:rsidRPr="00013B70">
        <w:t>52</w:t>
      </w:r>
      <w:r w:rsidR="00FA489B" w:rsidRPr="00013B70">
        <w:t xml:space="preserve">% </w:t>
      </w:r>
      <w:r w:rsidR="00074F72" w:rsidRPr="00013B70">
        <w:t>RH/</w:t>
      </w:r>
      <w:r w:rsidR="00053A10" w:rsidRPr="00013B70">
        <w:t>RT</w:t>
      </w:r>
      <w:r w:rsidR="00B52A1C" w:rsidRPr="00013B70">
        <w:t>/</w:t>
      </w:r>
      <w:r w:rsidR="00974CBF" w:rsidRPr="00013B70">
        <w:t xml:space="preserve">air) whereas </w:t>
      </w:r>
      <w:r w:rsidR="005744C8" w:rsidRPr="00013B70">
        <w:t>CH</w:t>
      </w:r>
      <w:r w:rsidR="005744C8" w:rsidRPr="00013B70">
        <w:rPr>
          <w:vertAlign w:val="subscript"/>
        </w:rPr>
        <w:t>3</w:t>
      </w:r>
      <w:r w:rsidR="005744C8" w:rsidRPr="00013B70">
        <w:t>NH</w:t>
      </w:r>
      <w:r w:rsidR="005744C8" w:rsidRPr="00013B70">
        <w:rPr>
          <w:vertAlign w:val="subscript"/>
        </w:rPr>
        <w:t>3</w:t>
      </w:r>
      <w:r w:rsidR="00974CBF" w:rsidRPr="00013B70">
        <w:t>Pb(I/Cl)</w:t>
      </w:r>
      <w:r w:rsidR="00974CBF" w:rsidRPr="00013B70">
        <w:rPr>
          <w:vertAlign w:val="subscript"/>
        </w:rPr>
        <w:t>3</w:t>
      </w:r>
      <w:r w:rsidR="00974CBF" w:rsidRPr="00013B70">
        <w:t xml:space="preserve"> showed clear evidence of degradation within 5</w:t>
      </w:r>
      <w:r w:rsidR="00DA237F" w:rsidRPr="00013B70">
        <w:t xml:space="preserve"> to</w:t>
      </w:r>
      <w:r w:rsidR="00A771A1" w:rsidRPr="00013B70">
        <w:t xml:space="preserve"> </w:t>
      </w:r>
      <w:r w:rsidR="00974CBF" w:rsidRPr="00013B70">
        <w:t>40 days. The absorbance spectrum data in their supporting information shows little change after 47</w:t>
      </w:r>
      <w:r w:rsidR="00DB2A99" w:rsidRPr="00013B70">
        <w:t xml:space="preserve"> days</w:t>
      </w:r>
      <w:r w:rsidR="00974CBF" w:rsidRPr="00013B70">
        <w:t xml:space="preserve"> from the region 525</w:t>
      </w:r>
      <w:r w:rsidR="00685FC2" w:rsidRPr="00013B70">
        <w:t xml:space="preserve"> </w:t>
      </w:r>
      <w:r w:rsidR="00EB52A6" w:rsidRPr="00013B70">
        <w:t xml:space="preserve">nm and lower: </w:t>
      </w:r>
      <w:r w:rsidR="00974CBF" w:rsidRPr="00013B70">
        <w:t xml:space="preserve">above this the </w:t>
      </w:r>
      <w:r w:rsidR="00EB52A6" w:rsidRPr="00013B70">
        <w:t>absorbance</w:t>
      </w:r>
      <w:r w:rsidR="00974CBF" w:rsidRPr="00013B70">
        <w:t xml:space="preserve"> is reduced from 4.4 to 3</w:t>
      </w:r>
      <w:r w:rsidR="0087395E" w:rsidRPr="00013B70">
        <w:t>,</w:t>
      </w:r>
      <w:r w:rsidR="00974CBF" w:rsidRPr="00013B70">
        <w:t xml:space="preserve"> but this is far more stable than the 3D </w:t>
      </w:r>
      <w:r w:rsidR="003A78B1" w:rsidRPr="00013B70">
        <w:t>CH</w:t>
      </w:r>
      <w:r w:rsidR="003A78B1" w:rsidRPr="00013B70">
        <w:rPr>
          <w:vertAlign w:val="subscript"/>
        </w:rPr>
        <w:t>3</w:t>
      </w:r>
      <w:r w:rsidR="003A78B1" w:rsidRPr="00013B70">
        <w:t>NH</w:t>
      </w:r>
      <w:r w:rsidR="003A78B1" w:rsidRPr="00013B70">
        <w:rPr>
          <w:vertAlign w:val="subscript"/>
        </w:rPr>
        <w:t>3</w:t>
      </w:r>
      <w:r w:rsidR="00974CBF" w:rsidRPr="00013B70">
        <w:t>PbX</w:t>
      </w:r>
      <w:r w:rsidR="00974CBF" w:rsidRPr="00013B70">
        <w:rPr>
          <w:vertAlign w:val="subscript"/>
        </w:rPr>
        <w:t>3</w:t>
      </w:r>
      <w:r w:rsidR="00974CBF" w:rsidRPr="00013B70">
        <w:t xml:space="preserve"> based perovskite where loss occurs along the whole spectrum.</w:t>
      </w:r>
    </w:p>
    <w:p w14:paraId="122E1776" w14:textId="77777777" w:rsidR="007B25AD" w:rsidRPr="00013B70" w:rsidRDefault="00974CBF" w:rsidP="00D65B28">
      <w:r w:rsidRPr="00013B70">
        <w:t xml:space="preserve">They also observed this in the visual inspection over 20 days. Suggestions to increase stability such as fluorocarbons were also mentioned. </w:t>
      </w:r>
    </w:p>
    <w:p w14:paraId="0D46B57B" w14:textId="77777777" w:rsidR="007B25AD" w:rsidRPr="00013B70" w:rsidRDefault="00A223ED" w:rsidP="00D65B28">
      <w:r w:rsidRPr="00013B70">
        <w:rPr>
          <w:noProof/>
        </w:rPr>
        <w:drawing>
          <wp:inline distT="0" distB="0" distL="0" distR="0" wp14:anchorId="1D57E8B2" wp14:editId="5086C80F">
            <wp:extent cx="2887980" cy="2443480"/>
            <wp:effectExtent l="1905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2887980" cy="2443480"/>
                    </a:xfrm>
                    <a:prstGeom prst="rect">
                      <a:avLst/>
                    </a:prstGeom>
                    <a:noFill/>
                    <a:ln w="9525">
                      <a:noFill/>
                      <a:miter lim="800000"/>
                      <a:headEnd/>
                      <a:tailEnd/>
                    </a:ln>
                  </pic:spPr>
                </pic:pic>
              </a:graphicData>
            </a:graphic>
          </wp:inline>
        </w:drawing>
      </w:r>
    </w:p>
    <w:p w14:paraId="5FF09346" w14:textId="50FEE3A6" w:rsidR="002C0AA5" w:rsidRDefault="00974CBF" w:rsidP="00F90704">
      <w:pPr>
        <w:pStyle w:val="Figures"/>
      </w:pPr>
      <w:bookmarkStart w:id="168" w:name="_Toc434948725"/>
      <w:r w:rsidRPr="00013B70">
        <w:t xml:space="preserve">Figure </w:t>
      </w:r>
      <w:fldSimple w:instr=" SEQ Figure \* ARABIC ">
        <w:r w:rsidR="009B4740">
          <w:rPr>
            <w:noProof/>
          </w:rPr>
          <w:t>12</w:t>
        </w:r>
      </w:fldSimple>
      <w:r w:rsidR="004609C6" w:rsidRPr="00013B70">
        <w:t>:</w:t>
      </w:r>
      <w:r w:rsidRPr="00013B70">
        <w:t xml:space="preserve"> </w:t>
      </w:r>
      <w:bookmarkStart w:id="169" w:name="_Toc434948762"/>
      <w:r w:rsidRPr="00013B70">
        <w:t xml:space="preserve">Absorption spectra of film </w:t>
      </w:r>
      <w:r w:rsidRPr="00013B70">
        <w:rPr>
          <w:lang w:eastAsia="el-GR"/>
        </w:rPr>
        <w:t>(PEA)</w:t>
      </w:r>
      <w:r w:rsidRPr="00013B70">
        <w:rPr>
          <w:vertAlign w:val="subscript"/>
        </w:rPr>
        <w:t>2</w:t>
      </w:r>
      <w:r w:rsidRPr="00013B70">
        <w:rPr>
          <w:lang w:eastAsia="el-GR"/>
        </w:rPr>
        <w:t>(CH</w:t>
      </w:r>
      <w:r w:rsidRPr="00013B70">
        <w:rPr>
          <w:vertAlign w:val="subscript"/>
        </w:rPr>
        <w:t>3</w:t>
      </w:r>
      <w:r w:rsidRPr="00013B70">
        <w:rPr>
          <w:spacing w:val="3"/>
          <w:lang w:eastAsia="el-GR"/>
        </w:rPr>
        <w:t>NH</w:t>
      </w:r>
      <w:r w:rsidRPr="00013B70">
        <w:rPr>
          <w:vertAlign w:val="subscript"/>
        </w:rPr>
        <w:t>3</w:t>
      </w:r>
      <w:r w:rsidRPr="00013B70">
        <w:rPr>
          <w:lang w:eastAsia="el-GR"/>
        </w:rPr>
        <w:t>)</w:t>
      </w:r>
      <w:r w:rsidRPr="00013B70">
        <w:rPr>
          <w:vertAlign w:val="subscript"/>
        </w:rPr>
        <w:t>2</w:t>
      </w:r>
      <w:r w:rsidRPr="00013B70">
        <w:rPr>
          <w:spacing w:val="3"/>
          <w:lang w:eastAsia="el-GR"/>
        </w:rPr>
        <w:t>[Pb</w:t>
      </w:r>
      <w:r w:rsidRPr="00013B70">
        <w:rPr>
          <w:vertAlign w:val="subscript"/>
        </w:rPr>
        <w:t>3</w:t>
      </w:r>
      <w:r w:rsidRPr="00013B70">
        <w:rPr>
          <w:lang w:eastAsia="el-GR"/>
        </w:rPr>
        <w:t>I</w:t>
      </w:r>
      <w:r w:rsidRPr="00013B70">
        <w:rPr>
          <w:vertAlign w:val="subscript"/>
        </w:rPr>
        <w:t>10</w:t>
      </w:r>
      <w:r w:rsidRPr="00013B70">
        <w:t xml:space="preserve">] upon exposure to 52% relative humidity </w:t>
      </w:r>
      <w:r w:rsidR="002C0364" w:rsidRPr="00013B70">
        <w:t>(</w:t>
      </w:r>
      <w:r w:rsidR="002119D4">
        <w:t>reproduced</w:t>
      </w:r>
      <w:r w:rsidR="002C0364" w:rsidRPr="00013B70">
        <w:t xml:space="preserve"> with permission </w:t>
      </w:r>
      <w:r w:rsidRPr="00013B70">
        <w:t>from</w:t>
      </w:r>
      <w:r w:rsidR="002C0364" w:rsidRPr="00013B70">
        <w:t xml:space="preserve"> Ref. </w:t>
      </w:r>
      <w:r w:rsidR="00E056A5" w:rsidRPr="00013B70">
        <w:fldChar w:fldCharType="begin" w:fldLock="1"/>
      </w:r>
      <w:r w:rsidR="0011391E">
        <w:instrText>ADDIN CSL_CITATION {"citationItems":[{"id":"ITEM-1","itemData":{"DOI":"10.1002/anie.201406466","ISBN":"1433-7851","ISSN":"14337851","PMID":"25196933","abstract":"Two-dimensional hybrid perovskites are used as absorbers in solar cells. Our first-generation devices containing (PEA)(2)(MA)(2)[Pb3I10] (1; PEA=C6H5(CH2)(2)NH3+, MA=CH3NH3+) show an open-circuit voltage of 1.18V and a power conversion efficiency of 4.73%. The layered structure allows for high-quality films to be deposited through spin coating and high-temperature annealing is not required for device fabrication. The 3D perovskite (MA)[PbI3] (2) has recently been identified as a promising absorber for solar cells. However, its instability to moisture requires anhydrous processing and operating conditions. Films of 1 are more moisture resistant than films of 2 and devices containing 1 can be fabricated under ambient humidity levels. The larger bandgap of the 2Dstructure is also suitable as the higher bandgap absorber in a dual-absorber tandem device. Compared to 2, the layered perovskite structure may offer greater tunability at the molecular level for material optimization.","author":[{"dropping-particle":"","family":"Smith","given":"Ian C.","non-dropping-particle":"","parse-names":false,"suffix":""},{"dropping-particle":"","family":"Hoke","given":"Eric T.","non-dropping-particle":"","parse-names":false,"suffix":""},{"dropping-particle":"","family":"Solis-Ibarra","given":"Diego","non-dropping-particle":"","parse-names":false,"suffix":""},{"dropping-particle":"","family":"McGehee","given":"Michael D.","non-dropping-particle":"","parse-names":false,"suffix":""},{"dropping-particle":"","family":"Karunadasa","given":"Hemamala I.","non-dropping-particle":"","parse-names":false,"suffix":""}],"container-title":"Angewandte Chemie International Edition","id":"ITEM-1","issue":"42","issued":{"date-parts":[["2014","10","13"]]},"page":"11232-11235","publisher":"WILEY-VCH Verlag","title":"A Layered Hybrid Perovskite Solar-Cell Absorber with Enhanced Moisture Stability","type":"article-journal","volume":"53"},"uris":["http://www.mendeley.com/documents/?uuid=ca5cebf1-89e2-4de1-a297-bcba17811ff1"]}],"mendeley":{"formattedCitation":"[83]","plainTextFormattedCitation":"[83]","previouslyFormattedCitation":"[83]"},"properties":{"noteIndex":0},"schema":"https://github.com/citation-style-language/schema/raw/master/csl-citation.json"}</w:instrText>
      </w:r>
      <w:r w:rsidR="00E056A5" w:rsidRPr="00013B70">
        <w:fldChar w:fldCharType="separate"/>
      </w:r>
      <w:r w:rsidR="0011391E" w:rsidRPr="0011391E">
        <w:rPr>
          <w:i w:val="0"/>
          <w:noProof/>
        </w:rPr>
        <w:t>[83]</w:t>
      </w:r>
      <w:r w:rsidR="00E056A5" w:rsidRPr="00013B70">
        <w:fldChar w:fldCharType="end"/>
      </w:r>
      <w:r w:rsidR="002C0364" w:rsidRPr="00013B70">
        <w:t>)</w:t>
      </w:r>
      <w:r w:rsidR="000D65D9">
        <w:t xml:space="preserve"> (find out on the w</w:t>
      </w:r>
      <w:r w:rsidR="0051044B">
        <w:t>a</w:t>
      </w:r>
      <w:r w:rsidR="000D65D9">
        <w:t>y to reference</w:t>
      </w:r>
      <w:r w:rsidR="0051044B">
        <w:t xml:space="preserve"> from Wiley</w:t>
      </w:r>
      <w:r w:rsidR="000D65D9">
        <w:t>)</w:t>
      </w:r>
    </w:p>
    <w:p w14:paraId="6CACD838" w14:textId="7D87E139" w:rsidR="007B25AD" w:rsidRPr="00013B70" w:rsidRDefault="002C0AA5" w:rsidP="006E3DD7">
      <w:r>
        <w:t xml:space="preserve">More recent information on </w:t>
      </w:r>
      <w:r w:rsidR="0011391E">
        <w:t xml:space="preserve">their performance </w:t>
      </w:r>
      <w:r w:rsidR="006D343A">
        <w:t xml:space="preserve">and stability </w:t>
      </w:r>
      <w:r>
        <w:t xml:space="preserve">can be found </w:t>
      </w:r>
      <w:r w:rsidR="0011391E">
        <w:t xml:space="preserve">in </w:t>
      </w:r>
      <w:r w:rsidR="000A42FD">
        <w:t xml:space="preserve">a </w:t>
      </w:r>
      <w:r w:rsidR="00FE640A">
        <w:t>short report/</w:t>
      </w:r>
      <w:r w:rsidR="0011391E">
        <w:t>review</w:t>
      </w:r>
      <w:r w:rsidR="007053D2">
        <w:t xml:space="preserve"> </w:t>
      </w:r>
      <w:r w:rsidR="0011391E">
        <w:fldChar w:fldCharType="begin" w:fldLock="1"/>
      </w:r>
      <w:r w:rsidR="00656764">
        <w:instrText>ADDIN CSL_CITATION {"citationItems":[{"id":"ITEM-1","itemData":{"DOI":"10.1016/J.CHEMPR.2017.02.015","ISSN":"2451-9294","abstract":"Ruddlesden-Popper halide perovskites are now viewed as a promising avenue in perovskite solar cells in terms of both stability and high power-conversion efficiencies. We provide context to the efforts of Kanatzidis and coworkers, who, in this issue of Chem, have unveiled promising developments in the higher members of the (CH3(CH2)3NH3)2(CH3NH3)n−1PbnI3n+1 series.","author":[{"dropping-particle":"","family":"Koh","given":"Teck Ming","non-dropping-particle":"","parse-names":false,"suffix":""},{"dropping-particle":"","family":"Febriansyah","given":"Benny","non-dropping-particle":"","parse-names":false,"suffix":""},{"dropping-particle":"","family":"Mathews","given":"Nripan","non-dropping-particle":"","parse-names":false,"suffix":""}],"container-title":"Chem","id":"ITEM-1","issue":"3","issued":{"date-parts":[["2017","3","9"]]},"page":"326-327","publisher":"Cell Press","title":"Ruddlesden-Popper Perovskite Solar Cells","type":"article-journal","volume":"2"},"uris":["http://www.mendeley.com/documents/?uuid=a06609c1-58db-4ffa-9262-294363477288"]}],"mendeley":{"formattedCitation":"[48]","plainTextFormattedCitation":"[48]","previouslyFormattedCitation":"[55]"},"properties":{"noteIndex":0},"schema":"https://github.com/citation-style-language/schema/raw/master/csl-citation.json"}</w:instrText>
      </w:r>
      <w:r w:rsidR="0011391E">
        <w:fldChar w:fldCharType="separate"/>
      </w:r>
      <w:r w:rsidR="00656764" w:rsidRPr="00656764">
        <w:rPr>
          <w:noProof/>
        </w:rPr>
        <w:t>[48]</w:t>
      </w:r>
      <w:r w:rsidR="0011391E">
        <w:fldChar w:fldCharType="end"/>
      </w:r>
      <w:r w:rsidR="006D343A">
        <w:t xml:space="preserve"> and Refs. </w:t>
      </w:r>
      <w:r w:rsidR="006D343A">
        <w:fldChar w:fldCharType="begin" w:fldLock="1"/>
      </w:r>
      <w:r w:rsidR="00656764">
        <w:instrText xml:space="preserve">ADDIN CSL_CITATION {"citationItems":[{"id":"ITEM-1","itemData":{"DOI":"10.1038/nature18306","ISBN":"1476-4687 (Electronic) 0028-0836 (Linking)","ISSN":"14764687","PMID":"27383783","abstract":"Three-dimensional organic–inorganic perovskites have emerged as one of the most promising thin-film solar cell materials owing to their remarkable photophysical properties1–5, which have led to power conversion efficiencies exceeding 20 per cent6,7, with the prospect of further improvements towards the Shockley– Queisser limit for a single‐junction solar cell (33.5 per cent)8. Besides efficiency, another critical factor for photovoltaics and other optoelectronic applications is environmental stability and photostability under operating conditions9–15. In contrast to their three-dimensional counterparts, Ruddlesden–Popper phases—layered two-dimensional perovskite films—have shown promising stability, but poor efficiency at only 4.73 per cent13,16,17. This relatively poor efficiency is attributed to the inhibition of out-of-plane charge transport by the organic cations, which act like insulating spacing layers between the conducting inorganic slabs. Here we overcome this issue in layered perovskites by producing thin films of near-single-crystalline quality, in which the crystallographic planes of the inorganic perovskite component have a strongly preferential out-of-plane alignment with respect to the contacts in planar solar cells to facilitate efficient charge transport. We report a photovoltaic efficiency of 12.52 per cent with no hysteresis, and the devices exhibit greatly improved stability in comparison to their three-dimensional counterparts when subjected to light, humidity and heat stress tests. Unencapsulated two-dimensional perovskite devices retain over 60 per cent of their efficiency for over 2,250 hours under constant, standard (AM1.5G) illumination, and exhibit greater tolerance to 65 per cent relative humidity than do three-dimensional equivalents. When the devices are encapsulated, the layered devices do not show any degradation under constant AM1.5G illumination or humidity. We anticipate that these results will lead to the growth of single-crystalline, solution-processed, layered, hybrid, perovskite thin films, which are essential for high-performance opto-electronic devices with technologically.","author":[{"dropping-particle":"","family":"Tsai","given":"Hsinhan","non-dropping-particle":"","parse-names":false,"suffix":""},{"dropping-particle":"","family":"Nie","given":"Wanyi","non-dropping-particle":"","parse-names":false,"suffix":""},{"dropping-particle":"","family":"Blancon","given":"Jean Christophe","non-dropping-particle":"","parse-names":false,"suffix":""},{"dropping-particle":"","family":"Stoumpos","given":"Constantinos C.","non-dropping-particle":"","parse-names":false,"suffix":""},{"dropping-particle":"","family":"Asadpour","given":"Reza","non-dropping-particle":"","parse-names":false,"suffix":""},{"dropping-particle":"","family":"Harutyunyan","given":"Boris","non-dropping-particle":"","parse-names":false,"suffix":""},{"dropping-particle":"","family":"Neukirch","given":"Amanda J.","non-dropping-particle":"","parse-names":false,"suffix":""},{"dropping-particle":"","family":"Verduzco","given":"Rafael","non-dropping-particle":"","parse-names":false,"suffix":""},{"dropping-particle":"","family":"Crochet","given":"Jared J.","non-dropping-particle":"","parse-names":false,"suffix":""},{"dropping-particle":"","family":"Tretiak","given":"Sergei","non-dropping-particle":"","parse-names":false,"suffix":""},{"dropping-particle":"","family":"Pedesseau","given":"Laurent","non-dropping-particle":"","parse-names":false,"suffix":""},{"dropping-particle":"","family":"Even","given":"Jacky","non-dropping-particle":"","parse-names":false,"suffix":""},{"dropping-particle":"","family":"Alam","given":"Muhammad A.","non-dropping-particle":"","parse-names":false,"suffix":""},{"dropping-particle":"","family":"Gupta","given":"Gautam","non-dropping-particle":"","parse-names":false,"suffix":""},{"dropping-particle":"","family":"Lou","given":"Jun","non-dropping-particle":"","parse-names":false,"suffix":""},{"dropping-particle":"","family":"Ajayan","given":"Pulickel M.","non-dropping-particle":"","parse-names":false,"suffix":""},{"dropping-particle":"","family":"Bedzyk","given":"Michael J.","non-dropping-particle":"","parse-names":false,"suffix":""},{"dropping-particle":"","family":"Kanatzidis","given":"Mercouri G.","non-dropping-particle":"","parse-names":false,"suffix":""},{"dropping-particle":"","family":"Mohite","given":"Aditya D.","non-dropping-particle":"","parse-names":false,"suffix":""}],"container-title":"Nature","id":"ITEM-1","issue":"7616","issued":{"date-parts":[["2016","8","6"]]},"page":"312-317","publisher":"Nature Publishing Group","title":"High-efficiency two-dimensional ruddlesden-popper perovskite solar cells","type":"article-journal","volume":"536"},"uris":["http://www.mendeley.com/documents/?uuid=6b9924bb-f373-3763-a5ac-4ab526baa752"]},{"id":"ITEM-2","itemData":{"DOI":"10.1016/J.CHEMPR.2017.02.004","ISSN":"2451-9294","abstract":"Here, we present the fifth member (n = 5) of the Ruddlesden-Popper (CH3(CH2)3NH3)2(CH3NH3)n−1PbnI3n+1 family, which we successfully synthesized in high yield and purity. Phase purity could be clearly determined from its X-ray powder diffraction patterns, which feature the (0k0) Bragg reflections at low 2θ angles. The obtained pure n = 5 compound was confirmed to be a direct band-gap semiconductor with Eg = 1.83 eV. The direct nature of the band gap is supported by density functional theory calculations. Intense photoluminescence was observed at room temperature at 678 nm arising from the band edge of the material. High-quality thin films can be prepared by the hot-casting method from solutions with a pure-phase compound as a precursor. The planar solar cells fabricated with n = 5 thin films demonstrate excellent power-conversion efficiency of 8.71% with an impressive open-circuit voltage of </w:instrText>
      </w:r>
      <w:r w:rsidR="00656764">
        <w:rPr>
          <w:rFonts w:ascii="Cambria Math" w:hAnsi="Cambria Math" w:cs="Cambria Math"/>
        </w:rPr>
        <w:instrText>∼</w:instrText>
      </w:r>
      <w:r w:rsidR="00656764">
        <w:instrText>1 V. Our results point to the use of layered perovskites with higher n numbers and pure chemical composition.","author":[{"dropping-particle":"","family":"Stoumpos","given":"Constantinos C.","non-dropping-particle":"","parse-names":false,"suffix":""},{"dropping-particle":"","family":"Soe","given":"Chan Myae Myae","non-dropping-particle":"","parse-names":false,"suffix":""},{"dropping-particle":"","family":"Tsai","given":"Hsinhan","non-dropping-particle":"","parse-names":false,"suffix":""},{"dropping-particle":"","family":"Nie","given":"Wanyi","non-dropping-particle":"","parse-names":false,"suffix":""},{"dropping-particle":"","family":"Blancon","given":"Jean-Christophe","non-dropping-particle":"","parse-names":false,"suffix":""},{"dropping-particle":"","family":"Cao","given":"Duyen H.","non-dropping-particle":"","parse-names":false,"suffix":""},{"dropping-particle":"","family":"Liu","given":"Fangze","non-dropping-particle":"","parse-names":false,"suffix":""},{"dropping-particle":"","family":"Traoré","given":"Boubacar","non-dropping-particle":"","parse-names":false,"suffix":""},{"dropping-particle":"","family":"Katan","given":"Claudine","non-dropping-particle":"","parse-names":false,"suffix":""},{"dropping-particle":"","family":"Even","given":"Jacky","non-dropping-particle":"","parse-names":false,"suffix":""},{"dropping-particle":"","family":"Mohite","given":"Aditya D.","non-dropping-particle":"","parse-names":false,"suffix":""},{"dropping-particle":"","family":"Kanatzidis","given":"Mercouri G.","non-dropping-particle":"","parse-names":false,"suffix":""}],"container-title":"Chem","id":"ITEM-2","issue":"3","issued":{"date-parts":[["2017","3","9"]]},"page":"427-440","publisher":"Cell Press","title":"High Members of the 2D Ruddlesden-Popper Halide Perovskites: Synthesis, Optical Properties, and Solar Cells of (CH3(CH2)3NH3)2(CH3NH3)4Pb5I16","type":"article-journal","volume":"2"},"uris":["http://www.mendeley.com/documents/?uuid=3c1ca618-6316-3568-aa31-1e27caa9f3dc"]}],"mendeley":{"formattedCitation":"[84,85]","plainTextFormattedCitation":"[84,85]","previouslyFormattedCitation":"[84,85]"},"properties":{"noteIndex":0},"schema":"https://github.com/citation-style-language/schema/raw/master/csl-citation.json"}</w:instrText>
      </w:r>
      <w:r w:rsidR="006D343A">
        <w:fldChar w:fldCharType="separate"/>
      </w:r>
      <w:r w:rsidR="00FE640A" w:rsidRPr="00FE640A">
        <w:rPr>
          <w:noProof/>
        </w:rPr>
        <w:t>[84,85]</w:t>
      </w:r>
      <w:r w:rsidR="006D343A">
        <w:fldChar w:fldCharType="end"/>
      </w:r>
      <w:r w:rsidR="00974CBF" w:rsidRPr="00013B70">
        <w:t>.</w:t>
      </w:r>
      <w:bookmarkStart w:id="170" w:name="__75_"/>
      <w:bookmarkEnd w:id="168"/>
      <w:bookmarkEnd w:id="169"/>
      <w:bookmarkEnd w:id="170"/>
    </w:p>
    <w:p w14:paraId="3DEFC073" w14:textId="77777777" w:rsidR="002C0C09" w:rsidRPr="00013B70" w:rsidRDefault="00686CCC" w:rsidP="00C33574">
      <w:pPr>
        <w:pStyle w:val="Heading3"/>
      </w:pPr>
      <w:bookmarkStart w:id="171" w:name="_MAPb_I3_xBrx_3__colour_changes_and_high"/>
      <w:bookmarkStart w:id="172" w:name="_Ref474952769"/>
      <w:bookmarkStart w:id="173" w:name="_Ref474952771"/>
      <w:bookmarkStart w:id="174" w:name="_Toc530166430"/>
      <w:bookmarkStart w:id="175" w:name="_Toc530166565"/>
      <w:bookmarkStart w:id="176" w:name="_Toc530167117"/>
      <w:bookmarkStart w:id="177" w:name="_Toc530167258"/>
      <w:bookmarkStart w:id="178" w:name="_Toc4264478"/>
      <w:bookmarkStart w:id="179" w:name="_Ref474952759"/>
      <w:bookmarkStart w:id="180" w:name="_Ref474952764"/>
      <w:bookmarkEnd w:id="171"/>
      <w:r w:rsidRPr="00013B70">
        <w:t xml:space="preserve">Chlorine doping in </w:t>
      </w:r>
      <w:r w:rsidR="00B577BE" w:rsidRPr="00013B70">
        <w:t>CH</w:t>
      </w:r>
      <w:r w:rsidR="00B577BE" w:rsidRPr="00013B70">
        <w:rPr>
          <w:vertAlign w:val="subscript"/>
        </w:rPr>
        <w:t>5</w:t>
      </w:r>
      <w:r w:rsidR="00B577BE" w:rsidRPr="00013B70">
        <w:t>IN</w:t>
      </w:r>
      <w:r w:rsidR="00B577BE" w:rsidRPr="00013B70">
        <w:rPr>
          <w:vertAlign w:val="subscript"/>
        </w:rPr>
        <w:t>2</w:t>
      </w:r>
      <w:r w:rsidRPr="00013B70">
        <w:t>PbI/Cl</w:t>
      </w:r>
      <w:bookmarkEnd w:id="172"/>
      <w:bookmarkEnd w:id="173"/>
      <w:bookmarkEnd w:id="174"/>
      <w:bookmarkEnd w:id="175"/>
      <w:bookmarkEnd w:id="176"/>
      <w:bookmarkEnd w:id="177"/>
      <w:bookmarkEnd w:id="178"/>
    </w:p>
    <w:p w14:paraId="31B6C908" w14:textId="2B7FB4F8" w:rsidR="0087395E" w:rsidRPr="00013B70" w:rsidRDefault="00974CBF" w:rsidP="00D65B28">
      <w:r w:rsidRPr="00013B70">
        <w:t>Other cations and mixture</w:t>
      </w:r>
      <w:r w:rsidR="00EB52A6" w:rsidRPr="00013B70">
        <w:t>s</w:t>
      </w:r>
      <w:r w:rsidRPr="00013B70">
        <w:t xml:space="preserve"> of halides can affect the performance of solar cells. </w:t>
      </w:r>
      <w:r w:rsidR="00FC1D54" w:rsidRPr="00013B70">
        <w:t xml:space="preserve">A </w:t>
      </w:r>
      <w:r w:rsidR="00EB52A6" w:rsidRPr="00013B70">
        <w:t>single-</w:t>
      </w:r>
      <w:r w:rsidR="00AE15A8" w:rsidRPr="00013B70">
        <w:t xml:space="preserve">step solution </w:t>
      </w:r>
      <w:r w:rsidR="00FC1D54" w:rsidRPr="00013B70">
        <w:t>method</w:t>
      </w:r>
      <w:r w:rsidR="00AE15A8" w:rsidRPr="00013B70">
        <w:t xml:space="preserve"> </w:t>
      </w:r>
      <w:r w:rsidR="00FC1D54" w:rsidRPr="00013B70">
        <w:t xml:space="preserve">to form </w:t>
      </w:r>
      <w:r w:rsidR="00AE15A8" w:rsidRPr="00013B70">
        <w:t xml:space="preserve">pure phase formamidinium perovskite film doped with chlorine, which was formed at </w:t>
      </w:r>
      <w:r w:rsidRPr="00013B70">
        <w:t>140</w:t>
      </w:r>
      <w:r w:rsidR="00E109F0" w:rsidRPr="00013B70">
        <w:t>°C</w:t>
      </w:r>
      <w:r w:rsidRPr="00013B70">
        <w:t xml:space="preserve">, has shown almost double the efficiency of the equivalent </w:t>
      </w:r>
      <w:r w:rsidR="00E420C6" w:rsidRPr="00013B70">
        <w:t>CH</w:t>
      </w:r>
      <w:r w:rsidR="00E420C6" w:rsidRPr="00013B70">
        <w:rPr>
          <w:vertAlign w:val="subscript"/>
        </w:rPr>
        <w:t>5</w:t>
      </w:r>
      <w:r w:rsidR="00E420C6" w:rsidRPr="00013B70">
        <w:t>N</w:t>
      </w:r>
      <w:r w:rsidR="00E420C6" w:rsidRPr="00013B70">
        <w:rPr>
          <w:vertAlign w:val="subscript"/>
        </w:rPr>
        <w:t>2</w:t>
      </w:r>
      <w:r w:rsidRPr="00013B70">
        <w:t>PbI</w:t>
      </w:r>
      <w:r w:rsidRPr="00013B70">
        <w:rPr>
          <w:vertAlign w:val="subscript"/>
        </w:rPr>
        <w:t>3</w:t>
      </w:r>
      <w:r w:rsidR="00345508" w:rsidRPr="00013B70">
        <w:t xml:space="preserve"> cell (3.8%). </w:t>
      </w:r>
      <w:r w:rsidR="00DC3C6B" w:rsidRPr="00013B70">
        <w:t xml:space="preserve">The researchers found the chlorine based formamidinium perovskite under long term tests </w:t>
      </w:r>
      <w:r w:rsidR="00E109F0" w:rsidRPr="00013B70">
        <w:t>(30 days/</w:t>
      </w:r>
      <w:r w:rsidRPr="00013B70">
        <w:t xml:space="preserve">ambient light, inert atmosphere) with a </w:t>
      </w:r>
      <w:r w:rsidR="0042254B" w:rsidRPr="00013B70">
        <w:t>poly(3-hexylthiophene-2,5-diyl (P3HT)</w:t>
      </w:r>
      <w:r w:rsidRPr="00013B70">
        <w:t xml:space="preserve"> HTM provided an absolute efficiency increase (</w:t>
      </w:r>
      <w:r w:rsidR="004E6E29" w:rsidRPr="00013B70">
        <w:t>0</w:t>
      </w:r>
      <w:r w:rsidRPr="00013B70">
        <w:t>.</w:t>
      </w:r>
      <w:r w:rsidR="004E6E29" w:rsidRPr="00013B70">
        <w:t>91</w:t>
      </w:r>
      <w:r w:rsidRPr="00013B70">
        <w:t>%) from 6.6</w:t>
      </w:r>
      <w:r w:rsidR="00DA237F" w:rsidRPr="00013B70">
        <w:t xml:space="preserve"> to </w:t>
      </w:r>
      <w:r w:rsidRPr="00013B70">
        <w:t>7.51%, ma</w:t>
      </w:r>
      <w:r w:rsidR="00B83122" w:rsidRPr="00013B70">
        <w:t xml:space="preserve">inly due to an increase in the </w:t>
      </w:r>
      <w:r w:rsidR="008202A2" w:rsidRPr="00013B70">
        <w:rPr>
          <w:i/>
        </w:rPr>
        <w:t>V</w:t>
      </w:r>
      <w:r w:rsidR="008202A2" w:rsidRPr="00013B70">
        <w:rPr>
          <w:vertAlign w:val="subscript"/>
        </w:rPr>
        <w:t>oc</w:t>
      </w:r>
      <w:r w:rsidRPr="00013B70">
        <w:t xml:space="preserve"> and FF </w:t>
      </w:r>
      <w:r w:rsidR="00E056A5" w:rsidRPr="00013B70">
        <w:fldChar w:fldCharType="begin" w:fldLock="1"/>
      </w:r>
      <w:r w:rsidR="00656764">
        <w:instrText>ADDIN CSL_CITATION {"citationItems":[{"id":"ITEM-1","itemData":{"DOI":"10.1039/C4CP02113D","ISBN":"1463-9076","ISSN":"1463-9084","PMID":"25096582","abstract":"Formamidinium (FA) lead triiodide perovskite with chlorine addition (NH2CHNH2PbI(3−x)Clx) is employed as a light harvester in mesoscopic solar cells for the first time. It is demonstrated that a phase-pure FAPbI(3−x)Clx perovskite layer can be synthesized using a one-step solution-process at 140 °C, and the resultant solar cells deliver a maximum power conversion efficiency of 7.51%, which is the most efficient formamidinium-lead-halide perovskite mesoscopic solar cell employing a polymer hole-transporting layer. The effects of the thermal annealing temperature on the quality/morphology of the perovskite layer and the solar cells performance are discussed. The advantages offered by the one-step solution-processing method and the reduced bandgap make FAPbI(3−x)Clx perovskites an attractive choice for future hybrid photovoltaics.","author":[{"dropping-particle":"","family":"Lv","given":"Siliu","non-dropping-particle":"","parse-names":false,"suffix":""},{"dropping-particle":"","family":"Pang","given":"Shuping","non-dropping-particle":"","parse-names":false,"suffix":""},{"dropping-particle":"","family":"Zhou","given":"Yuanyuan","non-dropping-particle":"","parse-names":false,"suffix":""},{"dropping-particle":"","family":"Padture","given":"Nitin P.","non-dropping-particle":"","parse-names":false,"suffix":""},{"dropping-particle":"","family":"Hu","given":"Hao","non-dropping-particle":"","parse-names":false,"suffix":""},{"dropping-particle":"","family":"Wang","given":"Li","non-dropping-particle":"","parse-names":false,"suffix":""},{"dropping-particle":"","family":"Zhou","given":"Xinhong","non-dropping-particle":"","parse-names":false,"suffix":""},{"dropping-particle":"","family":"Zhu","given":"Huimin","non-dropping-particle":"","parse-names":false,"suffix":""},{"dropping-particle":"","family":"Zhang","given":"Lixue","non-dropping-particle":"","parse-names":false,"suffix":""},{"dropping-particle":"","family":"Huang","given":"Changshui","non-dropping-particle":"","parse-names":false,"suffix":""},{"dropping-particle":"","family":"Cui","given":"Guanglei","non-dropping-particle":"","parse-names":false,"suffix":""}],"container-title":"Physical Chemistry Chemical Physics","id":"ITEM-1","issue":"36","issued":{"date-parts":[["2014"]]},"page":"19206-19211","publisher":"The Royal Society of Chemistry","title":"One-step, solution-processed formamidinium lead trihalide (FAPbI(3−x)Clx) for mesoscopic perovskite–polymer solar cells","type":"article-journal","volume":"16"},"uris":["http://www.mendeley.com/documents/?uuid=14f198ee-f287-49e1-b3c6-c2b0ded4d4d8"]}],"mendeley":{"formattedCitation":"[86]","plainTextFormattedCitation":"[86]","previouslyFormattedCitation":"[86]"},"properties":{"noteIndex":0},"schema":"https://github.com/citation-style-language/schema/raw/master/csl-citation.json"}</w:instrText>
      </w:r>
      <w:r w:rsidR="00E056A5" w:rsidRPr="00013B70">
        <w:fldChar w:fldCharType="separate"/>
      </w:r>
      <w:r w:rsidR="00FE640A" w:rsidRPr="00FE640A">
        <w:rPr>
          <w:noProof/>
        </w:rPr>
        <w:t>[86]</w:t>
      </w:r>
      <w:r w:rsidR="00E056A5" w:rsidRPr="00013B70">
        <w:fldChar w:fldCharType="end"/>
      </w:r>
      <w:r w:rsidRPr="00013B70">
        <w:t>.</w:t>
      </w:r>
      <w:r w:rsidR="001443F9" w:rsidRPr="00013B70">
        <w:t xml:space="preserve"> Why this occurred is </w:t>
      </w:r>
      <w:r w:rsidR="00CC617A" w:rsidRPr="00013B70">
        <w:t>unclear,</w:t>
      </w:r>
      <w:r w:rsidR="001443F9" w:rsidRPr="00013B70">
        <w:t xml:space="preserve"> but the authors felt it was related to the coarsening of the absorber or as a result of ambient light soaking leading to a better HTM layer.</w:t>
      </w:r>
    </w:p>
    <w:p w14:paraId="4C4AF5CC" w14:textId="77777777" w:rsidR="002C0C09" w:rsidRPr="00013B70" w:rsidRDefault="00223CAE" w:rsidP="00D65B28">
      <w:r w:rsidRPr="00013B70">
        <w:t>Interestingly,</w:t>
      </w:r>
      <w:r w:rsidR="00626F9B" w:rsidRPr="00013B70">
        <w:t xml:space="preserve"> they comment</w:t>
      </w:r>
      <w:r w:rsidRPr="00013B70">
        <w:t xml:space="preserve"> </w:t>
      </w:r>
      <w:r w:rsidR="00626F9B" w:rsidRPr="00013B70">
        <w:t xml:space="preserve">that </w:t>
      </w:r>
      <w:r w:rsidRPr="00013B70">
        <w:t xml:space="preserve">the </w:t>
      </w:r>
      <w:r w:rsidR="00CC617A" w:rsidRPr="00013B70">
        <w:t>30-day</w:t>
      </w:r>
      <w:r w:rsidR="004E6E29" w:rsidRPr="00013B70">
        <w:t xml:space="preserve"> old</w:t>
      </w:r>
      <w:r w:rsidR="00742AFF" w:rsidRPr="00013B70">
        <w:t xml:space="preserve"> cell</w:t>
      </w:r>
      <w:r w:rsidR="00974CBF" w:rsidRPr="00013B70">
        <w:t xml:space="preserve"> efficiency</w:t>
      </w:r>
      <w:r w:rsidR="00E47D25" w:rsidRPr="00013B70">
        <w:t>,</w:t>
      </w:r>
      <w:r w:rsidR="00974CBF" w:rsidRPr="00013B70">
        <w:t xml:space="preserve"> </w:t>
      </w:r>
      <w:r w:rsidR="00655B6B" w:rsidRPr="00013B70">
        <w:t>made via single-step deposition</w:t>
      </w:r>
      <w:r w:rsidR="007804A2" w:rsidRPr="00013B70">
        <w:t xml:space="preserve"> </w:t>
      </w:r>
      <w:r w:rsidR="00C53409" w:rsidRPr="00013B70">
        <w:t>of a chlorine doped perovskite</w:t>
      </w:r>
      <w:r w:rsidR="00655B6B" w:rsidRPr="00013B70">
        <w:t xml:space="preserve">, </w:t>
      </w:r>
      <w:r w:rsidR="00974CBF" w:rsidRPr="00013B70">
        <w:t xml:space="preserve">is greater than </w:t>
      </w:r>
      <w:r w:rsidR="004143E1" w:rsidRPr="00013B70">
        <w:t>that of the</w:t>
      </w:r>
      <w:r w:rsidR="00742AFF" w:rsidRPr="00013B70">
        <w:t xml:space="preserve"> one which is</w:t>
      </w:r>
      <w:r w:rsidR="004143E1" w:rsidRPr="00013B70">
        <w:t xml:space="preserve"> </w:t>
      </w:r>
      <w:r w:rsidR="00974CBF" w:rsidRPr="00013B70">
        <w:t xml:space="preserve">freshly </w:t>
      </w:r>
      <w:r w:rsidR="00F91647" w:rsidRPr="00013B70">
        <w:t>produced</w:t>
      </w:r>
      <w:r w:rsidR="00A37A8B" w:rsidRPr="00013B70">
        <w:t>,</w:t>
      </w:r>
      <w:r w:rsidR="00974CBF" w:rsidRPr="00013B70">
        <w:t xml:space="preserve"> </w:t>
      </w:r>
      <w:r w:rsidR="00742AFF" w:rsidRPr="00013B70">
        <w:t xml:space="preserve">via the </w:t>
      </w:r>
      <w:r w:rsidR="00974CBF" w:rsidRPr="00013B70">
        <w:t>two</w:t>
      </w:r>
      <w:r w:rsidR="00304746" w:rsidRPr="00013B70">
        <w:t>-</w:t>
      </w:r>
      <w:r w:rsidR="00974CBF" w:rsidRPr="00013B70">
        <w:t xml:space="preserve">step </w:t>
      </w:r>
      <w:r w:rsidR="001443F9" w:rsidRPr="00013B70">
        <w:t>dipping process</w:t>
      </w:r>
      <w:r w:rsidR="006600F8" w:rsidRPr="00013B70">
        <w:t xml:space="preserve"> referenced from</w:t>
      </w:r>
      <w:r w:rsidR="00D36471" w:rsidRPr="00013B70">
        <w:t xml:space="preserve"> another article </w:t>
      </w:r>
      <w:r w:rsidR="001443F9" w:rsidRPr="00013B70">
        <w:t xml:space="preserve">using an </w:t>
      </w:r>
      <w:r w:rsidR="00D36471" w:rsidRPr="00013B70">
        <w:t xml:space="preserve">only </w:t>
      </w:r>
      <w:r w:rsidR="00974CBF" w:rsidRPr="00013B70">
        <w:lastRenderedPageBreak/>
        <w:t>iodide halide</w:t>
      </w:r>
      <w:r w:rsidR="007804A2" w:rsidRPr="00013B70">
        <w:t xml:space="preserve"> perovskite</w:t>
      </w:r>
      <w:r w:rsidR="00974CBF" w:rsidRPr="00013B70">
        <w:t xml:space="preserve"> (7.5%). </w:t>
      </w:r>
      <w:r w:rsidR="003044C2" w:rsidRPr="00013B70">
        <w:t xml:space="preserve">It was </w:t>
      </w:r>
      <w:r w:rsidR="001F557C" w:rsidRPr="00013B70">
        <w:t>uncertain</w:t>
      </w:r>
      <w:r w:rsidR="003044C2" w:rsidRPr="00013B70">
        <w:t xml:space="preserve"> </w:t>
      </w:r>
      <w:r w:rsidR="001F557C" w:rsidRPr="00013B70">
        <w:t xml:space="preserve">as to </w:t>
      </w:r>
      <w:r w:rsidR="003044C2" w:rsidRPr="00013B70">
        <w:t xml:space="preserve">why chlorine </w:t>
      </w:r>
      <w:r w:rsidR="00DE098A" w:rsidRPr="00013B70">
        <w:t>enhanced</w:t>
      </w:r>
      <w:r w:rsidR="003044C2" w:rsidRPr="00013B70">
        <w:t xml:space="preserve"> the performance, although it was </w:t>
      </w:r>
      <w:r w:rsidR="00DE098A" w:rsidRPr="00013B70">
        <w:t>hypothesised that it produced</w:t>
      </w:r>
      <w:r w:rsidR="003044C2" w:rsidRPr="00013B70">
        <w:t xml:space="preserve"> better film formation.</w:t>
      </w:r>
    </w:p>
    <w:p w14:paraId="72C46E4B" w14:textId="0E9CBB9F" w:rsidR="00FA3B67" w:rsidRPr="00013B70" w:rsidRDefault="00974CBF" w:rsidP="00831421">
      <w:pPr>
        <w:pStyle w:val="Heading3"/>
      </w:pPr>
      <w:bookmarkStart w:id="181" w:name="_Toc530166431"/>
      <w:bookmarkStart w:id="182" w:name="_Toc530166566"/>
      <w:bookmarkStart w:id="183" w:name="_Toc530167118"/>
      <w:bookmarkStart w:id="184" w:name="_Toc530167259"/>
      <w:bookmarkStart w:id="185" w:name="_Toc4264479"/>
      <w:r w:rsidRPr="00013B70">
        <w:t>Tuning both cation and anion for stable tandem applications</w:t>
      </w:r>
      <w:r w:rsidR="008A2976" w:rsidRPr="00013B70">
        <w:t xml:space="preserve"> (</w:t>
      </w:r>
      <w:r w:rsidRPr="00013B70">
        <w:t>(</w:t>
      </w:r>
      <w:r w:rsidR="00831421" w:rsidRPr="00013B70">
        <w:t>(CH</w:t>
      </w:r>
      <w:r w:rsidR="00831421" w:rsidRPr="00013B70">
        <w:rPr>
          <w:vertAlign w:val="subscript"/>
        </w:rPr>
        <w:t>5</w:t>
      </w:r>
      <w:r w:rsidR="00831421" w:rsidRPr="00013B70">
        <w:t>IN</w:t>
      </w:r>
      <w:r w:rsidR="00831421" w:rsidRPr="00013B70">
        <w:rPr>
          <w:vertAlign w:val="subscript"/>
        </w:rPr>
        <w:t>2</w:t>
      </w:r>
      <w:r w:rsidR="00831421" w:rsidRPr="00013B70">
        <w:t>)</w:t>
      </w:r>
      <w:r w:rsidRPr="00013B70">
        <w:rPr>
          <w:vertAlign w:val="subscript"/>
        </w:rPr>
        <w:t>0.83</w:t>
      </w:r>
      <w:r w:rsidRPr="00013B70">
        <w:t>Cs</w:t>
      </w:r>
      <w:r w:rsidRPr="00013B70">
        <w:rPr>
          <w:vertAlign w:val="subscript"/>
        </w:rPr>
        <w:t>0.17</w:t>
      </w:r>
      <w:r w:rsidRPr="00013B70">
        <w:t>)Pb(Br</w:t>
      </w:r>
      <w:r w:rsidRPr="00013B70">
        <w:rPr>
          <w:vertAlign w:val="subscript"/>
        </w:rPr>
        <w:t>0.4</w:t>
      </w:r>
      <w:r w:rsidRPr="00013B70">
        <w:t>I</w:t>
      </w:r>
      <w:r w:rsidRPr="00013B70">
        <w:rPr>
          <w:vertAlign w:val="subscript"/>
        </w:rPr>
        <w:t>0.6</w:t>
      </w:r>
      <w:r w:rsidRPr="00013B70">
        <w:t>)</w:t>
      </w:r>
      <w:r w:rsidRPr="00013B70">
        <w:rPr>
          <w:vertAlign w:val="subscript"/>
        </w:rPr>
        <w:t>3</w:t>
      </w:r>
      <w:r w:rsidRPr="00013B70">
        <w:t>)</w:t>
      </w:r>
      <w:bookmarkEnd w:id="179"/>
      <w:bookmarkEnd w:id="180"/>
      <w:bookmarkEnd w:id="181"/>
      <w:bookmarkEnd w:id="182"/>
      <w:bookmarkEnd w:id="183"/>
      <w:bookmarkEnd w:id="184"/>
      <w:bookmarkEnd w:id="185"/>
    </w:p>
    <w:p w14:paraId="74C8359E" w14:textId="77777777" w:rsidR="00862FD1" w:rsidRPr="00013B70" w:rsidRDefault="00974CBF" w:rsidP="00D65B28">
      <w:r w:rsidRPr="00013B70">
        <w:t xml:space="preserve">Having an intrinsically stable structure which can produce high efficiencies and match with tandem applications is key for silicon perovskite devices. The </w:t>
      </w:r>
      <w:r w:rsidR="00754FE2" w:rsidRPr="00013B70">
        <w:t>PSC</w:t>
      </w:r>
      <w:r w:rsidRPr="00013B70">
        <w:t xml:space="preserve">s will increase the </w:t>
      </w:r>
      <w:r w:rsidR="00CC617A" w:rsidRPr="00013B70">
        <w:t>silicon-based</w:t>
      </w:r>
      <w:r w:rsidRPr="00013B70">
        <w:t xml:space="preserve"> cells</w:t>
      </w:r>
      <w:r w:rsidR="00D56AB5" w:rsidRPr="00013B70">
        <w:t>’</w:t>
      </w:r>
      <w:r w:rsidRPr="00013B70">
        <w:t xml:space="preserve"> efficiency by a small percentage, thus reducing the overall cost and accelerating commercialization.</w:t>
      </w:r>
    </w:p>
    <w:p w14:paraId="3FBDF0B3" w14:textId="4138D17B" w:rsidR="00DA5F85" w:rsidRPr="00013B70" w:rsidRDefault="00F61DEF" w:rsidP="00D65B28">
      <w:r w:rsidRPr="00013B70">
        <w:t xml:space="preserve">Scientists </w:t>
      </w:r>
      <w:r w:rsidR="00F11AEA" w:rsidRPr="00013B70">
        <w:t xml:space="preserve">applied this idea </w:t>
      </w:r>
      <w:r w:rsidR="00106DC2" w:rsidRPr="00013B70">
        <w:t xml:space="preserve">towards this goal with </w:t>
      </w:r>
      <w:r w:rsidR="00974CBF" w:rsidRPr="00013B70">
        <w:t>the purpose of havi</w:t>
      </w:r>
      <w:r w:rsidR="004D1575" w:rsidRPr="00013B70">
        <w:t>ng high but stable efficiencies.</w:t>
      </w:r>
      <w:r w:rsidR="00974CBF" w:rsidRPr="00013B70">
        <w:t xml:space="preserve"> </w:t>
      </w:r>
      <w:r w:rsidR="004D1575" w:rsidRPr="00013B70">
        <w:t xml:space="preserve">They tuned </w:t>
      </w:r>
      <w:r w:rsidR="00974CBF" w:rsidRPr="00013B70">
        <w:t>cation</w:t>
      </w:r>
      <w:r w:rsidR="004D1575" w:rsidRPr="00013B70">
        <w:t>s</w:t>
      </w:r>
      <w:r w:rsidR="00974CBF" w:rsidRPr="00013B70">
        <w:t xml:space="preserve"> and anion</w:t>
      </w:r>
      <w:r w:rsidR="008662DB" w:rsidRPr="00013B70">
        <w:t>s</w:t>
      </w:r>
      <w:r w:rsidR="00974CBF" w:rsidRPr="00013B70">
        <w:t xml:space="preserve"> </w:t>
      </w:r>
      <w:r w:rsidR="004D1575" w:rsidRPr="00013B70">
        <w:t xml:space="preserve">producing </w:t>
      </w:r>
      <w:r w:rsidR="00974CBF" w:rsidRPr="00013B70">
        <w:t>(</w:t>
      </w:r>
      <w:r w:rsidR="009E7D00" w:rsidRPr="00013B70">
        <w:t>(CH</w:t>
      </w:r>
      <w:r w:rsidR="009E7D00" w:rsidRPr="00013B70">
        <w:rPr>
          <w:vertAlign w:val="subscript"/>
        </w:rPr>
        <w:t>5</w:t>
      </w:r>
      <w:r w:rsidR="009E7D00" w:rsidRPr="00013B70">
        <w:t>IN</w:t>
      </w:r>
      <w:r w:rsidR="009E7D00" w:rsidRPr="00013B70">
        <w:rPr>
          <w:vertAlign w:val="subscript"/>
        </w:rPr>
        <w:t>2</w:t>
      </w:r>
      <w:r w:rsidR="009E7D00" w:rsidRPr="00013B70">
        <w:t>)</w:t>
      </w:r>
      <w:r w:rsidR="00974CBF" w:rsidRPr="00013B70">
        <w:rPr>
          <w:vertAlign w:val="subscript"/>
        </w:rPr>
        <w:t>0.83</w:t>
      </w:r>
      <w:r w:rsidR="00974CBF" w:rsidRPr="00013B70">
        <w:t>Cs</w:t>
      </w:r>
      <w:r w:rsidR="00974CBF" w:rsidRPr="00013B70">
        <w:rPr>
          <w:vertAlign w:val="subscript"/>
        </w:rPr>
        <w:t>0.17</w:t>
      </w:r>
      <w:r w:rsidR="00974CBF" w:rsidRPr="00013B70">
        <w:t>)Pb(Br</w:t>
      </w:r>
      <w:r w:rsidR="00974CBF" w:rsidRPr="00013B70">
        <w:rPr>
          <w:vertAlign w:val="subscript"/>
        </w:rPr>
        <w:t>0.4</w:t>
      </w:r>
      <w:r w:rsidR="00974CBF" w:rsidRPr="00013B70">
        <w:t>I</w:t>
      </w:r>
      <w:r w:rsidR="00974CBF" w:rsidRPr="00013B70">
        <w:rPr>
          <w:vertAlign w:val="subscript"/>
        </w:rPr>
        <w:t>0.6</w:t>
      </w:r>
      <w:r w:rsidR="00974CBF" w:rsidRPr="00013B70">
        <w:t>)</w:t>
      </w:r>
      <w:r w:rsidR="00974CBF" w:rsidRPr="00013B70">
        <w:rPr>
          <w:vertAlign w:val="subscript"/>
        </w:rPr>
        <w:t>3</w:t>
      </w:r>
      <w:r w:rsidR="00974CBF" w:rsidRPr="00013B70">
        <w:t xml:space="preserve"> to match the band gap of silicon of 1.7</w:t>
      </w:r>
      <w:r w:rsidR="001D1FAE" w:rsidRPr="00013B70">
        <w:t xml:space="preserve"> </w:t>
      </w:r>
      <w:r w:rsidR="00974CBF" w:rsidRPr="00013B70">
        <w:t>eV in a tandem configuration</w:t>
      </w:r>
      <w:r w:rsidR="008662DB" w:rsidRPr="00013B70">
        <w:t xml:space="preserve">. It gave promise towards the </w:t>
      </w:r>
      <w:r w:rsidR="00974CBF" w:rsidRPr="00013B70">
        <w:t xml:space="preserve">potential that through layer optimization, an efficiency of 30% could be attained </w:t>
      </w:r>
      <w:r w:rsidR="00E056A5" w:rsidRPr="00013B70">
        <w:fldChar w:fldCharType="begin" w:fldLock="1"/>
      </w:r>
      <w:r w:rsidR="00656764">
        <w:instrText>ADDIN CSL_CITATION {"citationItems":[{"id":"ITEM-1","itemData":{"DOI":"10.1126/science.aad5845","ISBN":"9788578110796","ISSN":"0036-8075","PMID":"26744401","abstract":"Metal halide perovskite photovoltaic cells could potentially boost the efficiency of commercial silicon photovoltaic modules from [~]20 toward 30% when used in tandem architectures. An optimum perovskite cell optical band gap of ~1.75 electron volts (eV) can be achieved by varying halide composition, but to date, such materials have had poor photostability and thermal stability. Here we present a highly crystalline and compositionally photostable material, [HC(NH2)2]0.83Cs0.17Pb(I0.6Br0.4)3, with an optical band gap of ~1.74 eV, and we fabricated perovskite cells that reached open-circuit voltages of 1.2 volts and power conversion efficiency of over 17% on small areas and 14.7% on 0.715 cm2 cells. By combining these perovskite cells with a 19%-efficient silicon cell, we demonstrated the feasibility of achieving &gt;25%-efficient four-terminal tandem cells.","author":[{"dropping-particle":"","family":"McMeekin","given":"D. P.","non-dropping-particle":"","parse-names":false,"suffix":""},{"dropping-particle":"","family":"Sadoughi","given":"G.","non-dropping-particle":"","parse-names":false,"suffix":""},{"dropping-particle":"","family":"Rehman","given":"W.","non-dropping-particle":"","parse-names":false,"suffix":""},{"dropping-particle":"","family":"Eperon","given":"G. E.","non-dropping-particle":"","parse-names":false,"suffix":""},{"dropping-particle":"","family":"Saliba","given":"M.","non-dropping-particle":"","parse-names":false,"suffix":""},{"dropping-particle":"","family":"Horantner","given":"M. T.","non-dropping-particle":"","parse-names":false,"suffix":""},{"dropping-particle":"","family":"Haghighirad","given":"A.","non-dropping-particle":"","parse-names":false,"suffix":""},{"dropping-particle":"","family":"Sakai","given":"N.","non-dropping-particle":"","parse-names":false,"suffix":""},{"dropping-particle":"","family":"Korte","given":"L.","non-dropping-particle":"","parse-names":false,"suffix":""},{"dropping-particle":"","family":"Rech","given":"B.","non-dropping-particle":"","parse-names":false,"suffix":""},{"dropping-particle":"","family":"Johnston","given":"M. B.","non-dropping-particle":"","parse-names":false,"suffix":""},{"dropping-particle":"","family":"Herz","given":"L. M.","non-dropping-particle":"","parse-names":false,"suffix":""},{"dropping-particle":"","family":"Snaith","given":"H. J.","non-dropping-particle":"","parse-names":false,"suffix":""}],"container-title":"Science","id":"ITEM-1","issue":"6269","issued":{"date-parts":[["2016","1","8"]]},"page":"151-155","title":"A mixed-cation lead mixed-halide perovskite absorber for tandem solar cells","type":"article-journal","volume":"351"},"uris":["http://www.mendeley.com/documents/?uuid=611a7cb8-00cc-4158-93bb-40a5e05eb715"]}],"mendeley":{"formattedCitation":"[87]","plainTextFormattedCitation":"[87]","previouslyFormattedCitation":"[87]"},"properties":{"noteIndex":0},"schema":"https://github.com/citation-style-language/schema/raw/master/csl-citation.json"}</w:instrText>
      </w:r>
      <w:r w:rsidR="00E056A5" w:rsidRPr="00013B70">
        <w:fldChar w:fldCharType="separate"/>
      </w:r>
      <w:r w:rsidR="00FE640A" w:rsidRPr="00FE640A">
        <w:rPr>
          <w:noProof/>
        </w:rPr>
        <w:t>[87]</w:t>
      </w:r>
      <w:r w:rsidR="00E056A5" w:rsidRPr="00013B70">
        <w:fldChar w:fldCharType="end"/>
      </w:r>
      <w:r w:rsidR="00974CBF" w:rsidRPr="00013B70">
        <w:t>.</w:t>
      </w:r>
    </w:p>
    <w:p w14:paraId="74C7D811" w14:textId="77777777" w:rsidR="00DA5F85" w:rsidRPr="00013B70" w:rsidRDefault="00C51896" w:rsidP="00D65B28">
      <w:r w:rsidRPr="00013B70">
        <w:t>Moreover, t</w:t>
      </w:r>
      <w:r w:rsidR="00974CBF" w:rsidRPr="00013B70">
        <w:t xml:space="preserve">he perovskite alone was air stable, remaining black after </w:t>
      </w:r>
      <w:r w:rsidR="00D56AB5" w:rsidRPr="00013B70">
        <w:t>6</w:t>
      </w:r>
      <w:r w:rsidR="00981E2F" w:rsidRPr="00013B70">
        <w:t xml:space="preserve"> </w:t>
      </w:r>
      <w:r w:rsidR="00974CBF" w:rsidRPr="00013B70">
        <w:t>h</w:t>
      </w:r>
      <w:r w:rsidR="00D56AB5" w:rsidRPr="00013B70">
        <w:t>:</w:t>
      </w:r>
      <w:r w:rsidR="00974CBF" w:rsidRPr="00013B70">
        <w:t xml:space="preserve"> </w:t>
      </w:r>
      <w:r w:rsidR="00495F81" w:rsidRPr="00013B70">
        <w:t xml:space="preserve">the XRD patterns for this showed </w:t>
      </w:r>
      <w:r w:rsidR="00974CBF" w:rsidRPr="00013B70">
        <w:t>only a single phase in the XRD spectrum</w:t>
      </w:r>
      <w:r w:rsidR="00495F81" w:rsidRPr="00013B70">
        <w:t xml:space="preserve"> whereas t</w:t>
      </w:r>
      <w:r w:rsidR="00974CBF" w:rsidRPr="00013B70">
        <w:t>he formamidi</w:t>
      </w:r>
      <w:r w:rsidR="006F2221" w:rsidRPr="00013B70">
        <w:t>ni</w:t>
      </w:r>
      <w:r w:rsidR="00974CBF" w:rsidRPr="00013B70">
        <w:t>um mixed halide tu</w:t>
      </w:r>
      <w:r w:rsidR="00495F81" w:rsidRPr="00013B70">
        <w:t>ning alone produced multiple</w:t>
      </w:r>
      <w:r w:rsidR="003E4E0A" w:rsidRPr="00013B70">
        <w:t xml:space="preserve"> </w:t>
      </w:r>
      <w:r w:rsidR="00495F81" w:rsidRPr="00013B70">
        <w:t>phases</w:t>
      </w:r>
      <w:r w:rsidR="00974CBF" w:rsidRPr="00013B70">
        <w:t xml:space="preserve">. </w:t>
      </w:r>
      <w:r w:rsidR="004911F5" w:rsidRPr="00013B70">
        <w:t>P</w:t>
      </w:r>
      <w:r w:rsidR="006F2221" w:rsidRPr="00013B70">
        <w:t>hoto</w:t>
      </w:r>
      <w:r w:rsidR="00974CBF" w:rsidRPr="00013B70">
        <w:t xml:space="preserve">luminescence </w:t>
      </w:r>
      <w:r w:rsidR="004911F5" w:rsidRPr="00013B70">
        <w:t xml:space="preserve">spectroscopy showed no redshift, </w:t>
      </w:r>
      <w:r w:rsidR="00974CBF" w:rsidRPr="00013B70">
        <w:t xml:space="preserve">albeit an increase in the intensity </w:t>
      </w:r>
      <w:r w:rsidR="00392210" w:rsidRPr="00013B70">
        <w:t xml:space="preserve">of the spectrum </w:t>
      </w:r>
      <w:r w:rsidR="00974CBF" w:rsidRPr="00013B70">
        <w:t xml:space="preserve">after </w:t>
      </w:r>
      <w:r w:rsidR="006F2221" w:rsidRPr="00013B70">
        <w:t>1</w:t>
      </w:r>
      <w:r w:rsidR="001F6577" w:rsidRPr="00013B70">
        <w:t xml:space="preserve"> </w:t>
      </w:r>
      <w:r w:rsidR="006F2221" w:rsidRPr="00013B70">
        <w:t>h</w:t>
      </w:r>
      <w:r w:rsidR="00974CBF" w:rsidRPr="00013B70">
        <w:t xml:space="preserve"> of illumination.</w:t>
      </w:r>
    </w:p>
    <w:p w14:paraId="31B90A99" w14:textId="77777777" w:rsidR="00FA3B67" w:rsidRPr="00013B70" w:rsidRDefault="00F11AEA" w:rsidP="00D65B28">
      <w:r w:rsidRPr="00013B70">
        <w:t xml:space="preserve">They achieved high efficiencies </w:t>
      </w:r>
      <w:r w:rsidR="00974CBF" w:rsidRPr="00013B70">
        <w:t>using a 0.38</w:t>
      </w:r>
      <w:r w:rsidR="005B5389" w:rsidRPr="00013B70">
        <w:t xml:space="preserve"> </w:t>
      </w:r>
      <w:r w:rsidR="00974CBF" w:rsidRPr="00013B70">
        <w:t xml:space="preserve">V/s forward bias scan rate </w:t>
      </w:r>
      <w:r w:rsidR="00BE1A8C" w:rsidRPr="00013B70">
        <w:t xml:space="preserve">and various </w:t>
      </w:r>
      <w:r w:rsidR="00974CBF" w:rsidRPr="00013B70">
        <w:t>counter electrodes (Ag 17.</w:t>
      </w:r>
      <w:r w:rsidR="005642AB" w:rsidRPr="00013B70">
        <w:t xml:space="preserve">1%, </w:t>
      </w:r>
      <w:r w:rsidR="00292EAA" w:rsidRPr="00013B70">
        <w:t>indium doped tin oxide (</w:t>
      </w:r>
      <w:r w:rsidR="005642AB" w:rsidRPr="00013B70">
        <w:t>ITO</w:t>
      </w:r>
      <w:r w:rsidR="00292EAA" w:rsidRPr="00013B70">
        <w:t>)</w:t>
      </w:r>
      <w:r w:rsidR="005642AB" w:rsidRPr="00013B70">
        <w:t xml:space="preserve"> 15.1%, combined Si and p</w:t>
      </w:r>
      <w:r w:rsidR="00974CBF" w:rsidRPr="00013B70">
        <w:t xml:space="preserve">erovskite 19.2%, silicon cell with perovskite </w:t>
      </w:r>
      <w:r w:rsidR="00804AD5" w:rsidRPr="00013B70">
        <w:t xml:space="preserve">incorporating </w:t>
      </w:r>
      <w:r w:rsidR="00392210" w:rsidRPr="00013B70">
        <w:t xml:space="preserve">UV </w:t>
      </w:r>
      <w:r w:rsidR="00974CBF" w:rsidRPr="00013B70">
        <w:t xml:space="preserve">filtering </w:t>
      </w:r>
      <w:r w:rsidR="00804AD5" w:rsidRPr="00013B70">
        <w:t xml:space="preserve">of </w:t>
      </w:r>
      <w:r w:rsidR="00974CBF" w:rsidRPr="00013B70">
        <w:t>the incoming light 7.3%).</w:t>
      </w:r>
    </w:p>
    <w:p w14:paraId="22D86454" w14:textId="77777777" w:rsidR="005838A1" w:rsidRPr="00013B70" w:rsidRDefault="00974CBF" w:rsidP="00C33574">
      <w:pPr>
        <w:pStyle w:val="Heading3"/>
      </w:pPr>
      <w:bookmarkStart w:id="186" w:name="_Crystal_lattice_Defects"/>
      <w:bookmarkStart w:id="187" w:name="_Humidity_dark_or_light_1_Sun__Sealed"/>
      <w:bookmarkStart w:id="188" w:name="_Toc530166432"/>
      <w:bookmarkStart w:id="189" w:name="_Toc530166567"/>
      <w:bookmarkStart w:id="190" w:name="_Toc530167119"/>
      <w:bookmarkStart w:id="191" w:name="_Toc530167260"/>
      <w:bookmarkStart w:id="192" w:name="_Toc4264480"/>
      <w:bookmarkEnd w:id="186"/>
      <w:bookmarkEnd w:id="187"/>
      <w:r w:rsidRPr="00013B70">
        <w:t>CsSnI</w:t>
      </w:r>
      <w:r w:rsidRPr="00013B70">
        <w:rPr>
          <w:vertAlign w:val="subscript"/>
        </w:rPr>
        <w:t>3</w:t>
      </w:r>
      <w:r w:rsidRPr="00013B70">
        <w:t xml:space="preserve"> and band gap change</w:t>
      </w:r>
      <w:bookmarkEnd w:id="188"/>
      <w:bookmarkEnd w:id="189"/>
      <w:bookmarkEnd w:id="190"/>
      <w:bookmarkEnd w:id="191"/>
      <w:bookmarkEnd w:id="192"/>
    </w:p>
    <w:p w14:paraId="628DAEB3" w14:textId="77777777" w:rsidR="00DA5F85" w:rsidRPr="00013B70" w:rsidRDefault="00974CBF" w:rsidP="00D65B28">
      <w:r w:rsidRPr="00013B70">
        <w:t xml:space="preserve">Observing band gap change and structures formed will help in the understanding of stability under different conditions. Recrystallization properties of </w:t>
      </w:r>
      <w:r w:rsidR="00595322" w:rsidRPr="00013B70">
        <w:t>c</w:t>
      </w:r>
      <w:r w:rsidR="00DD7621" w:rsidRPr="00013B70">
        <w:t>a</w:t>
      </w:r>
      <w:r w:rsidR="00595322" w:rsidRPr="00013B70">
        <w:t>esium tin iodide (</w:t>
      </w:r>
      <w:r w:rsidRPr="00013B70">
        <w:t>CsSnI</w:t>
      </w:r>
      <w:r w:rsidRPr="00013B70">
        <w:rPr>
          <w:vertAlign w:val="subscript"/>
        </w:rPr>
        <w:t>3</w:t>
      </w:r>
      <w:r w:rsidR="00595322" w:rsidRPr="00013B70">
        <w:t>)</w:t>
      </w:r>
      <w:r w:rsidR="005045B4" w:rsidRPr="00013B70">
        <w:t xml:space="preserve"> HTM have</w:t>
      </w:r>
      <w:r w:rsidRPr="00013B70">
        <w:t xml:space="preserve"> been studied after being dissolved in different solvents</w:t>
      </w:r>
      <w:r w:rsidR="00DD7621" w:rsidRPr="00013B70">
        <w:t>,</w:t>
      </w:r>
      <w:r w:rsidRPr="00013B70">
        <w:t xml:space="preserve"> resulting in cubic and octahedral structures due to the Cs</w:t>
      </w:r>
      <w:r w:rsidRPr="00013B70">
        <w:rPr>
          <w:vertAlign w:val="subscript"/>
        </w:rPr>
        <w:t>2</w:t>
      </w:r>
      <w:r w:rsidRPr="00013B70">
        <w:t>SnI</w:t>
      </w:r>
      <w:r w:rsidRPr="00013B70">
        <w:rPr>
          <w:vertAlign w:val="subscript"/>
        </w:rPr>
        <w:t>6</w:t>
      </w:r>
      <w:r w:rsidRPr="00013B70">
        <w:t> and CsSn</w:t>
      </w:r>
      <w:r w:rsidRPr="00013B70">
        <w:rPr>
          <w:vertAlign w:val="subscript"/>
        </w:rPr>
        <w:t>2</w:t>
      </w:r>
      <w:r w:rsidRPr="00013B70">
        <w:t>I</w:t>
      </w:r>
      <w:r w:rsidRPr="00013B70">
        <w:rPr>
          <w:vertAlign w:val="subscript"/>
        </w:rPr>
        <w:t>5</w:t>
      </w:r>
      <w:r w:rsidRPr="00013B70">
        <w:t xml:space="preserve"> formations.</w:t>
      </w:r>
    </w:p>
    <w:p w14:paraId="7073EE1A" w14:textId="7E5ADE5E" w:rsidR="00DA5F85" w:rsidRPr="00013B70" w:rsidRDefault="00974CBF" w:rsidP="00D65B28">
      <w:r w:rsidRPr="00013B70">
        <w:t xml:space="preserve">This is useful for applications in </w:t>
      </w:r>
      <w:r w:rsidR="005045B4" w:rsidRPr="00013B70">
        <w:t>HTMs and photoabsorbers. Needle-</w:t>
      </w:r>
      <w:r w:rsidRPr="00013B70">
        <w:t xml:space="preserve">like structures formed from the </w:t>
      </w:r>
      <w:r w:rsidR="005B26C9" w:rsidRPr="00013B70">
        <w:t xml:space="preserve">1D double-chain </w:t>
      </w:r>
      <w:r w:rsidRPr="00013B70">
        <w:t>yellow CsSnI</w:t>
      </w:r>
      <w:r w:rsidRPr="00013B70">
        <w:rPr>
          <w:vertAlign w:val="subscript"/>
        </w:rPr>
        <w:t>3</w:t>
      </w:r>
      <w:r w:rsidRPr="00013B70">
        <w:t xml:space="preserve"> when in ethanol</w:t>
      </w:r>
      <w:r w:rsidR="009B048F" w:rsidRPr="00013B70">
        <w:t>,</w:t>
      </w:r>
      <w:r w:rsidRPr="00013B70">
        <w:t xml:space="preserve"> showing that </w:t>
      </w:r>
      <w:r w:rsidR="00DF136B" w:rsidRPr="00013B70">
        <w:t>3D orthor</w:t>
      </w:r>
      <w:r w:rsidR="005B26C9" w:rsidRPr="00013B70">
        <w:t xml:space="preserve">hombic </w:t>
      </w:r>
      <w:r w:rsidR="00DF136B" w:rsidRPr="00703157">
        <w:t>black</w:t>
      </w:r>
      <w:r w:rsidR="00EF4407" w:rsidRPr="00703157">
        <w:t>-coloured</w:t>
      </w:r>
      <w:r w:rsidRPr="00013B70">
        <w:t>-γ-CsSnI</w:t>
      </w:r>
      <w:r w:rsidRPr="00013B70">
        <w:rPr>
          <w:vertAlign w:val="subscript"/>
        </w:rPr>
        <w:t>3</w:t>
      </w:r>
      <w:r w:rsidRPr="00013B70">
        <w:t xml:space="preserve"> was formed </w:t>
      </w:r>
      <w:r w:rsidR="00E056A5" w:rsidRPr="00013B70">
        <w:fldChar w:fldCharType="begin" w:fldLock="1"/>
      </w:r>
      <w:r w:rsidR="00656764">
        <w:instrText>ADDIN CSL_CITATION {"citationItems":[{"id":"ITEM-1","itemData":{"DOI":"10.1016/j.mssp.2015.01.023","ISSN":"13698001","abstract":"In this work, we report synthesis and stability analysis of cesium tin iodide (CsSnI3) prepared through solid state and solution route methods for its application as a hole transport layer in dye sensitized solar cells (DSSC). Phase formation, chemical stability and degradation mechanism of CsSnI3 were studied using X-ray diffraction (XRD), Energy-dispersive X-ray spectroscopy (EDS), field emission scanning electron microscopy (FE-SEM), transmission electron microscopy (TEM), and Raman spectroscopy. Optical band gap of the material was studied using UV-vis spectroscopy and photoluminescence studies. CsSnI3 synthesized through solid state route was used as a hole transport material (HTM) for dye sensitized solar cells with cell efficiency up to 3%. Temperature dependent excitonic emission studies shows that B-??-CsSnI3 shows a linear increase in band gap with increasing temperature.","author":[{"dropping-particle":"","family":"Peedikakkandy","given":"Lekha","non-dropping-particle":"","parse-names":false,"suffix":""},{"dropping-particle":"","family":"Bhargava","given":"Parag","non-dropping-particle":"","parse-names":false,"suffix":""}],"container-title":"Materials Science in Semiconductor Processing","id":"ITEM-1","issue":"0","issued":{"date-parts":[["2015","5"]]},"page":"103-109","title":"Recrystallization and phase stability study of cesium tin iodide for application as a hole transporter in dye sensitized solar cells","type":"article-journal","volume":"33"},"uris":["http://www.mendeley.com/documents/?uuid=34391e1c-7064-4c26-bfba-8f4f490adb48"]}],"mendeley":{"formattedCitation":"[88]","plainTextFormattedCitation":"[88]","previouslyFormattedCitation":"[88]"},"properties":{"noteIndex":0},"schema":"https://github.com/citation-style-language/schema/raw/master/csl-citation.json"}</w:instrText>
      </w:r>
      <w:r w:rsidR="00E056A5" w:rsidRPr="00013B70">
        <w:fldChar w:fldCharType="separate"/>
      </w:r>
      <w:r w:rsidR="00FE640A" w:rsidRPr="00FE640A">
        <w:rPr>
          <w:noProof/>
        </w:rPr>
        <w:t>[88]</w:t>
      </w:r>
      <w:r w:rsidR="00E056A5" w:rsidRPr="00013B70">
        <w:fldChar w:fldCharType="end"/>
      </w:r>
      <w:r w:rsidRPr="00013B70">
        <w:t xml:space="preserve"> and its band gap would change linearly in relation to temperature.</w:t>
      </w:r>
    </w:p>
    <w:p w14:paraId="2A825CEC" w14:textId="77777777" w:rsidR="00F57E01" w:rsidRPr="00013B70" w:rsidRDefault="00974CBF" w:rsidP="00D65B28">
      <w:r w:rsidRPr="00013B70">
        <w:t>In general</w:t>
      </w:r>
      <w:r w:rsidR="007E3E00" w:rsidRPr="00013B70">
        <w:t>,</w:t>
      </w:r>
      <w:r w:rsidRPr="00013B70">
        <w:t xml:space="preserve"> recrystallization of perovskites is not common in the literature and it is useful to study it in order to further understand perovskite stability. Temperatures used to observe the band gap change were from 93</w:t>
      </w:r>
      <w:r w:rsidR="009774A5" w:rsidRPr="00013B70">
        <w:t xml:space="preserve"> </w:t>
      </w:r>
      <w:r w:rsidRPr="00013B70">
        <w:t>to 473</w:t>
      </w:r>
      <w:r w:rsidR="009774A5" w:rsidRPr="00013B70">
        <w:t xml:space="preserve"> </w:t>
      </w:r>
      <w:r w:rsidRPr="00013B70">
        <w:t>K (200</w:t>
      </w:r>
      <w:r w:rsidRPr="00013B70">
        <w:rPr>
          <w:rFonts w:ascii="Calibri" w:hAnsi="Calibri" w:cs="Calibri"/>
        </w:rPr>
        <w:t>°</w:t>
      </w:r>
      <w:r w:rsidRPr="00013B70">
        <w:t>C).</w:t>
      </w:r>
    </w:p>
    <w:p w14:paraId="66339EC7" w14:textId="77777777" w:rsidR="00B014C2" w:rsidRPr="00013B70" w:rsidRDefault="00D24BAE" w:rsidP="00B014C2">
      <w:pPr>
        <w:pStyle w:val="Heading2"/>
      </w:pPr>
      <w:bookmarkStart w:id="193" w:name="_Toc530166433"/>
      <w:bookmarkStart w:id="194" w:name="_Toc530166568"/>
      <w:bookmarkStart w:id="195" w:name="_Toc530167120"/>
      <w:bookmarkStart w:id="196" w:name="_Toc530167261"/>
      <w:bookmarkStart w:id="197" w:name="_Toc4264481"/>
      <w:r w:rsidRPr="00013B70">
        <w:t>Summary</w:t>
      </w:r>
      <w:r w:rsidR="00C66837" w:rsidRPr="00013B70">
        <w:t xml:space="preserve"> of </w:t>
      </w:r>
      <w:r w:rsidR="00F056D8" w:rsidRPr="00013B70">
        <w:t>section</w:t>
      </w:r>
      <w:r w:rsidR="00B014C2" w:rsidRPr="00013B70">
        <w:t xml:space="preserve"> 2</w:t>
      </w:r>
      <w:bookmarkEnd w:id="193"/>
      <w:bookmarkEnd w:id="194"/>
      <w:bookmarkEnd w:id="195"/>
      <w:bookmarkEnd w:id="196"/>
      <w:bookmarkEnd w:id="197"/>
    </w:p>
    <w:p w14:paraId="655F1859" w14:textId="77777777" w:rsidR="00CC14F4" w:rsidRPr="00EF4407" w:rsidRDefault="00974CBF" w:rsidP="00D65B28">
      <w:pPr>
        <w:rPr>
          <w:rFonts w:eastAsia="Calibri"/>
          <w:lang w:eastAsia="en-US"/>
        </w:rPr>
      </w:pPr>
      <w:r w:rsidRPr="00013B70">
        <w:rPr>
          <w:rFonts w:eastAsia="Calibri"/>
          <w:lang w:eastAsia="en-US"/>
        </w:rPr>
        <w:t>Degra</w:t>
      </w:r>
      <w:r w:rsidR="005F4BA1" w:rsidRPr="00013B70">
        <w:rPr>
          <w:rFonts w:eastAsia="Calibri"/>
          <w:lang w:eastAsia="en-US"/>
        </w:rPr>
        <w:t>dation mechanisms of perovskite crystals</w:t>
      </w:r>
      <w:r w:rsidRPr="00013B70">
        <w:rPr>
          <w:rFonts w:eastAsia="Calibri"/>
          <w:lang w:eastAsia="en-US"/>
        </w:rPr>
        <w:t xml:space="preserve"> due to moisture ha</w:t>
      </w:r>
      <w:r w:rsidR="00DA5F85" w:rsidRPr="00013B70">
        <w:rPr>
          <w:rFonts w:eastAsia="Calibri"/>
          <w:lang w:eastAsia="en-US"/>
        </w:rPr>
        <w:t>ve</w:t>
      </w:r>
      <w:r w:rsidRPr="00013B70">
        <w:rPr>
          <w:rFonts w:eastAsia="Calibri"/>
          <w:lang w:eastAsia="en-US"/>
        </w:rPr>
        <w:t xml:space="preserve"> been documented</w:t>
      </w:r>
      <w:r w:rsidR="00CD0300" w:rsidRPr="00013B70">
        <w:rPr>
          <w:rFonts w:eastAsia="Calibri"/>
          <w:lang w:eastAsia="en-US"/>
        </w:rPr>
        <w:t xml:space="preserve"> </w:t>
      </w:r>
      <w:r w:rsidR="00CD0300" w:rsidRPr="00EF4407">
        <w:rPr>
          <w:rFonts w:eastAsia="Calibri"/>
          <w:lang w:eastAsia="en-US"/>
        </w:rPr>
        <w:t>looking at the inverse relationship of absorbance spectra and humidity</w:t>
      </w:r>
      <w:r w:rsidRPr="00EF4407">
        <w:rPr>
          <w:rFonts w:eastAsia="Calibri"/>
          <w:lang w:eastAsia="en-US"/>
        </w:rPr>
        <w:t xml:space="preserve">. Some means to prevent such decay have involved mixing different quantities of precursors for </w:t>
      </w:r>
      <w:r w:rsidR="007E3E00" w:rsidRPr="00EF4407">
        <w:rPr>
          <w:rFonts w:eastAsia="Calibri"/>
          <w:lang w:eastAsia="en-US"/>
        </w:rPr>
        <w:t>various</w:t>
      </w:r>
      <w:r w:rsidRPr="00EF4407">
        <w:rPr>
          <w:rFonts w:eastAsia="Calibri"/>
          <w:lang w:eastAsia="en-US"/>
        </w:rPr>
        <w:t xml:space="preserve"> methylammon</w:t>
      </w:r>
      <w:r w:rsidR="007E3E00" w:rsidRPr="00EF4407">
        <w:rPr>
          <w:rFonts w:eastAsia="Calibri"/>
          <w:lang w:eastAsia="en-US"/>
        </w:rPr>
        <w:t xml:space="preserve">ium and halide combinations of </w:t>
      </w:r>
      <w:r w:rsidR="00600024" w:rsidRPr="00EF4407">
        <w:t>CH</w:t>
      </w:r>
      <w:r w:rsidR="00600024" w:rsidRPr="00EF4407">
        <w:rPr>
          <w:vertAlign w:val="subscript"/>
        </w:rPr>
        <w:t>3</w:t>
      </w:r>
      <w:r w:rsidR="00600024" w:rsidRPr="00EF4407">
        <w:t>NH</w:t>
      </w:r>
      <w:r w:rsidR="00600024" w:rsidRPr="00EF4407">
        <w:rPr>
          <w:vertAlign w:val="subscript"/>
        </w:rPr>
        <w:t>3</w:t>
      </w:r>
      <w:r w:rsidRPr="00EF4407">
        <w:rPr>
          <w:rFonts w:eastAsia="Calibri"/>
          <w:lang w:eastAsia="en-US"/>
        </w:rPr>
        <w:t>I:2</w:t>
      </w:r>
      <w:r w:rsidR="00600024" w:rsidRPr="00EF4407">
        <w:t>CH</w:t>
      </w:r>
      <w:r w:rsidR="00600024" w:rsidRPr="00EF4407">
        <w:rPr>
          <w:vertAlign w:val="subscript"/>
        </w:rPr>
        <w:t>3</w:t>
      </w:r>
      <w:r w:rsidR="00600024" w:rsidRPr="00EF4407">
        <w:t>NH</w:t>
      </w:r>
      <w:r w:rsidR="00600024" w:rsidRPr="00EF4407">
        <w:rPr>
          <w:vertAlign w:val="subscript"/>
        </w:rPr>
        <w:t>3</w:t>
      </w:r>
      <w:r w:rsidRPr="00EF4407">
        <w:rPr>
          <w:rFonts w:eastAsia="Calibri"/>
          <w:lang w:eastAsia="en-US"/>
        </w:rPr>
        <w:t xml:space="preserve">Br and the </w:t>
      </w:r>
      <w:r w:rsidR="00600024" w:rsidRPr="00EF4407">
        <w:t>CH</w:t>
      </w:r>
      <w:r w:rsidR="00600024" w:rsidRPr="00EF4407">
        <w:rPr>
          <w:vertAlign w:val="subscript"/>
        </w:rPr>
        <w:t>3</w:t>
      </w:r>
      <w:r w:rsidR="00600024" w:rsidRPr="00EF4407">
        <w:t>NH</w:t>
      </w:r>
      <w:r w:rsidR="00600024" w:rsidRPr="00EF4407">
        <w:rPr>
          <w:vertAlign w:val="subscript"/>
        </w:rPr>
        <w:t>3</w:t>
      </w:r>
      <w:r w:rsidRPr="00EF4407">
        <w:rPr>
          <w:rFonts w:eastAsia="Calibri"/>
          <w:lang w:eastAsia="en-US"/>
        </w:rPr>
        <w:t>PbI</w:t>
      </w:r>
      <w:r w:rsidRPr="00EF4407">
        <w:rPr>
          <w:rFonts w:eastAsia="Calibri"/>
          <w:vertAlign w:val="subscript"/>
          <w:lang w:eastAsia="en-US"/>
        </w:rPr>
        <w:t>2.8</w:t>
      </w:r>
      <w:r w:rsidRPr="00EF4407">
        <w:rPr>
          <w:rFonts w:eastAsia="Calibri"/>
          <w:lang w:eastAsia="en-US"/>
        </w:rPr>
        <w:t>Br</w:t>
      </w:r>
      <w:r w:rsidRPr="00EF4407">
        <w:rPr>
          <w:rFonts w:eastAsia="Calibri"/>
          <w:vertAlign w:val="subscript"/>
          <w:lang w:eastAsia="en-US"/>
        </w:rPr>
        <w:t>0.2</w:t>
      </w:r>
      <w:r w:rsidRPr="00EF4407">
        <w:rPr>
          <w:rFonts w:eastAsia="Calibri"/>
          <w:lang w:eastAsia="en-US"/>
        </w:rPr>
        <w:t xml:space="preserve"> perovskite crystal. As a result, when the optimal ratio was formed, the resulting changes in the crystal structure would produce higher stability. </w:t>
      </w:r>
    </w:p>
    <w:p w14:paraId="0C36094B" w14:textId="77777777" w:rsidR="002D44B4" w:rsidRPr="00EF4407" w:rsidRDefault="00070BEF" w:rsidP="00D65B28">
      <w:pPr>
        <w:rPr>
          <w:rFonts w:eastAsia="Calibri"/>
          <w:lang w:eastAsia="en-US"/>
        </w:rPr>
      </w:pPr>
      <w:r w:rsidRPr="00EF4407">
        <w:rPr>
          <w:rFonts w:eastAsia="Calibri"/>
          <w:lang w:eastAsia="en-US"/>
        </w:rPr>
        <w:lastRenderedPageBreak/>
        <w:t xml:space="preserve">Other attempts at </w:t>
      </w:r>
      <w:r w:rsidR="00F555AB" w:rsidRPr="00EF4407">
        <w:rPr>
          <w:rFonts w:eastAsia="Calibri"/>
          <w:lang w:eastAsia="en-US"/>
        </w:rPr>
        <w:t>improving the intr</w:t>
      </w:r>
      <w:r w:rsidR="0088275B" w:rsidRPr="00EF4407">
        <w:rPr>
          <w:rFonts w:eastAsia="Calibri"/>
          <w:lang w:eastAsia="en-US"/>
        </w:rPr>
        <w:t>in</w:t>
      </w:r>
      <w:r w:rsidR="00F555AB" w:rsidRPr="00EF4407">
        <w:rPr>
          <w:rFonts w:eastAsia="Calibri"/>
          <w:lang w:eastAsia="en-US"/>
        </w:rPr>
        <w:t xml:space="preserve">sic stability </w:t>
      </w:r>
      <w:r w:rsidR="00E80CDD" w:rsidRPr="00EF4407">
        <w:rPr>
          <w:rFonts w:eastAsia="Calibri"/>
          <w:lang w:eastAsia="en-US"/>
        </w:rPr>
        <w:t>involved</w:t>
      </w:r>
      <w:r w:rsidR="00FC558E" w:rsidRPr="00EF4407">
        <w:rPr>
          <w:rFonts w:eastAsia="Calibri"/>
          <w:lang w:eastAsia="en-US"/>
        </w:rPr>
        <w:t xml:space="preserve"> </w:t>
      </w:r>
      <w:r w:rsidR="00F555AB" w:rsidRPr="00EF4407">
        <w:rPr>
          <w:rFonts w:eastAsia="Calibri"/>
          <w:lang w:eastAsia="en-US"/>
        </w:rPr>
        <w:t xml:space="preserve">using </w:t>
      </w:r>
      <w:r w:rsidR="002D44B4" w:rsidRPr="00EF4407">
        <w:rPr>
          <w:rFonts w:eastAsia="Calibri"/>
          <w:lang w:eastAsia="en-US"/>
        </w:rPr>
        <w:t xml:space="preserve">precursors </w:t>
      </w:r>
      <w:r w:rsidR="00C87BE2" w:rsidRPr="00EF4407">
        <w:rPr>
          <w:rFonts w:eastAsia="Calibri"/>
          <w:lang w:eastAsia="en-US"/>
        </w:rPr>
        <w:t>such as PbCl</w:t>
      </w:r>
      <w:r w:rsidRPr="00EF4407">
        <w:rPr>
          <w:rFonts w:eastAsia="Calibri"/>
          <w:vertAlign w:val="subscript"/>
          <w:lang w:eastAsia="en-US"/>
        </w:rPr>
        <w:t>2</w:t>
      </w:r>
      <w:r w:rsidR="00C87BE2" w:rsidRPr="00EF4407">
        <w:rPr>
          <w:rFonts w:eastAsia="Calibri"/>
          <w:lang w:eastAsia="en-US"/>
        </w:rPr>
        <w:t xml:space="preserve"> and </w:t>
      </w:r>
      <w:r w:rsidR="00261827" w:rsidRPr="00EF4407">
        <w:rPr>
          <w:rFonts w:eastAsia="Calibri"/>
          <w:lang w:eastAsia="en-US"/>
        </w:rPr>
        <w:t xml:space="preserve">lead acetate </w:t>
      </w:r>
      <w:r w:rsidR="00AE1FB8" w:rsidRPr="00EF4407">
        <w:rPr>
          <w:rFonts w:eastAsia="Calibri"/>
          <w:lang w:eastAsia="en-US"/>
        </w:rPr>
        <w:t>[</w:t>
      </w:r>
      <w:r w:rsidR="00C87BE2" w:rsidRPr="00EF4407">
        <w:rPr>
          <w:rFonts w:eastAsia="Calibri"/>
          <w:lang w:eastAsia="en-US"/>
        </w:rPr>
        <w:t>Pb(OAc)</w:t>
      </w:r>
      <w:r w:rsidR="00C87BE2" w:rsidRPr="00EF4407">
        <w:rPr>
          <w:rFonts w:eastAsia="Calibri"/>
          <w:vertAlign w:val="subscript"/>
          <w:lang w:eastAsia="en-US"/>
        </w:rPr>
        <w:t>2</w:t>
      </w:r>
      <w:r w:rsidR="00AE1FB8" w:rsidRPr="00EF4407">
        <w:rPr>
          <w:rFonts w:eastAsia="Calibri"/>
          <w:lang w:eastAsia="en-US"/>
        </w:rPr>
        <w:t>].</w:t>
      </w:r>
      <w:r w:rsidR="00F555AB" w:rsidRPr="00EF4407">
        <w:rPr>
          <w:rFonts w:eastAsia="Calibri"/>
          <w:lang w:eastAsia="en-US"/>
        </w:rPr>
        <w:t xml:space="preserve"> These precursors </w:t>
      </w:r>
      <w:r w:rsidR="002D44B4" w:rsidRPr="00EF4407">
        <w:rPr>
          <w:rFonts w:eastAsia="Calibri"/>
          <w:lang w:eastAsia="en-US"/>
        </w:rPr>
        <w:t>affect the performance</w:t>
      </w:r>
      <w:r w:rsidR="00C87BE2" w:rsidRPr="00EF4407">
        <w:rPr>
          <w:rFonts w:eastAsia="Calibri"/>
          <w:lang w:eastAsia="en-US"/>
        </w:rPr>
        <w:t xml:space="preserve"> and stability</w:t>
      </w:r>
      <w:r w:rsidR="00FF2C0C" w:rsidRPr="00EF4407">
        <w:rPr>
          <w:rFonts w:eastAsia="Calibri"/>
          <w:lang w:eastAsia="en-US"/>
        </w:rPr>
        <w:t xml:space="preserve"> differently</w:t>
      </w:r>
      <w:r w:rsidR="00F555AB" w:rsidRPr="00EF4407">
        <w:rPr>
          <w:rFonts w:eastAsia="Calibri"/>
          <w:lang w:eastAsia="en-US"/>
        </w:rPr>
        <w:t xml:space="preserve">. </w:t>
      </w:r>
      <w:r w:rsidR="00AD6C73" w:rsidRPr="00EF4407">
        <w:rPr>
          <w:rFonts w:eastAsia="Calibri"/>
          <w:lang w:eastAsia="en-US"/>
        </w:rPr>
        <w:t>Tests</w:t>
      </w:r>
      <w:r w:rsidR="00FC558E" w:rsidRPr="00EF4407">
        <w:rPr>
          <w:rFonts w:eastAsia="Calibri"/>
          <w:lang w:eastAsia="en-US"/>
        </w:rPr>
        <w:t xml:space="preserve"> </w:t>
      </w:r>
      <w:r w:rsidR="00F555AB" w:rsidRPr="00EF4407">
        <w:rPr>
          <w:rFonts w:eastAsia="Calibri"/>
          <w:lang w:eastAsia="en-US"/>
        </w:rPr>
        <w:t xml:space="preserve">showed that under </w:t>
      </w:r>
      <w:r w:rsidR="00223DD0" w:rsidRPr="00EF4407">
        <w:rPr>
          <w:rFonts w:eastAsia="Calibri"/>
          <w:lang w:eastAsia="en-US"/>
        </w:rPr>
        <w:t>illumination for 15 days</w:t>
      </w:r>
      <w:r w:rsidR="00F555AB" w:rsidRPr="00EF4407">
        <w:rPr>
          <w:rFonts w:eastAsia="Calibri"/>
          <w:lang w:eastAsia="en-US"/>
        </w:rPr>
        <w:t xml:space="preserve"> </w:t>
      </w:r>
      <w:r w:rsidR="00FF2C0C" w:rsidRPr="00EF4407">
        <w:rPr>
          <w:rFonts w:eastAsia="Calibri"/>
          <w:lang w:eastAsia="en-US"/>
        </w:rPr>
        <w:t>PbCl</w:t>
      </w:r>
      <w:r w:rsidRPr="00EF4407">
        <w:rPr>
          <w:rFonts w:eastAsia="Calibri"/>
          <w:vertAlign w:val="subscript"/>
          <w:lang w:eastAsia="en-US"/>
        </w:rPr>
        <w:t>2</w:t>
      </w:r>
      <w:r w:rsidR="00FF2C0C" w:rsidRPr="00EF4407">
        <w:rPr>
          <w:rFonts w:eastAsia="Calibri"/>
          <w:lang w:eastAsia="en-US"/>
        </w:rPr>
        <w:t xml:space="preserve"> favours </w:t>
      </w:r>
      <w:r w:rsidR="00FF2C0C" w:rsidRPr="00EF4407">
        <w:rPr>
          <w:rFonts w:eastAsia="Calibri"/>
          <w:i/>
          <w:lang w:eastAsia="en-US"/>
        </w:rPr>
        <w:t>V</w:t>
      </w:r>
      <w:r w:rsidR="00FF2C0C" w:rsidRPr="00EF4407">
        <w:rPr>
          <w:rFonts w:eastAsia="Calibri"/>
          <w:vertAlign w:val="subscript"/>
          <w:lang w:eastAsia="en-US"/>
        </w:rPr>
        <w:t>oc</w:t>
      </w:r>
      <w:r w:rsidR="002C6AFD" w:rsidRPr="00EF4407">
        <w:rPr>
          <w:rFonts w:eastAsia="Calibri"/>
          <w:lang w:eastAsia="en-US"/>
        </w:rPr>
        <w:t>,</w:t>
      </w:r>
      <w:r w:rsidR="00FF2C0C" w:rsidRPr="00EF4407">
        <w:rPr>
          <w:rFonts w:eastAsia="Calibri"/>
          <w:lang w:eastAsia="en-US"/>
        </w:rPr>
        <w:t xml:space="preserve"> while Pb(OAc)</w:t>
      </w:r>
      <w:r w:rsidR="00FF2C0C" w:rsidRPr="00EF4407">
        <w:rPr>
          <w:rFonts w:eastAsia="Calibri"/>
          <w:vertAlign w:val="subscript"/>
          <w:lang w:eastAsia="en-US"/>
        </w:rPr>
        <w:t>2</w:t>
      </w:r>
      <w:r w:rsidR="00FF2C0C" w:rsidRPr="00EF4407">
        <w:rPr>
          <w:rFonts w:eastAsia="Calibri"/>
          <w:lang w:eastAsia="en-US"/>
        </w:rPr>
        <w:t xml:space="preserve"> </w:t>
      </w:r>
      <w:r w:rsidR="00FC558E" w:rsidRPr="00EF4407">
        <w:rPr>
          <w:rFonts w:eastAsia="Calibri"/>
          <w:lang w:eastAsia="en-US"/>
        </w:rPr>
        <w:t xml:space="preserve">prefers </w:t>
      </w:r>
      <w:r w:rsidR="00FF2C0C" w:rsidRPr="00EF4407">
        <w:rPr>
          <w:rFonts w:eastAsia="Calibri"/>
          <w:i/>
          <w:lang w:eastAsia="en-US"/>
        </w:rPr>
        <w:t>J</w:t>
      </w:r>
      <w:r w:rsidR="00FF2C0C" w:rsidRPr="00EF4407">
        <w:rPr>
          <w:rFonts w:eastAsia="Calibri"/>
          <w:vertAlign w:val="subscript"/>
          <w:lang w:eastAsia="en-US"/>
        </w:rPr>
        <w:t>sc</w:t>
      </w:r>
      <w:r w:rsidR="00FF2C0C" w:rsidRPr="00EF4407">
        <w:rPr>
          <w:rFonts w:eastAsia="Calibri"/>
          <w:lang w:eastAsia="en-US"/>
        </w:rPr>
        <w:t>.</w:t>
      </w:r>
      <w:r w:rsidR="00223DD0" w:rsidRPr="00EF4407">
        <w:rPr>
          <w:rFonts w:eastAsia="Calibri"/>
          <w:lang w:eastAsia="en-US"/>
        </w:rPr>
        <w:t xml:space="preserve"> </w:t>
      </w:r>
    </w:p>
    <w:p w14:paraId="100F387F" w14:textId="77777777" w:rsidR="00DA5F85" w:rsidRPr="00EF4407" w:rsidRDefault="00C41118" w:rsidP="00D65B28">
      <w:r w:rsidRPr="00EF4407">
        <w:rPr>
          <w:rFonts w:eastAsia="Calibri"/>
          <w:lang w:eastAsia="en-US"/>
        </w:rPr>
        <w:t xml:space="preserve">Scientists </w:t>
      </w:r>
      <w:r w:rsidR="002C6AFD" w:rsidRPr="00EF4407">
        <w:rPr>
          <w:rFonts w:eastAsia="Calibri"/>
          <w:lang w:eastAsia="en-US"/>
        </w:rPr>
        <w:t xml:space="preserve">tried </w:t>
      </w:r>
      <w:r w:rsidRPr="00EF4407">
        <w:rPr>
          <w:rFonts w:eastAsia="Calibri"/>
          <w:lang w:eastAsia="en-US"/>
        </w:rPr>
        <w:t>using a pseudohalide precursor</w:t>
      </w:r>
      <w:r w:rsidR="007332F9" w:rsidRPr="00EF4407">
        <w:rPr>
          <w:rFonts w:eastAsia="Calibri"/>
          <w:lang w:eastAsia="en-US"/>
        </w:rPr>
        <w:t xml:space="preserve"> and</w:t>
      </w:r>
      <w:r w:rsidRPr="00EF4407">
        <w:rPr>
          <w:rFonts w:eastAsia="Calibri"/>
          <w:lang w:eastAsia="en-US"/>
        </w:rPr>
        <w:t xml:space="preserve"> discovered a </w:t>
      </w:r>
      <w:r w:rsidR="00974CBF" w:rsidRPr="00EF4407">
        <w:rPr>
          <w:rFonts w:eastAsia="Calibri"/>
          <w:lang w:eastAsia="en-US"/>
        </w:rPr>
        <w:t xml:space="preserve">significant change </w:t>
      </w:r>
      <w:r w:rsidRPr="00EF4407">
        <w:rPr>
          <w:rFonts w:eastAsia="Calibri"/>
          <w:lang w:eastAsia="en-US"/>
        </w:rPr>
        <w:t>in stability with a pseudo</w:t>
      </w:r>
      <w:r w:rsidR="00974CBF" w:rsidRPr="00EF4407">
        <w:rPr>
          <w:rFonts w:eastAsia="Calibri"/>
          <w:lang w:eastAsia="en-US"/>
        </w:rPr>
        <w:t>halide</w:t>
      </w:r>
      <w:r w:rsidR="00AD6C73" w:rsidRPr="00EF4407">
        <w:rPr>
          <w:rFonts w:eastAsia="Calibri"/>
          <w:lang w:eastAsia="en-US"/>
        </w:rPr>
        <w:t>,</w:t>
      </w:r>
      <w:r w:rsidR="00974CBF" w:rsidRPr="00EF4407">
        <w:rPr>
          <w:rFonts w:eastAsia="Calibri"/>
          <w:lang w:eastAsia="en-US"/>
        </w:rPr>
        <w:t xml:space="preserve"> giv</w:t>
      </w:r>
      <w:r w:rsidR="009E63F1" w:rsidRPr="00EF4407">
        <w:rPr>
          <w:rFonts w:eastAsia="Calibri"/>
          <w:lang w:eastAsia="en-US"/>
        </w:rPr>
        <w:t>ing a stability enhancement of two</w:t>
      </w:r>
      <w:r w:rsidR="00974CBF" w:rsidRPr="00EF4407">
        <w:rPr>
          <w:rFonts w:eastAsia="Calibri"/>
          <w:lang w:eastAsia="en-US"/>
        </w:rPr>
        <w:t xml:space="preserve"> weeks with only 0.9% efficiency reduction while stored in humidity. </w:t>
      </w:r>
      <w:r w:rsidR="0045640B" w:rsidRPr="00EF4407">
        <w:rPr>
          <w:rFonts w:eastAsia="Calibri"/>
          <w:lang w:eastAsia="en-US"/>
        </w:rPr>
        <w:t>Their a</w:t>
      </w:r>
      <w:r w:rsidR="00974CBF" w:rsidRPr="00EF4407">
        <w:rPr>
          <w:rFonts w:eastAsia="Calibri"/>
          <w:lang w:eastAsia="en-US"/>
        </w:rPr>
        <w:t>ssessment of perovskite crystal stability at different temperatures and dura</w:t>
      </w:r>
      <w:r w:rsidR="003B5390" w:rsidRPr="00EF4407">
        <w:rPr>
          <w:rFonts w:eastAsia="Calibri"/>
          <w:lang w:eastAsia="en-US"/>
        </w:rPr>
        <w:t xml:space="preserve">tion showed results with mixed chlorine </w:t>
      </w:r>
      <w:r w:rsidR="0045640B" w:rsidRPr="00EF4407">
        <w:rPr>
          <w:rFonts w:eastAsia="Calibri"/>
          <w:lang w:eastAsia="en-US"/>
        </w:rPr>
        <w:t xml:space="preserve">and </w:t>
      </w:r>
      <w:r w:rsidR="003B5390" w:rsidRPr="00EF4407">
        <w:rPr>
          <w:rFonts w:eastAsia="Calibri"/>
          <w:lang w:eastAsia="en-US"/>
        </w:rPr>
        <w:t>i</w:t>
      </w:r>
      <w:r w:rsidR="00974CBF" w:rsidRPr="00EF4407">
        <w:rPr>
          <w:rFonts w:eastAsia="Calibri"/>
          <w:lang w:eastAsia="en-US"/>
        </w:rPr>
        <w:t>odine halide</w:t>
      </w:r>
      <w:r w:rsidR="0045640B" w:rsidRPr="00EF4407">
        <w:rPr>
          <w:rFonts w:eastAsia="Calibri"/>
          <w:lang w:eastAsia="en-US"/>
        </w:rPr>
        <w:t>s</w:t>
      </w:r>
      <w:r w:rsidR="00AD6C73" w:rsidRPr="00EF4407">
        <w:rPr>
          <w:rFonts w:eastAsia="Calibri"/>
          <w:lang w:eastAsia="en-US"/>
        </w:rPr>
        <w:t>,</w:t>
      </w:r>
      <w:r w:rsidR="00974CBF" w:rsidRPr="00EF4407">
        <w:rPr>
          <w:rFonts w:eastAsia="Calibri"/>
          <w:lang w:eastAsia="en-US"/>
        </w:rPr>
        <w:t xml:space="preserve"> with the first exothermic peak at 100</w:t>
      </w:r>
      <w:r w:rsidR="00E109F0" w:rsidRPr="00EF4407">
        <w:rPr>
          <w:rFonts w:eastAsia="Calibri"/>
          <w:lang w:eastAsia="en-US"/>
        </w:rPr>
        <w:t>°</w:t>
      </w:r>
      <w:r w:rsidR="00527E52" w:rsidRPr="00EF4407">
        <w:rPr>
          <w:rFonts w:eastAsia="Calibri"/>
          <w:lang w:eastAsia="en-US"/>
        </w:rPr>
        <w:t>C</w:t>
      </w:r>
      <w:r w:rsidR="00527E52" w:rsidRPr="00EF4407">
        <w:t xml:space="preserve"> while</w:t>
      </w:r>
      <w:r w:rsidR="0045640B" w:rsidRPr="00EF4407">
        <w:t xml:space="preserve"> </w:t>
      </w:r>
      <w:r w:rsidR="00974CBF" w:rsidRPr="00EF4407">
        <w:t xml:space="preserve">the next one </w:t>
      </w:r>
      <w:r w:rsidR="0045640B" w:rsidRPr="00EF4407">
        <w:t xml:space="preserve">was </w:t>
      </w:r>
      <w:r w:rsidR="00974CBF" w:rsidRPr="00EF4407">
        <w:t>at 230</w:t>
      </w:r>
      <w:r w:rsidR="00E109F0" w:rsidRPr="00EF4407">
        <w:t>°C</w:t>
      </w:r>
      <w:r w:rsidR="00974CBF" w:rsidRPr="00EF4407">
        <w:t>.</w:t>
      </w:r>
    </w:p>
    <w:p w14:paraId="32F72718" w14:textId="77777777" w:rsidR="00CC14F4" w:rsidRPr="00EF4407" w:rsidRDefault="008B1968" w:rsidP="00D65B28">
      <w:r w:rsidRPr="00EF4407">
        <w:t>In other</w:t>
      </w:r>
      <w:r w:rsidR="00974CBF" w:rsidRPr="00EF4407">
        <w:t xml:space="preserve"> </w:t>
      </w:r>
      <w:r w:rsidRPr="00EF4407">
        <w:t>heat tests</w:t>
      </w:r>
      <w:r w:rsidR="00AD6C73" w:rsidRPr="00EF4407">
        <w:t>,</w:t>
      </w:r>
      <w:r w:rsidRPr="00EF4407">
        <w:t xml:space="preserve"> f</w:t>
      </w:r>
      <w:r w:rsidR="00974CBF" w:rsidRPr="00EF4407">
        <w:t>ormamidi</w:t>
      </w:r>
      <w:r w:rsidR="00F40B1E" w:rsidRPr="00EF4407">
        <w:t>ni</w:t>
      </w:r>
      <w:r w:rsidR="00974CBF" w:rsidRPr="00EF4407">
        <w:t xml:space="preserve">um based </w:t>
      </w:r>
      <w:r w:rsidR="00754FE2" w:rsidRPr="00EF4407">
        <w:t>PSC</w:t>
      </w:r>
      <w:r w:rsidR="00974CBF" w:rsidRPr="00EF4407">
        <w:t xml:space="preserve">s showed better stability </w:t>
      </w:r>
      <w:r w:rsidR="00933102" w:rsidRPr="00EF4407">
        <w:t xml:space="preserve">at </w:t>
      </w:r>
      <w:r w:rsidR="00974CBF" w:rsidRPr="00EF4407">
        <w:t>150</w:t>
      </w:r>
      <w:r w:rsidR="00E109F0" w:rsidRPr="00EF4407">
        <w:t>°C</w:t>
      </w:r>
      <w:r w:rsidR="00974CBF" w:rsidRPr="00EF4407">
        <w:t xml:space="preserve"> in comparison to methylammonium cation perovskites. </w:t>
      </w:r>
      <w:r w:rsidR="00512131" w:rsidRPr="00EF4407">
        <w:t>They</w:t>
      </w:r>
      <w:r w:rsidR="009C529B" w:rsidRPr="00EF4407">
        <w:t xml:space="preserve"> also showed good stability when doped with chlorine.</w:t>
      </w:r>
    </w:p>
    <w:p w14:paraId="4EA39E15" w14:textId="77777777" w:rsidR="000217FE" w:rsidRPr="00EF4407" w:rsidRDefault="00974CBF" w:rsidP="00D65B28">
      <w:r w:rsidRPr="00EF4407">
        <w:t>Other types of perovskites such as 2D structures are a recent innovation in producing crystals with greater moisture stability despite the lower efficiency. Mixing chlorine with fo</w:t>
      </w:r>
      <w:r w:rsidR="001157B8" w:rsidRPr="00EF4407">
        <w:t>r</w:t>
      </w:r>
      <w:r w:rsidRPr="00EF4407">
        <w:t xml:space="preserve">mamidinium </w:t>
      </w:r>
      <w:r w:rsidR="0042254B" w:rsidRPr="00EF4407">
        <w:t xml:space="preserve">and having </w:t>
      </w:r>
      <w:r w:rsidR="0034661E" w:rsidRPr="00EF4407">
        <w:t>P3HT</w:t>
      </w:r>
      <w:r w:rsidRPr="00EF4407">
        <w:t xml:space="preserve"> </w:t>
      </w:r>
      <w:r w:rsidR="0042254B" w:rsidRPr="00EF4407">
        <w:t xml:space="preserve">as an </w:t>
      </w:r>
      <w:r w:rsidRPr="00EF4407">
        <w:t>HTM also showed promising results</w:t>
      </w:r>
      <w:r w:rsidR="00AE4BC8" w:rsidRPr="00EF4407">
        <w:t xml:space="preserve"> of 4.73% efficiency a</w:t>
      </w:r>
      <w:r w:rsidR="001157B8" w:rsidRPr="00EF4407">
        <w:t>nd tests on the crystal after 46</w:t>
      </w:r>
      <w:r w:rsidR="00AE4BC8" w:rsidRPr="00EF4407">
        <w:t xml:space="preserve"> days</w:t>
      </w:r>
      <w:r w:rsidR="001157B8" w:rsidRPr="00EF4407">
        <w:t xml:space="preserve"> showed very good stability in comparison to the methylammonium lead halide version</w:t>
      </w:r>
      <w:r w:rsidRPr="00EF4407">
        <w:t>.</w:t>
      </w:r>
    </w:p>
    <w:p w14:paraId="75F467B6" w14:textId="77777777" w:rsidR="00DA5F85" w:rsidRPr="00EF4407" w:rsidRDefault="00BE0B62" w:rsidP="00F27D7F">
      <w:r w:rsidRPr="00EF4407">
        <w:t>Adding o</w:t>
      </w:r>
      <w:r w:rsidR="00974CBF" w:rsidRPr="00EF4407">
        <w:t>ptimal combinations of different cations and anions of (</w:t>
      </w:r>
      <w:r w:rsidR="00733952" w:rsidRPr="00EF4407">
        <w:t>(CH</w:t>
      </w:r>
      <w:r w:rsidR="00733952" w:rsidRPr="00EF4407">
        <w:rPr>
          <w:vertAlign w:val="subscript"/>
        </w:rPr>
        <w:t>5</w:t>
      </w:r>
      <w:r w:rsidR="00733952" w:rsidRPr="00EF4407">
        <w:t>IN</w:t>
      </w:r>
      <w:r w:rsidR="00733952" w:rsidRPr="00EF4407">
        <w:rPr>
          <w:vertAlign w:val="subscript"/>
        </w:rPr>
        <w:t>2</w:t>
      </w:r>
      <w:r w:rsidR="00733952" w:rsidRPr="00EF4407">
        <w:t>)</w:t>
      </w:r>
      <w:r w:rsidR="00974CBF" w:rsidRPr="00EF4407">
        <w:rPr>
          <w:vertAlign w:val="subscript"/>
        </w:rPr>
        <w:t>0.83</w:t>
      </w:r>
      <w:r w:rsidR="00974CBF" w:rsidRPr="00EF4407">
        <w:t>Cs</w:t>
      </w:r>
      <w:r w:rsidR="00974CBF" w:rsidRPr="00EF4407">
        <w:rPr>
          <w:vertAlign w:val="subscript"/>
        </w:rPr>
        <w:t>0.17</w:t>
      </w:r>
      <w:r w:rsidR="00974CBF" w:rsidRPr="00EF4407">
        <w:t>)Pb(Br</w:t>
      </w:r>
      <w:r w:rsidR="00974CBF" w:rsidRPr="00EF4407">
        <w:rPr>
          <w:vertAlign w:val="subscript"/>
        </w:rPr>
        <w:t>0.4</w:t>
      </w:r>
      <w:r w:rsidR="00974CBF" w:rsidRPr="00EF4407">
        <w:t>I</w:t>
      </w:r>
      <w:r w:rsidR="00974CBF" w:rsidRPr="00EF4407">
        <w:rPr>
          <w:vertAlign w:val="subscript"/>
        </w:rPr>
        <w:t>0.6</w:t>
      </w:r>
      <w:r w:rsidR="00974CBF" w:rsidRPr="00EF4407">
        <w:t>)</w:t>
      </w:r>
      <w:r w:rsidR="00974CBF" w:rsidRPr="00EF4407">
        <w:rPr>
          <w:vertAlign w:val="subscript"/>
        </w:rPr>
        <w:t xml:space="preserve">3 </w:t>
      </w:r>
      <w:r w:rsidR="00974CBF" w:rsidRPr="00EF4407">
        <w:t xml:space="preserve">in combination with </w:t>
      </w:r>
      <w:r w:rsidR="00B51A31" w:rsidRPr="00EF4407">
        <w:t>s</w:t>
      </w:r>
      <w:r w:rsidR="00974CBF" w:rsidRPr="00EF4407">
        <w:t xml:space="preserve">ilicon produced a tandem cell where the perovskite would remain in a stable phase with </w:t>
      </w:r>
      <w:r w:rsidR="00DA5F85" w:rsidRPr="00EF4407">
        <w:t>an</w:t>
      </w:r>
      <w:r w:rsidR="00974CBF" w:rsidRPr="00EF4407">
        <w:t xml:space="preserve"> efficiency of 19.2% which also shows potential for further increase in efficiency when perovskites are commercially used to increase the efficiency of available solar </w:t>
      </w:r>
      <w:r w:rsidR="000217FE" w:rsidRPr="00EF4407">
        <w:t>panel</w:t>
      </w:r>
      <w:r w:rsidR="00974CBF" w:rsidRPr="00EF4407">
        <w:t xml:space="preserve"> technology.</w:t>
      </w:r>
    </w:p>
    <w:p w14:paraId="3C3BBA63" w14:textId="77777777" w:rsidR="00783162" w:rsidRPr="00EF4407" w:rsidRDefault="00974CBF" w:rsidP="00F27D7F">
      <w:r w:rsidRPr="00EF4407">
        <w:t>Understanding changes in band gaps at different temperature changes with tin inorganic based perovskites under conditions producing crystallization provided interesting results on the crystal structures produced.</w:t>
      </w:r>
    </w:p>
    <w:p w14:paraId="5A6A38D0" w14:textId="77777777" w:rsidR="004F7257" w:rsidRPr="00EF4407" w:rsidRDefault="00974CBF" w:rsidP="00D65B28">
      <w:pPr>
        <w:pStyle w:val="Heading1"/>
        <w:rPr>
          <w:rFonts w:eastAsia="Calibri"/>
        </w:rPr>
      </w:pPr>
      <w:bookmarkStart w:id="198" w:name="_Dark_and_light_40__Hum_MAPI_and_MAP2SCN"/>
      <w:bookmarkStart w:id="199" w:name="_MAI_MAB3__2__"/>
      <w:bookmarkStart w:id="200" w:name="_mixed_halid_Cl__I__or_Br__141__for_humi"/>
      <w:bookmarkStart w:id="201" w:name="_Ref521520653"/>
      <w:bookmarkStart w:id="202" w:name="_Ref521520662"/>
      <w:bookmarkStart w:id="203" w:name="_Toc530166434"/>
      <w:bookmarkStart w:id="204" w:name="_Toc530166569"/>
      <w:bookmarkStart w:id="205" w:name="_Toc530167121"/>
      <w:bookmarkStart w:id="206" w:name="_Toc530167262"/>
      <w:bookmarkStart w:id="207" w:name="_Toc4264482"/>
      <w:bookmarkEnd w:id="198"/>
      <w:bookmarkEnd w:id="199"/>
      <w:bookmarkEnd w:id="200"/>
      <w:r w:rsidRPr="00EF4407">
        <w:rPr>
          <w:rFonts w:eastAsia="Calibri"/>
        </w:rPr>
        <w:t>Various ways to protect against humidity</w:t>
      </w:r>
      <w:bookmarkEnd w:id="201"/>
      <w:bookmarkEnd w:id="202"/>
      <w:bookmarkEnd w:id="203"/>
      <w:bookmarkEnd w:id="204"/>
      <w:bookmarkEnd w:id="205"/>
      <w:bookmarkEnd w:id="206"/>
      <w:bookmarkEnd w:id="207"/>
    </w:p>
    <w:p w14:paraId="38125D07" w14:textId="77777777" w:rsidR="0057621B" w:rsidRPr="00EF4407" w:rsidRDefault="00A223ED" w:rsidP="0057621B">
      <w:pPr>
        <w:keepNext/>
      </w:pPr>
      <w:r w:rsidRPr="00EF4407">
        <w:rPr>
          <w:rFonts w:eastAsia="Calibri"/>
          <w:noProof/>
        </w:rPr>
        <w:drawing>
          <wp:inline distT="0" distB="0" distL="0" distR="0" wp14:anchorId="5DB5C7A8" wp14:editId="21B95A90">
            <wp:extent cx="5486400" cy="1553845"/>
            <wp:effectExtent l="19050" t="0" r="0" b="0"/>
            <wp:docPr id="15" name="Picture 15" descr="Map 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 Shot 1"/>
                    <pic:cNvPicPr>
                      <a:picLocks noChangeAspect="1" noChangeArrowheads="1"/>
                    </pic:cNvPicPr>
                  </pic:nvPicPr>
                  <pic:blipFill>
                    <a:blip r:embed="rId22"/>
                    <a:srcRect/>
                    <a:stretch>
                      <a:fillRect/>
                    </a:stretch>
                  </pic:blipFill>
                  <pic:spPr bwMode="auto">
                    <a:xfrm>
                      <a:off x="0" y="0"/>
                      <a:ext cx="5486400" cy="1553845"/>
                    </a:xfrm>
                    <a:prstGeom prst="rect">
                      <a:avLst/>
                    </a:prstGeom>
                    <a:noFill/>
                    <a:ln w="9525">
                      <a:noFill/>
                      <a:miter lim="800000"/>
                      <a:headEnd/>
                      <a:tailEnd/>
                    </a:ln>
                  </pic:spPr>
                </pic:pic>
              </a:graphicData>
            </a:graphic>
          </wp:inline>
        </w:drawing>
      </w:r>
    </w:p>
    <w:p w14:paraId="3387AABD" w14:textId="392B531E" w:rsidR="004F7257" w:rsidRDefault="0057621B" w:rsidP="0057621B">
      <w:pPr>
        <w:pStyle w:val="Caption"/>
      </w:pPr>
      <w:r w:rsidRPr="00EF4407">
        <w:t xml:space="preserve">Scheme </w:t>
      </w:r>
      <w:fldSimple w:instr=" STYLEREF 1 \s ">
        <w:r w:rsidR="009B4740">
          <w:rPr>
            <w:noProof/>
          </w:rPr>
          <w:t>3</w:t>
        </w:r>
      </w:fldSimple>
    </w:p>
    <w:p w14:paraId="76ADDC4A" w14:textId="77777777" w:rsidR="00C26011" w:rsidRPr="00EF4407" w:rsidRDefault="00D746B1" w:rsidP="00D65B28">
      <w:pPr>
        <w:pStyle w:val="Heading2"/>
      </w:pPr>
      <w:bookmarkStart w:id="208" w:name="_different_precursors_with_without_HTM_h"/>
      <w:bookmarkStart w:id="209" w:name="_Ref476852889"/>
      <w:bookmarkStart w:id="210" w:name="_Toc530166435"/>
      <w:bookmarkStart w:id="211" w:name="_Toc530166570"/>
      <w:bookmarkStart w:id="212" w:name="_Toc530167122"/>
      <w:bookmarkStart w:id="213" w:name="_Toc530167263"/>
      <w:bookmarkStart w:id="214" w:name="_Toc4264483"/>
      <w:bookmarkEnd w:id="208"/>
      <w:r w:rsidRPr="00EF4407">
        <w:rPr>
          <w:rStyle w:val="SubtleEmphasis"/>
          <w:i/>
          <w:iCs/>
          <w:color w:val="auto"/>
        </w:rPr>
        <w:lastRenderedPageBreak/>
        <w:t>Altering the solar c</w:t>
      </w:r>
      <w:r w:rsidR="00974CBF" w:rsidRPr="00EF4407">
        <w:rPr>
          <w:rStyle w:val="SubtleEmphasis"/>
          <w:i/>
          <w:iCs/>
          <w:color w:val="auto"/>
        </w:rPr>
        <w:t>ell structure</w:t>
      </w:r>
      <w:bookmarkEnd w:id="209"/>
      <w:bookmarkEnd w:id="210"/>
      <w:bookmarkEnd w:id="211"/>
      <w:bookmarkEnd w:id="212"/>
      <w:bookmarkEnd w:id="213"/>
      <w:bookmarkEnd w:id="214"/>
    </w:p>
    <w:p w14:paraId="06E8F59A" w14:textId="77777777" w:rsidR="00BD3B46" w:rsidRPr="00EF4407" w:rsidRDefault="00A223ED" w:rsidP="00BD3B46">
      <w:pPr>
        <w:pStyle w:val="Caption"/>
        <w:keepNext/>
      </w:pPr>
      <w:r w:rsidRPr="00EF4407">
        <w:rPr>
          <w:noProof/>
          <w:lang w:eastAsia="en-GB"/>
        </w:rPr>
        <w:drawing>
          <wp:inline distT="0" distB="0" distL="0" distR="0" wp14:anchorId="5ED41AAE" wp14:editId="0A107349">
            <wp:extent cx="5359179" cy="5318859"/>
            <wp:effectExtent l="0" t="0" r="0" b="0"/>
            <wp:docPr id="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srcRect/>
                    <a:stretch>
                      <a:fillRect/>
                    </a:stretch>
                  </pic:blipFill>
                  <pic:spPr bwMode="auto">
                    <a:xfrm>
                      <a:off x="0" y="0"/>
                      <a:ext cx="5400443" cy="5359813"/>
                    </a:xfrm>
                    <a:prstGeom prst="rect">
                      <a:avLst/>
                    </a:prstGeom>
                    <a:noFill/>
                    <a:ln w="9525">
                      <a:noFill/>
                      <a:miter lim="800000"/>
                      <a:headEnd/>
                      <a:tailEnd/>
                    </a:ln>
                  </pic:spPr>
                </pic:pic>
              </a:graphicData>
            </a:graphic>
          </wp:inline>
        </w:drawing>
      </w:r>
    </w:p>
    <w:p w14:paraId="3222CC05" w14:textId="5F2B233D" w:rsidR="00A01FF2" w:rsidRPr="00EF4407" w:rsidRDefault="00BD3B46" w:rsidP="00BD3B46">
      <w:pPr>
        <w:pStyle w:val="Caption"/>
      </w:pPr>
      <w:r w:rsidRPr="00EF4407">
        <w:t xml:space="preserve">Scheme </w:t>
      </w:r>
      <w:fldSimple w:instr=" STYLEREF 1 \s ">
        <w:r w:rsidR="009B4740">
          <w:rPr>
            <w:noProof/>
          </w:rPr>
          <w:t>3</w:t>
        </w:r>
      </w:fldSimple>
      <w:r w:rsidR="002874ED" w:rsidRPr="00EF4407">
        <w:noBreakHyphen/>
      </w:r>
      <w:fldSimple w:instr=" SEQ Scheme \* ARABIC \s 1 ">
        <w:r w:rsidR="009B4740">
          <w:rPr>
            <w:noProof/>
          </w:rPr>
          <w:t>1</w:t>
        </w:r>
      </w:fldSimple>
    </w:p>
    <w:p w14:paraId="7BF9A2B2" w14:textId="6678FB64" w:rsidR="00185A4C" w:rsidRPr="00013B70" w:rsidRDefault="00974CBF" w:rsidP="00D65B28">
      <w:r w:rsidRPr="00EF4407">
        <w:t xml:space="preserve">Initial steps to increase solar cell stability used alumina </w:t>
      </w:r>
      <w:r w:rsidR="00C335BC" w:rsidRPr="00EF4407">
        <w:t>as the mesoporous layer</w:t>
      </w:r>
      <w:r w:rsidRPr="00EF4407">
        <w:t xml:space="preserve"> instead of the standard mesoporous TiO</w:t>
      </w:r>
      <w:r w:rsidRPr="00EF4407">
        <w:rPr>
          <w:vertAlign w:val="subscript"/>
        </w:rPr>
        <w:t>2</w:t>
      </w:r>
      <w:r w:rsidRPr="00EF4407">
        <w:t xml:space="preserve">. The </w:t>
      </w:r>
      <w:r w:rsidR="00772CFE" w:rsidRPr="00EF4407">
        <w:t>ultraviolet v</w:t>
      </w:r>
      <w:r w:rsidR="00CC7263" w:rsidRPr="00EF4407">
        <w:t>isible light spectroscopy (</w:t>
      </w:r>
      <w:r w:rsidRPr="00EF4407">
        <w:t>UV-Vis</w:t>
      </w:r>
      <w:r w:rsidR="00CC7263" w:rsidRPr="00EF4407">
        <w:t>)</w:t>
      </w:r>
      <w:r w:rsidRPr="00EF4407">
        <w:t xml:space="preserve"> absorbance spectra from the </w:t>
      </w:r>
      <w:r w:rsidR="003A78B1" w:rsidRPr="00EF4407">
        <w:t>CH</w:t>
      </w:r>
      <w:r w:rsidR="003A78B1" w:rsidRPr="00EF4407">
        <w:rPr>
          <w:vertAlign w:val="subscript"/>
        </w:rPr>
        <w:t>3</w:t>
      </w:r>
      <w:r w:rsidR="003A78B1" w:rsidRPr="00EF4407">
        <w:t>NH</w:t>
      </w:r>
      <w:r w:rsidR="003A78B1" w:rsidRPr="00EF4407">
        <w:rPr>
          <w:vertAlign w:val="subscript"/>
        </w:rPr>
        <w:t>3</w:t>
      </w:r>
      <w:r w:rsidRPr="00EF4407">
        <w:t>PbI</w:t>
      </w:r>
      <w:r w:rsidRPr="00EF4407">
        <w:rPr>
          <w:vertAlign w:val="subscript"/>
        </w:rPr>
        <w:t>2</w:t>
      </w:r>
      <w:r w:rsidRPr="00EF4407">
        <w:t xml:space="preserve">Cl perovskite </w:t>
      </w:r>
      <w:r w:rsidR="00DB7CFC" w:rsidRPr="00EF4407">
        <w:t xml:space="preserve">device </w:t>
      </w:r>
      <w:r w:rsidRPr="00EF4407">
        <w:t>using alumina</w:t>
      </w:r>
      <w:r w:rsidR="009F2C4B" w:rsidRPr="00EF4407">
        <w:t xml:space="preserve"> remains approximately the same</w:t>
      </w:r>
      <w:r w:rsidRPr="00EF4407">
        <w:t xml:space="preserve"> (1000</w:t>
      </w:r>
      <w:r w:rsidR="00DE16C5" w:rsidRPr="00EF4407">
        <w:t xml:space="preserve"> h</w:t>
      </w:r>
      <w:r w:rsidRPr="00EF4407">
        <w:t>, N</w:t>
      </w:r>
      <w:r w:rsidRPr="00EF4407">
        <w:rPr>
          <w:vertAlign w:val="subscript"/>
        </w:rPr>
        <w:t>2</w:t>
      </w:r>
      <w:r w:rsidRPr="00EF4407">
        <w:t xml:space="preserve">, sealed between two sheets of glass, simulated </w:t>
      </w:r>
      <w:r w:rsidR="005F17D6" w:rsidRPr="00EF4407">
        <w:t>1 sun</w:t>
      </w:r>
      <w:r w:rsidR="006E4ECE" w:rsidRPr="00EF4407">
        <w:t xml:space="preserve"> a</w:t>
      </w:r>
      <w:r w:rsidR="00FC2593" w:rsidRPr="00EF4407">
        <w:t xml:space="preserve">ir mass </w:t>
      </w:r>
      <w:r w:rsidRPr="00EF4407">
        <w:t>1.5</w:t>
      </w:r>
      <w:r w:rsidR="007D5B98" w:rsidRPr="00EF4407">
        <w:t xml:space="preserve"> g</w:t>
      </w:r>
      <w:r w:rsidR="00FC2593" w:rsidRPr="00EF4407">
        <w:t>lobal (1.5 AM G)</w:t>
      </w:r>
      <w:r w:rsidR="002E15B7" w:rsidRPr="00EF4407">
        <w:rPr>
          <w:rStyle w:val="FootnoteReference"/>
        </w:rPr>
        <w:footnoteReference w:id="1"/>
      </w:r>
      <w:r w:rsidRPr="00EF4407">
        <w:t xml:space="preserve">) </w:t>
      </w:r>
      <w:r w:rsidR="00E056A5" w:rsidRPr="00EF4407">
        <w:fldChar w:fldCharType="begin" w:fldLock="1"/>
      </w:r>
      <w:r w:rsidR="0011391E">
        <w:instrText>ADDIN CSL_CITATION {"citationItems":[{"id":"ITEM-1","itemData":{"DOI":"10.1126/science.1228604","ISBN":"1095-9203 (Electronic)\\r0036-8075 (Linking)","ISSN":"0036-8075","PMID":"23042296","abstract":"The energy costs associated with separating tightly bound excitons (photoinduced electron-hole pairs) and extracting free charges from highly disordered low-mobility networks represent fundamental losses for many low-cost photovoltaic technologies. We report a low-cost, solution-processable solar cell, based on a highly crystalline perovskite absorber with intense visible to near-infrared absorptivity, that has a power conversion efficiency of 10.9% in a single-junction device under simulated full sunlight. This \"meso-superstructured solar cell\" exhibits exceptionally few fundamental energy losses; it can generate open-circuit photovoltages of more than 1.1 volts, despite the relatively narrow absorber band gap of 1.55 electron volts. The functionality arises from the use of mesoporous alumina as an inert scaffold that structures the absorber and forces electrons to reside in and be transported through the perovskite.","author":[{"dropping-particle":"","family":"Lee","given":"M. M.","non-dropping-particle":"","parse-names":false,"suffix":""},{"dropping-particle":"","family":"Teuscher","given":"Joël","non-dropping-particle":"","parse-names":false,"suffix":""},{"dropping-particle":"","family":"Miyasaka","given":"Tsutomu","non-dropping-particle":"","parse-names":false,"suffix":""},{"dropping-particle":"","family":"Murakami","given":"Takurou N","non-dropping-particle":"","parse-names":false,"suffix":""},{"dropping-particle":"","family":"Snaith","given":"Henry J","non-dropping-particle":"","parse-names":false,"suffix":""}],"container-title":"Science","id":"ITEM-1","issue":"6107","issued":{"date-parts":[["2012","11","2"]]},"note":"From Duplicate 3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4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1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)\n\n\n\n\n\n\n\n\nFrom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)","page":"643-647","title":"Efficient Hybrid Solar Cells Based on Meso-Superstructured Organometal Halide Perovskites","type":"article-journal","volume":"338"},"uris":["http://www.mendeley.com/documents/?uuid=17772807-d706-4310-819b-47b74877cfe2"]}],"mendeley":{"formattedCitation":"[69]","plainTextFormattedCitation":"[69]","previouslyFormattedCitation":"[69]"},"properties":{"noteIndex":0},"schema":"https://github.com/citation-style-language/schema/raw/master/csl-citation.json"}</w:instrText>
      </w:r>
      <w:r w:rsidR="00E056A5" w:rsidRPr="00EF4407">
        <w:fldChar w:fldCharType="separate"/>
      </w:r>
      <w:r w:rsidR="0011391E" w:rsidRPr="0011391E">
        <w:rPr>
          <w:noProof/>
        </w:rPr>
        <w:t>[69]</w:t>
      </w:r>
      <w:r w:rsidR="00E056A5" w:rsidRPr="00EF4407">
        <w:fldChar w:fldCharType="end"/>
      </w:r>
      <w:r w:rsidRPr="00EF4407">
        <w:t xml:space="preserve"> </w:t>
      </w:r>
      <w:r w:rsidR="00D24BAE" w:rsidRPr="00EF4407">
        <w:t>(</w:t>
      </w:r>
      <w:r w:rsidRPr="00EF4407">
        <w:t xml:space="preserve">see </w:t>
      </w:r>
      <w:r w:rsidR="00D24BAE" w:rsidRPr="00EF4407">
        <w:t>section</w:t>
      </w:r>
      <w:r w:rsidRPr="00EF4407">
        <w:t xml:space="preserve"> </w:t>
      </w:r>
      <w:r w:rsidR="00E056A5" w:rsidRPr="00EF4407">
        <w:fldChar w:fldCharType="begin"/>
      </w:r>
      <w:r w:rsidRPr="00EF4407">
        <w:instrText xml:space="preserve"> REF _Ref476852977 \w \h </w:instrText>
      </w:r>
      <w:r w:rsidR="00B7660B" w:rsidRPr="00EF4407">
        <w:instrText xml:space="preserve"> \* MERGEFORMAT </w:instrText>
      </w:r>
      <w:r w:rsidR="00E056A5" w:rsidRPr="00EF4407">
        <w:fldChar w:fldCharType="separate"/>
      </w:r>
      <w:r w:rsidR="009B4740">
        <w:t>4.1.1</w:t>
      </w:r>
      <w:r w:rsidR="00E056A5" w:rsidRPr="00EF4407">
        <w:fldChar w:fldCharType="end"/>
      </w:r>
      <w:r w:rsidR="00A66AF4" w:rsidRPr="00EF4407">
        <w:t xml:space="preserve"> of the</w:t>
      </w:r>
      <w:r w:rsidR="00A66AF4" w:rsidRPr="00013B70">
        <w:t xml:space="preserve"> present paper</w:t>
      </w:r>
      <w:r w:rsidR="00D24BAE" w:rsidRPr="00013B70">
        <w:t>)</w:t>
      </w:r>
      <w:r w:rsidRPr="00013B70">
        <w:t>.</w:t>
      </w:r>
    </w:p>
    <w:p w14:paraId="32E3806C" w14:textId="4AA450EE" w:rsidR="00DA5F85" w:rsidRPr="00EF4407" w:rsidRDefault="004D35FC" w:rsidP="00D65B28">
      <w:r w:rsidRPr="00013B70">
        <w:lastRenderedPageBreak/>
        <w:t>Following studies on t</w:t>
      </w:r>
      <w:r w:rsidR="00974CBF" w:rsidRPr="00013B70">
        <w:t xml:space="preserve">he structure of the </w:t>
      </w:r>
      <w:r w:rsidR="00ED4845" w:rsidRPr="00013B70">
        <w:t>electron transport m</w:t>
      </w:r>
      <w:r w:rsidR="00974CBF" w:rsidRPr="00013B70">
        <w:t>aterial (ETM)</w:t>
      </w:r>
      <w:r w:rsidRPr="00013B70">
        <w:t xml:space="preserve"> (</w:t>
      </w:r>
      <w:r w:rsidR="00FA715F" w:rsidRPr="00013B70">
        <w:t>planar/meso</w:t>
      </w:r>
      <w:r w:rsidR="0064466D" w:rsidRPr="00013B70">
        <w:t>porous/nanostructure)</w:t>
      </w:r>
      <w:r w:rsidR="00974CBF" w:rsidRPr="00013B70">
        <w:t xml:space="preserve"> as well as </w:t>
      </w:r>
      <w:r w:rsidR="00844C75" w:rsidRPr="00013B70">
        <w:t xml:space="preserve">the </w:t>
      </w:r>
      <w:r w:rsidR="00974CBF" w:rsidRPr="00013B70">
        <w:t xml:space="preserve">material </w:t>
      </w:r>
      <w:r w:rsidR="00844C75" w:rsidRPr="00013B70">
        <w:t xml:space="preserve">it is made from </w:t>
      </w:r>
      <w:r w:rsidR="0064466D" w:rsidRPr="00013B70">
        <w:t>(</w:t>
      </w:r>
      <w:r w:rsidR="00BB07A6" w:rsidRPr="00013B70">
        <w:t xml:space="preserve">alumina/ titanium/zinc oxide/and many more) </w:t>
      </w:r>
      <w:r w:rsidR="007067A5" w:rsidRPr="00013B70">
        <w:t>g</w:t>
      </w:r>
      <w:r w:rsidR="001E2C4B" w:rsidRPr="00013B70">
        <w:t xml:space="preserve">ave information on how to create a </w:t>
      </w:r>
      <w:r w:rsidR="007067A5" w:rsidRPr="00013B70">
        <w:t xml:space="preserve">more </w:t>
      </w:r>
      <w:r w:rsidR="00974CBF" w:rsidRPr="00013B70">
        <w:t xml:space="preserve">stabilized </w:t>
      </w:r>
      <w:r w:rsidR="007067A5" w:rsidRPr="00013B70">
        <w:t xml:space="preserve">device </w:t>
      </w:r>
      <w:r w:rsidR="00974CBF" w:rsidRPr="00EF4407">
        <w:t xml:space="preserve">structure. A planar </w:t>
      </w:r>
      <w:r w:rsidR="00754FE2" w:rsidRPr="00EF4407">
        <w:t>PSC</w:t>
      </w:r>
      <w:r w:rsidR="00974CBF" w:rsidRPr="00EF4407">
        <w:t xml:space="preserve"> architecture has shown lower stability compared to mesoporous rutile TiO</w:t>
      </w:r>
      <w:r w:rsidR="00974CBF" w:rsidRPr="00EF4407">
        <w:rPr>
          <w:vertAlign w:val="subscript"/>
        </w:rPr>
        <w:t>2</w:t>
      </w:r>
      <w:r w:rsidR="00974CBF" w:rsidRPr="00EF4407">
        <w:t xml:space="preserve"> nanorod structures whether or not treated with TiCl</w:t>
      </w:r>
      <w:r w:rsidR="00974CBF" w:rsidRPr="00EF4407">
        <w:rPr>
          <w:vertAlign w:val="subscript"/>
        </w:rPr>
        <w:t>4</w:t>
      </w:r>
      <w:r w:rsidR="00974CBF" w:rsidRPr="00EF4407">
        <w:t xml:space="preserve"> </w:t>
      </w:r>
      <w:r w:rsidR="00E056A5" w:rsidRPr="00EF4407">
        <w:fldChar w:fldCharType="begin" w:fldLock="1"/>
      </w:r>
      <w:r w:rsidR="00656764">
        <w:instrText xml:space="preserve">ADDIN CSL_CITATION {"citationItems":[{"id":"ITEM-1","itemData":{"DOI":"10.1016/j.jpowsour.2015.02.084","ISBN":"0378-7753","ISSN":"03787753","abstract":"High efficiency is routinely reported in CH3NH3PbI3−xClx sensitized mesoscopic solar cells (PSCs) employing planar and scaffold architectures; however, a systematic comparison of their photovoltaic performance under similar experimental conditions and their long term stability have so far not been discussed. In this paper, we compare the performance and durability of PSCs employing these two device configurations and conclude that although a planar architecture routinely provides high initial photoconversion efficiency (PCE), particularly high open-circuit voltage (VOC), a scaffold is crucial to achieve long term durable performance of such devices. In a comparative study of scaffold (rutile nanorods, NRs) vs. planar devices, the efficiency in latter dropped off by one order of magnitude in </w:instrText>
      </w:r>
      <w:r w:rsidR="00656764">
        <w:rPr>
          <w:rFonts w:ascii="Cambria Math" w:hAnsi="Cambria Math" w:cs="Cambria Math"/>
        </w:rPr>
        <w:instrText>∼</w:instrText>
      </w:r>
      <w:r w:rsidR="00656764">
        <w:instrText xml:space="preserve">300 h despite their similar initial PCE of </w:instrText>
      </w:r>
      <w:r w:rsidR="00656764">
        <w:rPr>
          <w:rFonts w:ascii="Cambria Math" w:hAnsi="Cambria Math" w:cs="Cambria Math"/>
        </w:rPr>
        <w:instrText>∼</w:instrText>
      </w:r>
      <w:r w:rsidR="00656764">
        <w:instrText xml:space="preserve">12%. We compared the performance and the durability of two types of scaffolds, i.e., pristine and TiCl4 treated NRs, and observed that the pristine NRs showed &gt;10% improvement in the PCE after </w:instrText>
      </w:r>
      <w:r w:rsidR="00656764">
        <w:rPr>
          <w:rFonts w:ascii="Cambria Math" w:hAnsi="Cambria Math" w:cs="Cambria Math"/>
        </w:rPr>
        <w:instrText>∼</w:instrText>
      </w:r>
      <w:r w:rsidR="00656764">
        <w:instrText xml:space="preserve">1300 h whereas the cells employing post-treated NR scaffold retained </w:instrText>
      </w:r>
      <w:r w:rsidR="00656764">
        <w:rPr>
          <w:rFonts w:ascii="Cambria Math" w:hAnsi="Cambria Math" w:cs="Cambria Math"/>
        </w:rPr>
        <w:instrText>∼</w:instrText>
      </w:r>
      <w:r w:rsidR="00656764">
        <w:instrText>60% of initial value. We address the origin of the different photovoltaic performance of planar and scaffold devices in the context of photoanode morphology and its possible effect on the cell durability.","author":[{"dropping-particle":"","family":"Fakharuddin","given":"Azhar","non-dropping-particle":"","parse-names":false,"suffix":""},{"dropping-particle":"","family":"Giacomo","given":"Francesco","non-dropping-particle":"Di","parse-names":false,"suffix":""},{"dropping-particle":"","family":"Ahmed","given":"Irfan","non-dropping-particle":"","parse-names":false,"suffix":""},{"dropping-particle":"","family":"Wali","given":"Qamar","non-dropping-particle":"","parse-names":false,"suffix":""},{"dropping-particle":"","family":"Brown","given":"Thomas M.","non-dropping-particle":"","parse-names":false,"suffix":""},{"dropping-particle":"","family":"Jose","given":"Rajan","non-dropping-particle":"","parse-names":false,"suffix":""}],"container-title":"Journal of Power Sources","id":"ITEM-1","issue":"0","issued":{"date-parts":[["2015","6"]]},"page":"61-67","title":"Role of morphology and crystallinity of nanorod and planar electron transport layers on the performance and long term durability of perovskite solar cells","type":"article-journal","volume":"283"},"uris":["http://www.mendeley.com/documents/?uuid=c51a4d77-6d37-43b0-af94-f75274b4de25"]}],"mendeley":{"formattedCitation":"[89]","plainTextFormattedCitation":"[89]","previouslyFormattedCitation":"[89]"},"properties":{"noteIndex":0},"schema":"https://github.com/citation-style-language/schema/raw/master/csl-citation.json"}</w:instrText>
      </w:r>
      <w:r w:rsidR="00E056A5" w:rsidRPr="00EF4407">
        <w:fldChar w:fldCharType="separate"/>
      </w:r>
      <w:r w:rsidR="00FE640A" w:rsidRPr="00FE640A">
        <w:rPr>
          <w:noProof/>
        </w:rPr>
        <w:t>[89]</w:t>
      </w:r>
      <w:r w:rsidR="00E056A5" w:rsidRPr="00EF4407">
        <w:fldChar w:fldCharType="end"/>
      </w:r>
      <w:r w:rsidR="00974CBF" w:rsidRPr="00EF4407">
        <w:t xml:space="preserve">. </w:t>
      </w:r>
    </w:p>
    <w:p w14:paraId="5CC28F84" w14:textId="77777777" w:rsidR="00C26011" w:rsidRPr="00EF4407" w:rsidRDefault="001E2C4B" w:rsidP="00D65B28">
      <w:r w:rsidRPr="00EF4407">
        <w:t>The u</w:t>
      </w:r>
      <w:r w:rsidR="00974CBF" w:rsidRPr="00EF4407">
        <w:t xml:space="preserve">ntreated structures were not as efficient as the planar devices but after treatment they were comparable if not better. This was attributed to their increased absorbance. The problem in stability was mainly in the loss of </w:t>
      </w:r>
      <w:r w:rsidR="008202A2" w:rsidRPr="00EF4407">
        <w:rPr>
          <w:i/>
        </w:rPr>
        <w:t>J</w:t>
      </w:r>
      <w:r w:rsidR="008202A2" w:rsidRPr="00EF4407">
        <w:rPr>
          <w:vertAlign w:val="subscript"/>
        </w:rPr>
        <w:t>sc</w:t>
      </w:r>
      <w:r w:rsidR="00974CBF" w:rsidRPr="00EF4407">
        <w:t xml:space="preserve"> over a period of 55 days, &lt;35</w:t>
      </w:r>
      <w:r w:rsidR="00FA489B" w:rsidRPr="00EF4407">
        <w:t>% humidity</w:t>
      </w:r>
      <w:r w:rsidR="00974CBF" w:rsidRPr="00EF4407">
        <w:t xml:space="preserve"> at </w:t>
      </w:r>
      <w:r w:rsidR="00053A10" w:rsidRPr="00EF4407">
        <w:t>RT</w:t>
      </w:r>
      <w:r w:rsidR="00974CBF" w:rsidRPr="00EF4407">
        <w:t xml:space="preserve"> in the dark in a closed box containing a silica desiccant. </w:t>
      </w:r>
      <w:r w:rsidR="008202A2" w:rsidRPr="00EF4407">
        <w:rPr>
          <w:i/>
        </w:rPr>
        <w:t>V</w:t>
      </w:r>
      <w:r w:rsidR="008202A2" w:rsidRPr="00EF4407">
        <w:rPr>
          <w:vertAlign w:val="subscript"/>
        </w:rPr>
        <w:t>oc</w:t>
      </w:r>
      <w:r w:rsidR="00974CBF" w:rsidRPr="00EF4407">
        <w:t xml:space="preserve"> measurements seemed to drop to 80% of the original while the planar configuration dropped to this value a few hours later but at </w:t>
      </w:r>
      <w:r w:rsidR="00BD4EEC" w:rsidRPr="00EF4407">
        <w:t>&gt;</w:t>
      </w:r>
      <w:r w:rsidR="00974CBF" w:rsidRPr="00EF4407">
        <w:t xml:space="preserve">40 h a reduction to 50% of the original </w:t>
      </w:r>
      <w:r w:rsidR="008202A2" w:rsidRPr="00EF4407">
        <w:rPr>
          <w:i/>
        </w:rPr>
        <w:t>V</w:t>
      </w:r>
      <w:r w:rsidR="008202A2" w:rsidRPr="00EF4407">
        <w:rPr>
          <w:vertAlign w:val="subscript"/>
        </w:rPr>
        <w:t>oc</w:t>
      </w:r>
      <w:r w:rsidR="00974CBF" w:rsidRPr="00EF4407">
        <w:t xml:space="preserve"> occurred.</w:t>
      </w:r>
    </w:p>
    <w:p w14:paraId="2F08A474" w14:textId="77777777" w:rsidR="00C26011" w:rsidRPr="00EF4407" w:rsidRDefault="00A223ED" w:rsidP="00D65B28">
      <w:r w:rsidRPr="00EF4407">
        <w:rPr>
          <w:noProof/>
        </w:rPr>
        <w:drawing>
          <wp:inline distT="0" distB="0" distL="0" distR="0" wp14:anchorId="3423647A" wp14:editId="4CD2758F">
            <wp:extent cx="2798445" cy="1788795"/>
            <wp:effectExtent l="19050" t="0" r="1905" b="0"/>
            <wp:docPr id="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2798445" cy="1788795"/>
                    </a:xfrm>
                    <a:prstGeom prst="rect">
                      <a:avLst/>
                    </a:prstGeom>
                    <a:noFill/>
                    <a:ln w="9525">
                      <a:noFill/>
                      <a:miter lim="800000"/>
                      <a:headEnd/>
                      <a:tailEnd/>
                    </a:ln>
                  </pic:spPr>
                </pic:pic>
              </a:graphicData>
            </a:graphic>
          </wp:inline>
        </w:drawing>
      </w:r>
    </w:p>
    <w:p w14:paraId="7999C663" w14:textId="29CD912A" w:rsidR="00C26011" w:rsidRPr="00CB6650" w:rsidRDefault="00974CBF" w:rsidP="0051044B">
      <w:pPr>
        <w:pStyle w:val="Caption"/>
      </w:pPr>
      <w:bookmarkStart w:id="215" w:name="_Toc434948722"/>
      <w:bookmarkStart w:id="216" w:name="_Toc465696858"/>
      <w:r w:rsidRPr="00EF4407">
        <w:t xml:space="preserve">Figure </w:t>
      </w:r>
      <w:fldSimple w:instr=" SEQ Figure \* ARABIC ">
        <w:r w:rsidR="009B4740">
          <w:rPr>
            <w:noProof/>
          </w:rPr>
          <w:t>13</w:t>
        </w:r>
      </w:fldSimple>
      <w:r w:rsidRPr="00EF4407">
        <w:t xml:space="preserve">: </w:t>
      </w:r>
      <w:bookmarkStart w:id="217" w:name="_Toc434948759"/>
      <w:r w:rsidRPr="00EF4407">
        <w:t>The photovoltaic parameters of the three devices measured for 55 days. The devices were kept at &lt;35</w:t>
      </w:r>
      <w:r w:rsidR="00FA489B" w:rsidRPr="00EF4407">
        <w:t>% humidity</w:t>
      </w:r>
      <w:r w:rsidRPr="00EF4407">
        <w:t xml:space="preserve"> level and at RT during the shell life measurements</w:t>
      </w:r>
      <w:r w:rsidR="00CB6650">
        <w:t xml:space="preserve">. </w:t>
      </w:r>
      <w:r w:rsidR="006A7341" w:rsidRPr="006A7341">
        <w:t xml:space="preserve">Reprinted from Role of morphology and crystallinity of nanorod and planar electron transport layers on the performance and long term durability of perovskite solar cells, </w:t>
      </w:r>
      <w:r w:rsidR="006A7341">
        <w:t>283</w:t>
      </w:r>
      <w:r w:rsidR="006A7341" w:rsidRPr="006A7341">
        <w:t xml:space="preserve"> /</w:t>
      </w:r>
      <w:r w:rsidR="006A7341">
        <w:t>1 June 2015</w:t>
      </w:r>
      <w:r w:rsidR="006A7341" w:rsidRPr="00CB6650">
        <w:t xml:space="preserve">, </w:t>
      </w:r>
      <w:bookmarkStart w:id="218" w:name="bau1"/>
      <w:r w:rsidR="006A7341" w:rsidRPr="00CB6650">
        <w:fldChar w:fldCharType="begin"/>
      </w:r>
      <w:r w:rsidR="006A7341" w:rsidRPr="0051044B">
        <w:instrText xml:space="preserve"> HYPERLINK "https://www.sciencedirect.com/science/article/abs/pii/S0378775315003183?via%3Dihub" \l "!" </w:instrText>
      </w:r>
      <w:r w:rsidR="006A7341" w:rsidRPr="00CB6650">
        <w:fldChar w:fldCharType="separate"/>
      </w:r>
      <w:r w:rsidR="006A7341" w:rsidRPr="0051044B">
        <w:t>A. Fakharuddin,</w:t>
      </w:r>
      <w:r w:rsidR="006A7341" w:rsidRPr="00CB6650">
        <w:fldChar w:fldCharType="end"/>
      </w:r>
      <w:bookmarkStart w:id="219" w:name="bau2"/>
      <w:bookmarkEnd w:id="218"/>
      <w:r w:rsidR="006A7341" w:rsidRPr="0051044B">
        <w:t>F. D. Giacomo</w:t>
      </w:r>
      <w:bookmarkStart w:id="220" w:name="bau3"/>
      <w:bookmarkEnd w:id="219"/>
      <w:r w:rsidR="006A7341" w:rsidRPr="0051044B">
        <w:t xml:space="preserve">, </w:t>
      </w:r>
      <w:hyperlink r:id="rId25" w:anchor="!" w:history="1">
        <w:r w:rsidR="006A7341" w:rsidRPr="0051044B">
          <w:t>I. Ahmed</w:t>
        </w:r>
      </w:hyperlink>
      <w:bookmarkStart w:id="221" w:name="bau4"/>
      <w:bookmarkEnd w:id="220"/>
      <w:r w:rsidR="006A7341" w:rsidRPr="00CB6650">
        <w:t xml:space="preserve">, </w:t>
      </w:r>
      <w:hyperlink r:id="rId26" w:anchor="!" w:history="1">
        <w:r w:rsidR="006A7341" w:rsidRPr="0051044B">
          <w:t>Q. Wali,</w:t>
        </w:r>
      </w:hyperlink>
      <w:bookmarkStart w:id="222" w:name="bau5"/>
      <w:bookmarkEnd w:id="221"/>
      <w:r w:rsidR="006A7341" w:rsidRPr="00CB6650">
        <w:t xml:space="preserve"> </w:t>
      </w:r>
      <w:r w:rsidR="006A7341" w:rsidRPr="0051044B">
        <w:t>T.M. Brown</w:t>
      </w:r>
      <w:bookmarkStart w:id="223" w:name="bau6"/>
      <w:bookmarkEnd w:id="222"/>
      <w:r w:rsidR="006A7341" w:rsidRPr="0051044B">
        <w:t>, R. Jose</w:t>
      </w:r>
      <w:bookmarkEnd w:id="223"/>
      <w:r w:rsidR="006A7341" w:rsidRPr="00CB6650">
        <w:t>, Role of</w:t>
      </w:r>
      <w:r w:rsidR="006A7341" w:rsidRPr="006A7341">
        <w:t xml:space="preserve"> morphology and crystallinity of nanorod and planar electron transport layers on the performance and long term durability of perovskite solar cells, Pages </w:t>
      </w:r>
      <w:r w:rsidR="006A7341">
        <w:t>61-67</w:t>
      </w:r>
      <w:r w:rsidR="006A7341" w:rsidRPr="006A7341">
        <w:t>, Copyright (</w:t>
      </w:r>
      <w:r w:rsidR="006A7341">
        <w:t>2015</w:t>
      </w:r>
      <w:r w:rsidR="006A7341" w:rsidRPr="006A7341">
        <w:t>), with permission from Elsevier.</w:t>
      </w:r>
      <w:bookmarkEnd w:id="215"/>
      <w:bookmarkEnd w:id="217"/>
      <w:r w:rsidR="002C0364" w:rsidRPr="00EF4407">
        <w:t xml:space="preserve"> Ref. </w:t>
      </w:r>
      <w:r w:rsidR="00E056A5" w:rsidRPr="00EF4407">
        <w:fldChar w:fldCharType="begin" w:fldLock="1"/>
      </w:r>
      <w:r w:rsidR="00656764">
        <w:instrText xml:space="preserve">ADDIN CSL_CITATION {"citationItems":[{"id":"ITEM-1","itemData":{"DOI":"10.1016/j.jpowsour.2015.02.084","ISBN":"0378-7753","ISSN":"03787753","abstract":"High efficiency is routinely reported in CH3NH3PbI3−xClx sensitized mesoscopic solar cells (PSCs) employing planar and scaffold architectures; however, a systematic comparison of their photovoltaic performance under similar experimental conditions and their long term stability have so far not been discussed. In this paper, we compare the performance and durability of PSCs employing these two device configurations and conclude that although a planar architecture routinely provides high initial photoconversion efficiency (PCE), particularly high open-circuit voltage (VOC), a scaffold is crucial to achieve long term durable performance of such devices. In a comparative study of scaffold (rutile nanorods, NRs) vs. planar devices, the efficiency in latter dropped off by one order of magnitude in </w:instrText>
      </w:r>
      <w:r w:rsidR="00656764">
        <w:rPr>
          <w:rFonts w:ascii="Cambria Math" w:hAnsi="Cambria Math" w:cs="Cambria Math"/>
        </w:rPr>
        <w:instrText>∼</w:instrText>
      </w:r>
      <w:r w:rsidR="00656764">
        <w:instrText xml:space="preserve">300 h despite their similar initial PCE of </w:instrText>
      </w:r>
      <w:r w:rsidR="00656764">
        <w:rPr>
          <w:rFonts w:ascii="Cambria Math" w:hAnsi="Cambria Math" w:cs="Cambria Math"/>
        </w:rPr>
        <w:instrText>∼</w:instrText>
      </w:r>
      <w:r w:rsidR="00656764">
        <w:instrText xml:space="preserve">12%. We compared the performance and the durability of two types of scaffolds, i.e., pristine and TiCl4 treated NRs, and observed that the pristine NRs showed &gt;10% improvement in the PCE after </w:instrText>
      </w:r>
      <w:r w:rsidR="00656764">
        <w:rPr>
          <w:rFonts w:ascii="Cambria Math" w:hAnsi="Cambria Math" w:cs="Cambria Math"/>
        </w:rPr>
        <w:instrText>∼</w:instrText>
      </w:r>
      <w:r w:rsidR="00656764">
        <w:instrText xml:space="preserve">1300 h whereas the cells employing post-treated NR scaffold retained </w:instrText>
      </w:r>
      <w:r w:rsidR="00656764">
        <w:rPr>
          <w:rFonts w:ascii="Cambria Math" w:hAnsi="Cambria Math" w:cs="Cambria Math"/>
        </w:rPr>
        <w:instrText>∼</w:instrText>
      </w:r>
      <w:r w:rsidR="00656764">
        <w:instrText>60% of initial value. We address the origin of the different photovoltaic performance of planar and scaffold devices in the context of photoanode morphology and its possible effect on the cell durability.","author":[{"dropping-particle":"","family":"Fakharuddin","given":"Azhar","non-dropping-particle":"","parse-names":false,"suffix":""},{"dropping-particle":"","family":"Giacomo","given":"Francesco","non-dropping-particle":"Di","parse-names":false,"suffix":""},{"dropping-particle":"","family":"Ahmed","given":"Irfan","non-dropping-particle":"","parse-names":false,"suffix":""},{"dropping-particle":"","family":"Wali","given":"Qamar","non-dropping-particle":"","parse-names":false,"suffix":""},{"dropping-particle":"","family":"Brown","given":"Thomas M.","non-dropping-particle":"","parse-names":false,"suffix":""},{"dropping-particle":"","family":"Jose","given":"Rajan","non-dropping-particle":"","parse-names":false,"suffix":""}],"container-title":"Journal of Power Sources","id":"ITEM-1","issue":"0","issued":{"date-parts":[["2015","6"]]},"page":"61-67","title":"Role of morphology and crystallinity of nanorod and planar electron transport layers on the performance and long term durability of perovskite solar cells","type":"article-journal","volume":"283"},"uris":["http://www.mendeley.com/documents/?uuid=c51a4d77-6d37-43b0-af94-f75274b4de25"]}],"mendeley":{"formattedCitation":"[89]","plainTextFormattedCitation":"[89]","previouslyFormattedCitation":"[89]"},"properties":{"noteIndex":0},"schema":"https://github.com/citation-style-language/schema/raw/master/csl-citation.json"}</w:instrText>
      </w:r>
      <w:r w:rsidR="00E056A5" w:rsidRPr="00EF4407">
        <w:fldChar w:fldCharType="separate"/>
      </w:r>
      <w:bookmarkEnd w:id="216"/>
      <w:r w:rsidR="00FE640A" w:rsidRPr="00FE640A">
        <w:rPr>
          <w:noProof/>
        </w:rPr>
        <w:t>[89]</w:t>
      </w:r>
      <w:r w:rsidR="00E056A5" w:rsidRPr="00EF4407">
        <w:fldChar w:fldCharType="end"/>
      </w:r>
      <w:r w:rsidR="0022350D" w:rsidRPr="00EF4407">
        <w:t>.</w:t>
      </w:r>
    </w:p>
    <w:p w14:paraId="1B5CB269" w14:textId="77777777" w:rsidR="00AA61B3" w:rsidRPr="00EF4407" w:rsidRDefault="00974CBF" w:rsidP="00D65B28">
      <w:pPr>
        <w:rPr>
          <w:lang w:eastAsia="en-US"/>
        </w:rPr>
      </w:pPr>
      <w:r w:rsidRPr="00EF4407">
        <w:t>The stability of the aforementioned treated nanorod devices seem very promising as a resu</w:t>
      </w:r>
      <w:r w:rsidR="00D95D41" w:rsidRPr="00EF4407">
        <w:t>lt of a possible blocking layer</w:t>
      </w:r>
      <w:r w:rsidRPr="00EF4407">
        <w:t xml:space="preserve"> being formed which increases recombination resistance. This treatment according to their investigation also reduces trap states and increases carrier lifetimes as well as increasing the interface between the perovskite and the scaffold interface due to the different crystal structure.</w:t>
      </w:r>
    </w:p>
    <w:p w14:paraId="4E353618" w14:textId="77777777" w:rsidR="00AF4D53" w:rsidRPr="00EF4407" w:rsidRDefault="00974CBF" w:rsidP="00D65B28">
      <w:r w:rsidRPr="00EF4407">
        <w:t xml:space="preserve">One can also use ZnO </w:t>
      </w:r>
      <w:r w:rsidR="00905EFD" w:rsidRPr="00EF4407">
        <w:t>n</w:t>
      </w:r>
      <w:r w:rsidR="009A0E4A" w:rsidRPr="00EF4407">
        <w:t>anorod structures for the</w:t>
      </w:r>
      <w:r w:rsidR="00211416" w:rsidRPr="00EF4407">
        <w:t xml:space="preserve"> </w:t>
      </w:r>
      <w:r w:rsidR="009A0E4A" w:rsidRPr="00EF4407">
        <w:t>ETM</w:t>
      </w:r>
      <w:r w:rsidRPr="00EF4407">
        <w:t xml:space="preserve"> </w:t>
      </w:r>
    </w:p>
    <w:p w14:paraId="6A69094A" w14:textId="5E8AC727" w:rsidR="005B0A8E" w:rsidRPr="00EF4407" w:rsidRDefault="00974CBF" w:rsidP="00D65B28">
      <w:pPr>
        <w:rPr>
          <w:rFonts w:eastAsia="Calibri"/>
        </w:rPr>
      </w:pPr>
      <w:r w:rsidRPr="00EF4407">
        <w:t>(FTO/ZnO nanorods/</w:t>
      </w:r>
      <w:r w:rsidR="003A78B1" w:rsidRPr="00EF4407">
        <w:t>CH</w:t>
      </w:r>
      <w:r w:rsidR="003A78B1" w:rsidRPr="00EF4407">
        <w:rPr>
          <w:vertAlign w:val="subscript"/>
        </w:rPr>
        <w:t>3</w:t>
      </w:r>
      <w:r w:rsidR="003A78B1" w:rsidRPr="00EF4407">
        <w:t>NH</w:t>
      </w:r>
      <w:r w:rsidR="003A78B1" w:rsidRPr="00EF4407">
        <w:rPr>
          <w:vertAlign w:val="subscript"/>
        </w:rPr>
        <w:t>3</w:t>
      </w:r>
      <w:r w:rsidRPr="00EF4407">
        <w:t>PbI</w:t>
      </w:r>
      <w:r w:rsidRPr="00EF4407">
        <w:rPr>
          <w:vertAlign w:val="subscript"/>
        </w:rPr>
        <w:t>3</w:t>
      </w:r>
      <w:r w:rsidRPr="00EF4407">
        <w:t>/</w:t>
      </w:r>
      <w:r w:rsidR="00D964D4" w:rsidRPr="00EF4407">
        <w:t>Spiro-MeOTAD</w:t>
      </w:r>
      <w:r w:rsidR="00E109F0" w:rsidRPr="00EF4407">
        <w:t>/</w:t>
      </w:r>
      <w:r w:rsidRPr="00EF4407">
        <w:t>Ag)</w:t>
      </w:r>
      <w:r w:rsidR="001D0412" w:rsidRPr="00EF4407">
        <w:t>,</w:t>
      </w:r>
      <w:r w:rsidRPr="00EF4407">
        <w:t xml:space="preserve"> producing </w:t>
      </w:r>
      <w:r w:rsidR="001D0412" w:rsidRPr="00EF4407">
        <w:t>a long</w:t>
      </w:r>
      <w:r w:rsidR="006E3DD7">
        <w:t>-</w:t>
      </w:r>
      <w:r w:rsidR="001D0412" w:rsidRPr="00EF4407">
        <w:t>term stability of 500 h</w:t>
      </w:r>
      <w:r w:rsidR="009E6F84" w:rsidRPr="00EF4407">
        <w:t xml:space="preserve"> (</w:t>
      </w:r>
      <w:r w:rsidR="00FA715F" w:rsidRPr="00EF4407">
        <w:t>unencapsulated</w:t>
      </w:r>
      <w:r w:rsidR="009E6F84" w:rsidRPr="00EF4407">
        <w:t>/stored/</w:t>
      </w:r>
      <w:r w:rsidR="00053A10" w:rsidRPr="00EF4407">
        <w:t>RT</w:t>
      </w:r>
      <w:r w:rsidR="00A53B3C" w:rsidRPr="00EF4407">
        <w:t>/</w:t>
      </w:r>
      <w:r w:rsidR="009E6F84" w:rsidRPr="00EF4407">
        <w:t>a</w:t>
      </w:r>
      <w:r w:rsidRPr="00EF4407">
        <w:t>ir). Light absorbance was proportional to the rod length with the optimum for all the parameters being 1000</w:t>
      </w:r>
      <w:r w:rsidR="00685FC2" w:rsidRPr="00EF4407">
        <w:t xml:space="preserve"> </w:t>
      </w:r>
      <w:r w:rsidRPr="00EF4407">
        <w:t>nm, 800</w:t>
      </w:r>
      <w:r w:rsidR="00685FC2" w:rsidRPr="00EF4407">
        <w:t xml:space="preserve"> </w:t>
      </w:r>
      <w:r w:rsidRPr="00EF4407">
        <w:t xml:space="preserve">nm </w:t>
      </w:r>
      <w:r w:rsidR="006E0C38" w:rsidRPr="00EF4407">
        <w:t>being</w:t>
      </w:r>
      <w:r w:rsidRPr="00EF4407">
        <w:t xml:space="preserve"> recommended to prevent faster electron recombination. Initial efficiency was at 4%, quickly rose to 5%, then after 500 </w:t>
      </w:r>
      <w:r w:rsidR="00BD4EEC" w:rsidRPr="00EF4407">
        <w:t>h</w:t>
      </w:r>
      <w:r w:rsidRPr="00EF4407">
        <w:t xml:space="preserve"> a gradual decline to about 4.5% </w:t>
      </w:r>
      <w:r w:rsidR="00E056A5" w:rsidRPr="00EF4407">
        <w:fldChar w:fldCharType="begin" w:fldLock="1"/>
      </w:r>
      <w:r w:rsidR="00656764">
        <w:instrText>ADDIN CSL_CITATION {"citationItems":[{"id":"ITEM-1","itemData":{"DOI":"10.1039/c3nr01542d","ISBN":"2040-3372 (Electronic)\\r2040-3364 (Linking)","ISSN":"2040-3364","PMID":"24100947","abstract":"We report for the first time the use of a perovskite (CH3NH3PbI3) absorber in combination with ZnO nanorod arrays (NRAs) for solar cell applications. The perovskite material has a higher absorption coefficient than molecular dye sensitizers, gives better solar cell stability, and is therefore more suited as a sensitizer for ZnO NRAs. A solar cell efficiency of 5.0% was achieved under 1000 W m(-2) AM 1.5 G illumination for a solar cell with the structure: ZnO NRA/CH3NH3PbI3/spiro-MeOTAD/Ag. Moreover, the solar cell shows a good long-term stability. Using transient photocurrent and photovoltage measurements it was found that the electron transport time and lifetime vary with the ZnO nanorod length, a trend which is similar to that in dye-sensitized solar cells, DSCs, suggesting a similar charge transfer process in ZnO NRA/CH3NH3PbI3 solar cells as in conventional DSCs. Compared to CH3NH3PbI3/TiO2 solar cells, ZnO shows a lower performance due to more recombination losses.","author":[{"dropping-particle":"","family":"Bi","given":"Dongqin","non-dropping-particle":"","parse-names":false,"suffix":""},{"dropping-particle":"","family":"Boschloo","given":"Gerrit","non-dropping-particle":"","parse-names":false,"suffix":""},{"dropping-particle":"","family":"Schwarzmüller","given":"Stefan","non-dropping-particle":"","parse-names":false,"suffix":""},{"dropping-particle":"","family":"Yang","given":"Lei","non-dropping-particle":"","parse-names":false,"suffix":""},{"dropping-particle":"","family":"Johansson","given":"Erik M J","non-dropping-particle":"","parse-names":false,"suffix":""},{"dropping-particle":"","family":"Hagfeldt","given":"Anders","non-dropping-particle":"","parse-names":false,"suffix":""}],"container-title":"Nanoscale","id":"ITEM-1","issue":"23","issued":{"date-parts":[["2013"]]},"page":"11686","publisher":"The Royal Society of Chemistry","title":"Efficient and stable CH3NH3PbI3-sensitized ZnO nanorod array solid-state solar cells","type":"article-journal","volume":"5"},"uris":["http://www.mendeley.com/documents/?uuid=dadc21c6-e57b-42af-8978-8eabf8897473"]}],"mendeley":{"formattedCitation":"[90]","plainTextFormattedCitation":"[90]","previouslyFormattedCitation":"[90]"},"properties":{"noteIndex":0},"schema":"https://github.com/citation-style-language/schema/raw/master/csl-citation.json"}</w:instrText>
      </w:r>
      <w:r w:rsidR="00E056A5" w:rsidRPr="00EF4407">
        <w:fldChar w:fldCharType="separate"/>
      </w:r>
      <w:r w:rsidR="00FE640A" w:rsidRPr="00FE640A">
        <w:rPr>
          <w:noProof/>
        </w:rPr>
        <w:t>[90]</w:t>
      </w:r>
      <w:r w:rsidR="00E056A5" w:rsidRPr="00EF4407">
        <w:fldChar w:fldCharType="end"/>
      </w:r>
      <w:r w:rsidRPr="00EF4407">
        <w:t>.</w:t>
      </w:r>
    </w:p>
    <w:p w14:paraId="5A963C2A" w14:textId="5A217B40" w:rsidR="002220DA" w:rsidRPr="00013B70" w:rsidRDefault="00AC2A9F" w:rsidP="00D65B28">
      <w:r w:rsidRPr="00EF4407">
        <w:t xml:space="preserve">As mentioned </w:t>
      </w:r>
      <w:r w:rsidR="00D24BAE" w:rsidRPr="00EF4407">
        <w:t>previously in</w:t>
      </w:r>
      <w:r w:rsidRPr="00EF4407">
        <w:t xml:space="preserve"> </w:t>
      </w:r>
      <w:r w:rsidR="00BD5A18" w:rsidRPr="00EF4407">
        <w:t xml:space="preserve">section </w:t>
      </w:r>
      <w:r w:rsidR="0021631B" w:rsidRPr="00EF4407">
        <w:fldChar w:fldCharType="begin"/>
      </w:r>
      <w:r w:rsidR="0021631B" w:rsidRPr="00EF4407">
        <w:instrText xml:space="preserve"> REF _Ref521520612 \r \h </w:instrText>
      </w:r>
      <w:r w:rsidR="009459C3" w:rsidRPr="00EF4407">
        <w:instrText xml:space="preserve"> \* MERGEFORMAT </w:instrText>
      </w:r>
      <w:r w:rsidR="0021631B" w:rsidRPr="00EF4407">
        <w:fldChar w:fldCharType="separate"/>
      </w:r>
      <w:r w:rsidR="009B4740">
        <w:t>2</w:t>
      </w:r>
      <w:r w:rsidR="0021631B" w:rsidRPr="00EF4407">
        <w:fldChar w:fldCharType="end"/>
      </w:r>
      <w:r w:rsidR="00974CBF" w:rsidRPr="00EF4407">
        <w:t>, one part of the architecture that can be changed for greater stability is altering the perovskite</w:t>
      </w:r>
      <w:r w:rsidR="00AA57F6" w:rsidRPr="00EF4407">
        <w:t xml:space="preserve"> composition</w:t>
      </w:r>
      <w:r w:rsidR="00C66837" w:rsidRPr="00EF4407">
        <w:t>;</w:t>
      </w:r>
      <w:r w:rsidR="00974CBF" w:rsidRPr="00EF4407">
        <w:t xml:space="preserve"> observation of </w:t>
      </w:r>
      <w:r w:rsidR="00AA57F6" w:rsidRPr="00EF4407">
        <w:t xml:space="preserve">a </w:t>
      </w:r>
      <w:r w:rsidR="00974CBF" w:rsidRPr="00EF4407">
        <w:t xml:space="preserve">mixed halide </w:t>
      </w:r>
      <w:r w:rsidR="0085175B" w:rsidRPr="00EF4407">
        <w:t xml:space="preserve">crystal with a </w:t>
      </w:r>
      <w:r w:rsidR="00974CBF" w:rsidRPr="00EF4407">
        <w:t xml:space="preserve">bromine in </w:t>
      </w:r>
      <w:r w:rsidR="0085175B" w:rsidRPr="00EF4407">
        <w:t xml:space="preserve">its constitution </w:t>
      </w:r>
      <w:r w:rsidR="00B7739C" w:rsidRPr="00EF4407">
        <w:t>provided</w:t>
      </w:r>
      <w:r w:rsidR="00974CBF" w:rsidRPr="00EF4407">
        <w:t xml:space="preserve"> higher stability over the period of 30 </w:t>
      </w:r>
      <w:r w:rsidR="00974CBF" w:rsidRPr="00EF4407">
        <w:lastRenderedPageBreak/>
        <w:t xml:space="preserve">days </w:t>
      </w:r>
      <w:r w:rsidR="00E056A5" w:rsidRPr="00EF4407">
        <w:fldChar w:fldCharType="begin" w:fldLock="1"/>
      </w:r>
      <w:r w:rsidR="0011391E">
        <w:instrText>ADDIN CSL_CITATION {"citationItems":[{"id":"ITEM-1","itemData":{"DOI":"10.1021/jz5006797","ISBN":"1948-7185","ISSN":"1948-7185","PMID":"26270357","abstract":"We report on the preparation of a series of solution-processed perovskite solar cells based on methyl- ammonium (MA) lead halide derivatives, MAPbX3, which show tunable optical properties depending on the nature and ratio of the halides employed (X = Cl, Br, and I). Devices have been prepared with different cell architecture, thin film, and mesoporous scaffold (TiO2 and Al2O3). We have analyzed different sample sets focusing on the characterization of the charge recombination by means of impedance spectroscopy (IS). On the one hand, our study discloses that the insertion of both Cl and Br in the perovskite lattice reduces the charge recombination rates in the light absorber film, thus determining the open circuit voltage (Voc) of the device. The samples prepared on a mesoporous Al2O3 electrode present lower charge recombination rates than those devices prepared on mesoporous TiO2. Furthermore, the addition of Br in the perovskite structure was demonstrated to improve slightly the lifetime of the devices; in fact, the efficiencies of all devices tested remained at least at the 80% of the initial value 1 month after their preparation. These results highlight the crucial role of the charge-recombination processes on the performance of the perovskite solar cells and pave the way for further progress on this field","author":[{"dropping-particle":"","family":"Suarez","given":"Belen","non-dropping-particle":"","parse-names":false,"suffix":""},{"dropping-particle":"","family":"Gonzalez-Pedro","given":"Victoria","non-dropping-particle":"","parse-names":false,"suffix":""},{"dropping-particle":"","family":"Ripolles","given":"Teresa S.","non-dropping-particle":"","parse-names":false,"suffix":""},{"dropping-particle":"","family":"Sanchez","given":"Rafael S.","non-dropping-particle":"","parse-names":false,"suffix":""},{"dropping-particle":"","family":"Otero","given":"Luis","non-dropping-particle":"","parse-names":false,"suffix":""},{"dropping-particle":"","family":"Mora-Sero","given":"Ivan","non-dropping-particle":"","parse-names":false,"suffix":""}],"container-title":"The Journal of Physical Chemistry Letters","id":"ITEM-1","issue":"10","issued":{"date-parts":[["2014","5","15"]]},"note":"From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Ivan)\n\nhttp://pubs.acs.org/doi/pdf/10.1021/jz5006797","page":"1628-1635","publisher":"- American Chemical Society","title":"Recombination Study of Combined Halides (Cl, Br, I) Perovskite Solar Cells","type":"article-journal","volume":"5"},"uris":["http://www.mendeley.com/documents/?uuid=0f39e84e-fda5-46bc-ae4a-0e44ecb80df1"]}],"mendeley":{"formattedCitation":"[78]","plainTextFormattedCitation":"[78]","previouslyFormattedCitation":"[78]"},"properties":{"noteIndex":0},"schema":"https://github.com/citation-style-language/schema/raw/master/csl-citation.json"}</w:instrText>
      </w:r>
      <w:r w:rsidR="00E056A5" w:rsidRPr="00EF4407">
        <w:fldChar w:fldCharType="separate"/>
      </w:r>
      <w:r w:rsidR="0011391E" w:rsidRPr="0011391E">
        <w:rPr>
          <w:noProof/>
        </w:rPr>
        <w:t>[78]</w:t>
      </w:r>
      <w:r w:rsidR="00E056A5" w:rsidRPr="00EF4407">
        <w:fldChar w:fldCharType="end"/>
      </w:r>
      <w:r w:rsidR="00D52906" w:rsidRPr="00EF4407">
        <w:t xml:space="preserve"> </w:t>
      </w:r>
      <w:r w:rsidR="00895613" w:rsidRPr="00EF4407">
        <w:t>(</w:t>
      </w:r>
      <w:r w:rsidR="0061604A" w:rsidRPr="00EF4407">
        <w:t>f</w:t>
      </w:r>
      <w:r w:rsidR="00686CCC" w:rsidRPr="00EF4407">
        <w:t xml:space="preserve">or further information on this finding </w:t>
      </w:r>
      <w:r w:rsidR="004B7DC1" w:rsidRPr="00EF4407">
        <w:t>s</w:t>
      </w:r>
      <w:r w:rsidR="00974CBF" w:rsidRPr="00EF4407">
        <w:t xml:space="preserve">ee </w:t>
      </w:r>
      <w:r w:rsidR="00BD5A18" w:rsidRPr="00EF4407">
        <w:t xml:space="preserve">sub-section </w:t>
      </w:r>
      <w:r w:rsidR="00E056A5" w:rsidRPr="00EF4407">
        <w:fldChar w:fldCharType="begin"/>
      </w:r>
      <w:r w:rsidR="001A2F47" w:rsidRPr="00EF4407">
        <w:instrText xml:space="preserve"> REF _Ref517731333 \r \h </w:instrText>
      </w:r>
      <w:r w:rsidR="00114188" w:rsidRPr="00EF4407">
        <w:instrText xml:space="preserve"> \* MERGEFORMAT </w:instrText>
      </w:r>
      <w:r w:rsidR="00E056A5" w:rsidRPr="00EF4407">
        <w:fldChar w:fldCharType="separate"/>
      </w:r>
      <w:r w:rsidR="009B4740">
        <w:t>4.2.3</w:t>
      </w:r>
      <w:r w:rsidR="00E056A5" w:rsidRPr="00EF4407">
        <w:fldChar w:fldCharType="end"/>
      </w:r>
      <w:r w:rsidR="00BD5A18" w:rsidRPr="00EF4407">
        <w:t xml:space="preserve"> of the current paper</w:t>
      </w:r>
      <w:r w:rsidR="00B7739C" w:rsidRPr="00EF4407">
        <w:t>)</w:t>
      </w:r>
      <w:r w:rsidR="00974CBF" w:rsidRPr="00EF4407">
        <w:t>.</w:t>
      </w:r>
      <w:r w:rsidR="00974CBF" w:rsidRPr="00013B70">
        <w:t xml:space="preserve"> </w:t>
      </w:r>
    </w:p>
    <w:p w14:paraId="508F00C2" w14:textId="1339AB89" w:rsidR="002220DA" w:rsidRPr="00EF4407" w:rsidRDefault="00974CBF" w:rsidP="00D65B28">
      <w:r w:rsidRPr="00EF4407">
        <w:t xml:space="preserve">Another aspect of changing the </w:t>
      </w:r>
      <w:r w:rsidR="00754FE2" w:rsidRPr="00EF4407">
        <w:t>PSC</w:t>
      </w:r>
      <w:r w:rsidRPr="00EF4407">
        <w:t xml:space="preserve"> architecture is having different HTMs</w:t>
      </w:r>
      <w:r w:rsidR="00326C3D" w:rsidRPr="00EF4407">
        <w:t>,</w:t>
      </w:r>
      <w:r w:rsidRPr="00EF4407">
        <w:t xml:space="preserve"> </w:t>
      </w:r>
      <w:r w:rsidR="00895613" w:rsidRPr="00EF4407">
        <w:t xml:space="preserve">as </w:t>
      </w:r>
      <w:r w:rsidR="00D91536" w:rsidRPr="00EF4407">
        <w:t xml:space="preserve">discussed </w:t>
      </w:r>
      <w:r w:rsidR="00A83FBA" w:rsidRPr="00EF4407">
        <w:t xml:space="preserve">in sub-section </w:t>
      </w:r>
      <w:r w:rsidR="00E056A5" w:rsidRPr="00EF4407">
        <w:fldChar w:fldCharType="begin"/>
      </w:r>
      <w:r w:rsidRPr="00EF4407">
        <w:instrText xml:space="preserve"> REF _Ref476848417 \w \h </w:instrText>
      </w:r>
      <w:r w:rsidR="00EF4407">
        <w:instrText xml:space="preserve"> \* MERGEFORMAT </w:instrText>
      </w:r>
      <w:r w:rsidR="00E056A5" w:rsidRPr="00EF4407">
        <w:fldChar w:fldCharType="separate"/>
      </w:r>
      <w:r w:rsidR="009B4740">
        <w:t>4.1.2</w:t>
      </w:r>
      <w:r w:rsidR="00E056A5" w:rsidRPr="00EF4407">
        <w:fldChar w:fldCharType="end"/>
      </w:r>
      <w:r w:rsidR="00686CCC" w:rsidRPr="00EF4407">
        <w:t xml:space="preserve">. To remove the negative issues related to HTMs, cells without such a layer have been produced and </w:t>
      </w:r>
      <w:r w:rsidR="004B7DC1" w:rsidRPr="00EF4407">
        <w:t xml:space="preserve">results showed </w:t>
      </w:r>
      <w:r w:rsidR="00686CCC" w:rsidRPr="00EF4407">
        <w:t>to have promising stability. Another advantage would be more cost</w:t>
      </w:r>
      <w:r w:rsidR="006876D9">
        <w:t>-</w:t>
      </w:r>
      <w:r w:rsidR="00686CCC" w:rsidRPr="00EF4407">
        <w:t xml:space="preserve">effective devices </w:t>
      </w:r>
      <w:r w:rsidR="00772B2F" w:rsidRPr="00EF4407">
        <w:t>(</w:t>
      </w:r>
      <w:r w:rsidR="00686CCC" w:rsidRPr="00EF4407">
        <w:t xml:space="preserve">see </w:t>
      </w:r>
      <w:r w:rsidR="00772B2F" w:rsidRPr="00EF4407">
        <w:t>sub-</w:t>
      </w:r>
      <w:r w:rsidR="00BD5A18" w:rsidRPr="00EF4407">
        <w:t xml:space="preserve">section </w:t>
      </w:r>
      <w:r w:rsidR="00E056A5" w:rsidRPr="00EF4407">
        <w:fldChar w:fldCharType="begin"/>
      </w:r>
      <w:r w:rsidR="00686CCC" w:rsidRPr="00EF4407">
        <w:instrText xml:space="preserve"> REF _Ref476846232 \w \h </w:instrText>
      </w:r>
      <w:r w:rsidR="008814D0" w:rsidRPr="00EF4407">
        <w:instrText xml:space="preserve"> \* MERGEFORMAT </w:instrText>
      </w:r>
      <w:r w:rsidR="00E056A5" w:rsidRPr="00EF4407">
        <w:fldChar w:fldCharType="separate"/>
      </w:r>
      <w:r w:rsidR="009B4740">
        <w:t>4.2</w:t>
      </w:r>
      <w:r w:rsidR="00E056A5" w:rsidRPr="00EF4407">
        <w:fldChar w:fldCharType="end"/>
      </w:r>
      <w:r w:rsidR="00772B2F" w:rsidRPr="00EF4407">
        <w:t xml:space="preserve"> of the current paper)</w:t>
      </w:r>
      <w:r w:rsidR="00686CCC" w:rsidRPr="00EF4407">
        <w:t xml:space="preserve">. </w:t>
      </w:r>
    </w:p>
    <w:p w14:paraId="191CE2BA" w14:textId="77777777" w:rsidR="004F7257" w:rsidRPr="00EF4407" w:rsidRDefault="006405D7" w:rsidP="0099372A">
      <w:pPr>
        <w:pStyle w:val="Heading2"/>
      </w:pPr>
      <w:bookmarkStart w:id="224" w:name="_Toc530166436"/>
      <w:bookmarkStart w:id="225" w:name="_Toc530166571"/>
      <w:bookmarkStart w:id="226" w:name="_Toc530167123"/>
      <w:bookmarkStart w:id="227" w:name="_Toc530167264"/>
      <w:bookmarkStart w:id="228" w:name="_Toc4264484"/>
      <w:r w:rsidRPr="00EF4407">
        <w:t xml:space="preserve">Protection </w:t>
      </w:r>
      <w:r w:rsidR="00974CBF" w:rsidRPr="00EF4407">
        <w:t xml:space="preserve">from </w:t>
      </w:r>
      <w:r w:rsidRPr="00EF4407">
        <w:t xml:space="preserve">the </w:t>
      </w:r>
      <w:r w:rsidR="00974CBF" w:rsidRPr="00EF4407">
        <w:t>humidity/atmosphere/temperature</w:t>
      </w:r>
      <w:r w:rsidRPr="00EF4407">
        <w:t xml:space="preserve"> via sealing</w:t>
      </w:r>
      <w:bookmarkEnd w:id="224"/>
      <w:bookmarkEnd w:id="225"/>
      <w:bookmarkEnd w:id="226"/>
      <w:bookmarkEnd w:id="227"/>
      <w:bookmarkEnd w:id="228"/>
    </w:p>
    <w:p w14:paraId="0432C1A8" w14:textId="77777777" w:rsidR="003132BD" w:rsidRPr="00EF4407" w:rsidRDefault="00A223ED" w:rsidP="003132BD">
      <w:pPr>
        <w:keepNext/>
      </w:pPr>
      <w:r w:rsidRPr="00EF4407">
        <w:rPr>
          <w:noProof/>
        </w:rPr>
        <w:drawing>
          <wp:inline distT="0" distB="0" distL="0" distR="0" wp14:anchorId="40F4D59A" wp14:editId="75ED565C">
            <wp:extent cx="5422079" cy="15811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5435137" cy="1584958"/>
                    </a:xfrm>
                    <a:prstGeom prst="rect">
                      <a:avLst/>
                    </a:prstGeom>
                    <a:noFill/>
                    <a:ln w="9525">
                      <a:noFill/>
                      <a:miter lim="800000"/>
                      <a:headEnd/>
                      <a:tailEnd/>
                    </a:ln>
                  </pic:spPr>
                </pic:pic>
              </a:graphicData>
            </a:graphic>
          </wp:inline>
        </w:drawing>
      </w:r>
    </w:p>
    <w:p w14:paraId="2A3BF378" w14:textId="6CE31BF0" w:rsidR="00F90704" w:rsidRPr="00EF4407" w:rsidRDefault="003132BD" w:rsidP="003132BD">
      <w:pPr>
        <w:pStyle w:val="Caption"/>
      </w:pPr>
      <w:r w:rsidRPr="00EF4407">
        <w:t xml:space="preserve">Scheme </w:t>
      </w:r>
      <w:fldSimple w:instr=" STYLEREF 1 \s ">
        <w:r w:rsidR="009B4740">
          <w:rPr>
            <w:noProof/>
          </w:rPr>
          <w:t>3</w:t>
        </w:r>
      </w:fldSimple>
      <w:r w:rsidR="002874ED" w:rsidRPr="00EF4407">
        <w:noBreakHyphen/>
      </w:r>
      <w:fldSimple w:instr=" SEQ Scheme \* ARABIC \s 1 ">
        <w:r w:rsidR="009B4740">
          <w:rPr>
            <w:noProof/>
          </w:rPr>
          <w:t>2</w:t>
        </w:r>
      </w:fldSimple>
    </w:p>
    <w:p w14:paraId="58F8073A" w14:textId="77777777" w:rsidR="002B1774" w:rsidRPr="00EF4407" w:rsidRDefault="00974CBF" w:rsidP="00C33574">
      <w:pPr>
        <w:pStyle w:val="Heading3"/>
      </w:pPr>
      <w:bookmarkStart w:id="229" w:name="_water_ingress_145_"/>
      <w:bookmarkStart w:id="230" w:name="_Has_anything_been_done_to_address_the_a"/>
      <w:bookmarkStart w:id="231" w:name="_Toc530166437"/>
      <w:bookmarkStart w:id="232" w:name="_Toc530166572"/>
      <w:bookmarkStart w:id="233" w:name="_Toc530167124"/>
      <w:bookmarkStart w:id="234" w:name="_Toc530167265"/>
      <w:bookmarkStart w:id="235" w:name="_Toc4264485"/>
      <w:bookmarkEnd w:id="229"/>
      <w:bookmarkEnd w:id="230"/>
      <w:r w:rsidRPr="00EF4407">
        <w:t>Encapsulation</w:t>
      </w:r>
      <w:bookmarkEnd w:id="231"/>
      <w:bookmarkEnd w:id="232"/>
      <w:bookmarkEnd w:id="233"/>
      <w:bookmarkEnd w:id="234"/>
      <w:bookmarkEnd w:id="235"/>
    </w:p>
    <w:p w14:paraId="3E3A2499" w14:textId="7BC31C01" w:rsidR="004B7DC1" w:rsidRPr="00EF4407" w:rsidRDefault="00974CBF" w:rsidP="00D65B28">
      <w:r w:rsidRPr="00EF4407">
        <w:t xml:space="preserve">If one can fully encapsulate cells, this will lead to long term stability for the commercial production of such devices </w:t>
      </w:r>
      <w:r w:rsidR="00E056A5" w:rsidRPr="00EF4407">
        <w:fldChar w:fldCharType="begin" w:fldLock="1"/>
      </w:r>
      <w:r w:rsidR="00656764">
        <w:instrText>ADDIN CSL_CITATION {"citationItems":[{"id":"ITEM-1","itemData":{"DOI":"10.1109/PVSC.2014.6925459","ISBN":"978-1-4799-4398-2","abstract":"Perovskite-based solar cells are now emerging as an economically viable alternative for efficient photovoltaic energy harvesting. Using solution-based processing routes alone, devices with power conversion efficiencies exceeding 15% can be fabricated, in principle at a fraction of costs reported for other photovoltaic technologies. In these excitonic solar cells, the perovskites multifunctional nature allow these layers to behave as light absorber, electron conductor and hole transporting material, depending on the device architecture. In order to further optimize these devices and render them industrial feasible, device stability and encapsulation are of paramount importance. In the present contribution, the fabrication and encapsulation of perovskite-based solar cells will be presented and discussed. To the best of our knowledge this is the first study describing industry relevant encapsulation and device data.","author":[{"dropping-particle":"","family":"Ramos","given":"F. Javier","non-dropping-particle":"","parse-names":false,"suffix":""},{"dropping-particle":"","family":"Cortes","given":"David","non-dropping-particle":"","parse-names":false,"suffix":""},{"dropping-particle":"","family":"Aguirre","given":"Aranzazu","non-dropping-particle":"","parse-names":false,"suffix":""},{"dropping-particle":"","family":"Castano","given":"Fernando J.","non-dropping-particle":"","parse-names":false,"suffix":""},{"dropping-particle":"","family":"Ahmad","given":"Shahzada","non-dropping-particle":"","parse-names":false,"suffix":""}],"container-title":"2014 IEEE 40th Photovoltaic Specialist Conference (PVSC)","id":"ITEM-1","issued":{"date-parts":[["2014","6"]]},"note":"ID: 1","page":"2584-2587","publisher":"IEEE","title":"Fabrication and encapsulation of perovskites sensitized solid state solar cells","type":"paper-conference"},"uris":["http://www.mendeley.com/documents/?uuid=51e1503e-1123-4b39-86f3-9063dd67c972"]}],"mendeley":{"formattedCitation":"[91]","plainTextFormattedCitation":"[91]","previouslyFormattedCitation":"[91]"},"properties":{"noteIndex":0},"schema":"https://github.com/citation-style-language/schema/raw/master/csl-citation.json"}</w:instrText>
      </w:r>
      <w:r w:rsidR="00E056A5" w:rsidRPr="00EF4407">
        <w:fldChar w:fldCharType="separate"/>
      </w:r>
      <w:r w:rsidR="00FE640A" w:rsidRPr="00FE640A">
        <w:rPr>
          <w:noProof/>
        </w:rPr>
        <w:t>[91]</w:t>
      </w:r>
      <w:r w:rsidR="00E056A5" w:rsidRPr="00EF4407">
        <w:fldChar w:fldCharType="end"/>
      </w:r>
      <w:r w:rsidRPr="00EF4407">
        <w:t xml:space="preserve">. One example </w:t>
      </w:r>
      <w:r w:rsidR="007760EF" w:rsidRPr="00EF4407">
        <w:t xml:space="preserve">is </w:t>
      </w:r>
      <w:r w:rsidRPr="00EF4407">
        <w:t>the tin based perovskite</w:t>
      </w:r>
      <w:r w:rsidR="007760EF" w:rsidRPr="00EF4407">
        <w:t>,</w:t>
      </w:r>
      <w:r w:rsidRPr="00EF4407">
        <w:t xml:space="preserve"> </w:t>
      </w:r>
      <w:r w:rsidR="00F86999" w:rsidRPr="00EF4407">
        <w:t xml:space="preserve">which </w:t>
      </w:r>
      <w:r w:rsidRPr="00EF4407">
        <w:t>was found to be very sensitive</w:t>
      </w:r>
      <w:r w:rsidR="007760EF" w:rsidRPr="00EF4407">
        <w:t>;</w:t>
      </w:r>
      <w:r w:rsidRPr="00EF4407">
        <w:t xml:space="preserve"> it was sealed with </w:t>
      </w:r>
      <w:r w:rsidR="002724F1" w:rsidRPr="00EF4407">
        <w:t>film (</w:t>
      </w:r>
      <w:r w:rsidR="00796AC3" w:rsidRPr="00EF4407">
        <w:t>DuPont</w:t>
      </w:r>
      <w:r w:rsidR="00796AC3" w:rsidRPr="00EF4407">
        <w:rPr>
          <w:vertAlign w:val="superscript"/>
        </w:rPr>
        <w:t>TM</w:t>
      </w:r>
      <w:r w:rsidR="00C96F9C" w:rsidRPr="00EF4407">
        <w:t xml:space="preserve"> </w:t>
      </w:r>
      <w:r w:rsidR="00EA4198" w:rsidRPr="00EF4407">
        <w:t>S</w:t>
      </w:r>
      <w:r w:rsidRPr="00EF4407">
        <w:t>urlyn</w:t>
      </w:r>
      <w:r w:rsidR="002724F1" w:rsidRPr="0058410D">
        <w:rPr>
          <w:vertAlign w:val="superscript"/>
        </w:rPr>
        <w:t>®</w:t>
      </w:r>
      <w:r w:rsidRPr="00EF4407">
        <w:t xml:space="preserve"> film</w:t>
      </w:r>
      <w:r w:rsidR="00EA4198" w:rsidRPr="00EF4407">
        <w:t xml:space="preserve"> 1702</w:t>
      </w:r>
      <w:r w:rsidRPr="00EF4407">
        <w:t>) and stored in a nitrogen atmosphere for up to 24</w:t>
      </w:r>
      <w:r w:rsidR="00F27D7F" w:rsidRPr="00EF4407">
        <w:t xml:space="preserve"> </w:t>
      </w:r>
      <w:r w:rsidR="00BD4EEC" w:rsidRPr="00EF4407">
        <w:t>h</w:t>
      </w:r>
      <w:r w:rsidRPr="00EF4407">
        <w:t xml:space="preserve"> </w:t>
      </w:r>
      <w:r w:rsidR="00E056A5" w:rsidRPr="00EF4407">
        <w:fldChar w:fldCharType="begin" w:fldLock="1"/>
      </w:r>
      <w:r w:rsidR="00656764">
        <w:instrText>ADDIN CSL_CITATION {"citationItems":[{"id":"ITEM-1","itemData":{"DOI":"10.1038/nphoton.2014.82","ISBN":"1749-4885","ISSN":"1749-4885","PMID":"24823301","abstract":"Nature Photonics 8, 489 (2014). doi:10.1038/nphoton.2014.82","author":[{"dropping-particle":"","family":"Hao","given":"Feng","non-dropping-particle":"","parse-names":false,"suffix":""},{"dropping-particle":"","family":"Stoumpos","given":"Constantinos C.","non-dropping-particle":"","parse-names":false,"suffix":""},{"dropping-particle":"","family":"Cao","given":"Duyen Hanh","non-dropping-particle":"","parse-names":false,"suffix":""},{"dropping-particle":"","family":"Chang","given":"Robert P. H.","non-dropping-particle":"","parse-names":false,"suffix":""},{"dropping-particle":"","family":"Kanatzidis","given":"Mercouri G.","non-dropping-particle":"","parse-names":false,"suffix":""},{"dropping-particle":"","family":"Feng Hao, Constantinos C. Stoumpos, Duyen Hanh Cao","given":"Robert P. H. Chang &amp; Mercouri G. Kanatzidis","non-dropping-particle":"","parse-names":false,"suffix":""}],"container-title":"Nature Photonics","id":"ITEM-1","issue":"6","issued":{"date-parts":[["2014","4","4"]]},"note":"From Duplicate 1 (Lead-free solid-state organic–inorganic halide perovskite solar cells - Hao, Feng; Stoumpos, Constantinos C.; Cao, Duyen Hanh; Chang, Robert P. H.; Kanatzidis, Mercouri G.; Feng Hao, Constantinos C. Stoumpos, Duyen Hanh Cao, Robert P. H. Chang &amp;amp; Mercouri G. Kanatzidis)\n\nFrom Duplicate 2 (Lead-free solid-state organic–inorganic halide perovskite solar cells - Hao, Feng; Stoumpos, Constantinos C.; Cao, Duyen Hanh; Chang, Robert P. H.; Kanatzidis, Mercouri G.)\n\nM3: Article","page":"489-494","publisher":"Nature Publishing Group","title":"Lead-free solid-state organic–inorganic halide perovskite solar cells","type":"article-journal","volume":"8"},"uris":["http://www.mendeley.com/documents/?uuid=eb83b96f-46b6-4d46-8555-ad68ab5ca75b"]}],"mendeley":{"formattedCitation":"[92]","plainTextFormattedCitation":"[92]","previouslyFormattedCitation":"[92]"},"properties":{"noteIndex":0},"schema":"https://github.com/citation-style-language/schema/raw/master/csl-citation.json"}</w:instrText>
      </w:r>
      <w:r w:rsidR="00E056A5" w:rsidRPr="00EF4407">
        <w:fldChar w:fldCharType="separate"/>
      </w:r>
      <w:r w:rsidR="00FE640A" w:rsidRPr="00FE640A">
        <w:rPr>
          <w:noProof/>
        </w:rPr>
        <w:t>[92]</w:t>
      </w:r>
      <w:r w:rsidR="00E056A5" w:rsidRPr="00EF4407">
        <w:fldChar w:fldCharType="end"/>
      </w:r>
      <w:r w:rsidRPr="00EF4407">
        <w:t>.</w:t>
      </w:r>
    </w:p>
    <w:p w14:paraId="579AC3F8" w14:textId="0106F43D" w:rsidR="00F27D7F" w:rsidRPr="00EF4407" w:rsidRDefault="00505A72" w:rsidP="00046E4D">
      <w:pPr>
        <w:rPr>
          <w:rFonts w:eastAsia="Calibri"/>
        </w:rPr>
      </w:pPr>
      <w:r w:rsidRPr="00EF4407">
        <w:t>The value</w:t>
      </w:r>
      <w:r w:rsidR="006437DD" w:rsidRPr="00EF4407">
        <w:t>s</w:t>
      </w:r>
      <w:r w:rsidRPr="00EF4407">
        <w:t xml:space="preserve"> of the </w:t>
      </w:r>
      <w:r w:rsidR="00974CBF" w:rsidRPr="00EF4407">
        <w:t xml:space="preserve">parameters stayed to within 80% </w:t>
      </w:r>
      <w:r w:rsidR="003A4297" w:rsidRPr="00EF4407">
        <w:t xml:space="preserve">during a </w:t>
      </w:r>
      <w:r w:rsidR="00FD5E6C" w:rsidRPr="00EF4407">
        <w:t>12 h</w:t>
      </w:r>
      <w:r w:rsidR="003A4297" w:rsidRPr="00EF4407">
        <w:t xml:space="preserve"> time frame</w:t>
      </w:r>
      <w:r w:rsidR="0099756B" w:rsidRPr="00EF4407">
        <w:t>;</w:t>
      </w:r>
      <w:r w:rsidR="00974CBF" w:rsidRPr="00EF4407">
        <w:t xml:space="preserve"> by 24 </w:t>
      </w:r>
      <w:r w:rsidR="0055410D" w:rsidRPr="00EF4407">
        <w:t>h</w:t>
      </w:r>
      <w:r w:rsidR="00974CBF" w:rsidRPr="00EF4407">
        <w:t xml:space="preserve"> only 36% of the initial </w:t>
      </w:r>
      <w:r w:rsidR="00DA750E" w:rsidRPr="00EF4407">
        <w:t xml:space="preserve">performance </w:t>
      </w:r>
      <w:r w:rsidR="00974CBF" w:rsidRPr="00EF4407">
        <w:t xml:space="preserve">of each parameter </w:t>
      </w:r>
      <w:r w:rsidR="00F86999" w:rsidRPr="00EF4407">
        <w:t>remained</w:t>
      </w:r>
      <w:r w:rsidR="0099756B" w:rsidRPr="00EF4407">
        <w:t>.</w:t>
      </w:r>
      <w:r w:rsidR="00974CBF" w:rsidRPr="00EF4407">
        <w:t xml:space="preserve"> </w:t>
      </w:r>
      <w:r w:rsidR="008202A2" w:rsidRPr="00EF4407">
        <w:rPr>
          <w:i/>
        </w:rPr>
        <w:t>J</w:t>
      </w:r>
      <w:r w:rsidR="008202A2" w:rsidRPr="00EF4407">
        <w:rPr>
          <w:vertAlign w:val="subscript"/>
        </w:rPr>
        <w:t>sc</w:t>
      </w:r>
      <w:r w:rsidR="00974CBF" w:rsidRPr="00EF4407">
        <w:t>: 16.34</w:t>
      </w:r>
      <w:r w:rsidR="004C5E30" w:rsidRPr="00EF4407">
        <w:t xml:space="preserve"> </w:t>
      </w:r>
      <w:r w:rsidR="00974CBF" w:rsidRPr="00EF4407">
        <w:t>mA cm</w:t>
      </w:r>
      <w:r w:rsidR="00974CBF" w:rsidRPr="00EF4407">
        <w:rPr>
          <w:vertAlign w:val="superscript"/>
        </w:rPr>
        <w:t>-2</w:t>
      </w:r>
      <w:r w:rsidR="00974CBF" w:rsidRPr="00EF4407">
        <w:t xml:space="preserve"> at 0 </w:t>
      </w:r>
      <w:r w:rsidR="0055410D" w:rsidRPr="00EF4407">
        <w:t>h</w:t>
      </w:r>
      <w:r w:rsidR="00974CBF" w:rsidRPr="00EF4407">
        <w:t>, 15.05</w:t>
      </w:r>
      <w:r w:rsidR="004C5E30" w:rsidRPr="00EF4407">
        <w:t xml:space="preserve"> </w:t>
      </w:r>
      <w:r w:rsidR="00974CBF" w:rsidRPr="00EF4407">
        <w:t>mA cm</w:t>
      </w:r>
      <w:r w:rsidR="00974CBF" w:rsidRPr="00EF4407">
        <w:rPr>
          <w:vertAlign w:val="superscript"/>
        </w:rPr>
        <w:t>-2</w:t>
      </w:r>
      <w:r w:rsidR="007C7E69" w:rsidRPr="00EF4407">
        <w:t xml:space="preserve"> </w:t>
      </w:r>
      <w:r w:rsidR="0099756B" w:rsidRPr="00EF4407">
        <w:t>at</w:t>
      </w:r>
      <w:r w:rsidR="00993D79" w:rsidRPr="00EF4407">
        <w:t xml:space="preserve"> </w:t>
      </w:r>
      <w:r w:rsidR="007C7E69" w:rsidRPr="00EF4407">
        <w:t xml:space="preserve">12 </w:t>
      </w:r>
      <w:r w:rsidR="0055410D" w:rsidRPr="00EF4407">
        <w:t>h</w:t>
      </w:r>
      <w:r w:rsidR="00974CBF" w:rsidRPr="00EF4407">
        <w:t>, 8.92</w:t>
      </w:r>
      <w:r w:rsidR="004C5E30" w:rsidRPr="00EF4407">
        <w:t xml:space="preserve"> </w:t>
      </w:r>
      <w:r w:rsidR="00974CBF" w:rsidRPr="00EF4407">
        <w:t>mA cm</w:t>
      </w:r>
      <w:r w:rsidR="00974CBF" w:rsidRPr="00EF4407">
        <w:rPr>
          <w:vertAlign w:val="superscript"/>
        </w:rPr>
        <w:t>-2</w:t>
      </w:r>
      <w:r w:rsidR="00974CBF" w:rsidRPr="00EF4407">
        <w:t xml:space="preserve"> after 24</w:t>
      </w:r>
      <w:r w:rsidR="007C7E69" w:rsidRPr="00EF4407">
        <w:t xml:space="preserve"> </w:t>
      </w:r>
      <w:r w:rsidR="0055410D" w:rsidRPr="00EF4407">
        <w:t>h</w:t>
      </w:r>
      <w:r w:rsidR="0099756B" w:rsidRPr="00EF4407">
        <w:t>;</w:t>
      </w:r>
      <w:r w:rsidR="00974CBF" w:rsidRPr="00EF4407">
        <w:t xml:space="preserve"> </w:t>
      </w:r>
      <w:r w:rsidR="008202A2" w:rsidRPr="00EF4407">
        <w:rPr>
          <w:i/>
        </w:rPr>
        <w:t>V</w:t>
      </w:r>
      <w:r w:rsidR="008202A2" w:rsidRPr="00EF4407">
        <w:rPr>
          <w:vertAlign w:val="subscript"/>
        </w:rPr>
        <w:t>oc</w:t>
      </w:r>
      <w:r w:rsidR="00922ABF" w:rsidRPr="00EF4407">
        <w:t xml:space="preserve">: </w:t>
      </w:r>
      <w:r w:rsidR="00974CBF" w:rsidRPr="00EF4407">
        <w:t>0.7</w:t>
      </w:r>
      <w:r w:rsidR="005B5389" w:rsidRPr="00EF4407">
        <w:t xml:space="preserve"> </w:t>
      </w:r>
      <w:r w:rsidR="00974CBF" w:rsidRPr="00EF4407">
        <w:t xml:space="preserve">V at 0 </w:t>
      </w:r>
      <w:r w:rsidR="0055410D" w:rsidRPr="00EF4407">
        <w:t>h</w:t>
      </w:r>
      <w:r w:rsidR="00974CBF" w:rsidRPr="00EF4407">
        <w:t xml:space="preserve"> 7</w:t>
      </w:r>
      <w:r w:rsidR="005B5389" w:rsidRPr="00EF4407">
        <w:t xml:space="preserve"> </w:t>
      </w:r>
      <w:r w:rsidR="00974CBF" w:rsidRPr="00EF4407">
        <w:t xml:space="preserve">V at 12 </w:t>
      </w:r>
      <w:r w:rsidR="0055410D" w:rsidRPr="00EF4407">
        <w:t>h</w:t>
      </w:r>
      <w:r w:rsidR="00974CBF" w:rsidRPr="00EF4407">
        <w:t>, 0.62</w:t>
      </w:r>
      <w:r w:rsidR="005B5389" w:rsidRPr="00EF4407">
        <w:t xml:space="preserve"> </w:t>
      </w:r>
      <w:r w:rsidR="00974CBF" w:rsidRPr="00EF4407">
        <w:t>V at 24</w:t>
      </w:r>
      <w:r w:rsidR="007C7E69" w:rsidRPr="00EF4407">
        <w:t xml:space="preserve"> </w:t>
      </w:r>
      <w:r w:rsidR="0055410D" w:rsidRPr="00EF4407">
        <w:t>h</w:t>
      </w:r>
      <w:r w:rsidR="0099756B" w:rsidRPr="00EF4407">
        <w:t>;</w:t>
      </w:r>
      <w:r w:rsidR="00974CBF" w:rsidRPr="00EF4407">
        <w:t xml:space="preserve"> FF</w:t>
      </w:r>
      <w:r w:rsidR="00922ABF" w:rsidRPr="00EF4407">
        <w:t>:</w:t>
      </w:r>
      <w:r w:rsidR="00974CBF" w:rsidRPr="00EF4407">
        <w:t xml:space="preserve"> 47% at 0 </w:t>
      </w:r>
      <w:r w:rsidR="0055410D" w:rsidRPr="00EF4407">
        <w:t>h</w:t>
      </w:r>
      <w:r w:rsidR="00974CBF" w:rsidRPr="00EF4407">
        <w:t>, 40%</w:t>
      </w:r>
      <w:r w:rsidR="005B5389" w:rsidRPr="00EF4407">
        <w:t xml:space="preserve"> at 12 </w:t>
      </w:r>
      <w:r w:rsidR="0055410D" w:rsidRPr="00EF4407">
        <w:t>h</w:t>
      </w:r>
      <w:r w:rsidR="005B5389" w:rsidRPr="00EF4407">
        <w:t xml:space="preserve">, 35% at 24 </w:t>
      </w:r>
      <w:r w:rsidR="0055410D" w:rsidRPr="00EF4407">
        <w:t>h</w:t>
      </w:r>
      <w:r w:rsidR="0099756B" w:rsidRPr="00EF4407">
        <w:t>;</w:t>
      </w:r>
      <w:r w:rsidR="005B5389" w:rsidRPr="00EF4407">
        <w:t xml:space="preserve"> e</w:t>
      </w:r>
      <w:r w:rsidR="00974CBF" w:rsidRPr="00EF4407">
        <w:t xml:space="preserve">fficiency: 5.38% at 0 </w:t>
      </w:r>
      <w:r w:rsidR="0055410D" w:rsidRPr="00EF4407">
        <w:t>h</w:t>
      </w:r>
      <w:r w:rsidR="00974CBF" w:rsidRPr="00EF4407">
        <w:t>,</w:t>
      </w:r>
      <w:r w:rsidR="00E63BF4" w:rsidRPr="00EF4407">
        <w:t xml:space="preserve"> </w:t>
      </w:r>
      <w:r w:rsidR="00974CBF" w:rsidRPr="00EF4407">
        <w:t xml:space="preserve">4.21% at 12 </w:t>
      </w:r>
      <w:r w:rsidR="0055410D" w:rsidRPr="00EF4407">
        <w:t>h</w:t>
      </w:r>
      <w:r w:rsidR="00974CBF" w:rsidRPr="00EF4407">
        <w:t xml:space="preserve"> and 1.94% after 24 </w:t>
      </w:r>
      <w:r w:rsidR="0055410D" w:rsidRPr="00EF4407">
        <w:t>h</w:t>
      </w:r>
      <w:r w:rsidR="00974CBF" w:rsidRPr="00EF4407">
        <w:t xml:space="preserve"> (</w:t>
      </w:r>
      <w:r w:rsidR="00D84395" w:rsidRPr="00EF4407">
        <w:t>t</w:t>
      </w:r>
      <w:r w:rsidR="003F55DA" w:rsidRPr="00EF4407">
        <w:t xml:space="preserve">he </w:t>
      </w:r>
      <w:r w:rsidR="00974CBF" w:rsidRPr="00EF4407">
        <w:t>supplementary information</w:t>
      </w:r>
      <w:r w:rsidR="00CE5D6C" w:rsidRPr="00EF4407">
        <w:t xml:space="preserve"> </w:t>
      </w:r>
      <w:r w:rsidR="00DF746F" w:rsidRPr="00EF4407">
        <w:t>provides further insight</w:t>
      </w:r>
      <w:r w:rsidR="00DD6382" w:rsidRPr="00EF4407">
        <w:t xml:space="preserve"> on this in</w:t>
      </w:r>
      <w:r w:rsidR="00922ABF" w:rsidRPr="00EF4407">
        <w:t xml:space="preserve"> Ref. </w:t>
      </w:r>
      <w:r w:rsidR="00922ABF" w:rsidRPr="00EF4407">
        <w:fldChar w:fldCharType="begin" w:fldLock="1"/>
      </w:r>
      <w:r w:rsidR="00656764">
        <w:instrText>ADDIN CSL_CITATION {"citationItems":[{"id":"ITEM-1","itemData":{"DOI":"10.1038/nphoton.2014.82","ISBN":"1749-4885","ISSN":"1749-4885","PMID":"24823301","abstract":"Nature Photonics 8, 489 (2014). doi:10.1038/nphoton.2014.82","author":[{"dropping-particle":"","family":"Hao","given":"Feng","non-dropping-particle":"","parse-names":false,"suffix":""},{"dropping-particle":"","family":"Stoumpos","given":"Constantinos C.","non-dropping-particle":"","parse-names":false,"suffix":""},{"dropping-particle":"","family":"Cao","given":"Duyen Hanh","non-dropping-particle":"","parse-names":false,"suffix":""},{"dropping-particle":"","family":"Chang","given":"Robert P. H.","non-dropping-particle":"","parse-names":false,"suffix":""},{"dropping-particle":"","family":"Kanatzidis","given":"Mercouri G.","non-dropping-particle":"","parse-names":false,"suffix":""},{"dropping-particle":"","family":"Feng Hao, Constantinos C. Stoumpos, Duyen Hanh Cao","given":"Robert P. H. Chang &amp; Mercouri G. Kanatzidis","non-dropping-particle":"","parse-names":false,"suffix":""}],"container-title":"Nature Photonics","id":"ITEM-1","issue":"6","issued":{"date-parts":[["2014","4","4"]]},"note":"From Duplicate 1 (Lead-free solid-state organic–inorganic halide perovskite solar cells - Hao, Feng; Stoumpos, Constantinos C.; Cao, Duyen Hanh; Chang, Robert P. H.; Kanatzidis, Mercouri G.; Feng Hao, Constantinos C. Stoumpos, Duyen Hanh Cao, Robert P. H. Chang &amp;amp; Mercouri G. Kanatzidis)\n\nFrom Duplicate 2 (Lead-free solid-state organic–inorganic halide perovskite solar cells - Hao, Feng; Stoumpos, Constantinos C.; Cao, Duyen Hanh; Chang, Robert P. H.; Kanatzidis, Mercouri G.)\n\nM3: Article","page":"489-494","publisher":"Nature Publishing Group","title":"Lead-free solid-state organic–inorganic halide perovskite solar cells","type":"article-journal","volume":"8"},"uris":["http://www.mendeley.com/documents/?uuid=eb83b96f-46b6-4d46-8555-ad68ab5ca75b"]}],"mendeley":{"formattedCitation":"[92]","plainTextFormattedCitation":"[92]","previouslyFormattedCitation":"[92]"},"properties":{"noteIndex":0},"schema":"https://github.com/citation-style-language/schema/raw/master/csl-citation.json"}</w:instrText>
      </w:r>
      <w:r w:rsidR="00922ABF" w:rsidRPr="00EF4407">
        <w:fldChar w:fldCharType="separate"/>
      </w:r>
      <w:r w:rsidR="00FE640A" w:rsidRPr="00FE640A">
        <w:rPr>
          <w:noProof/>
        </w:rPr>
        <w:t>[92]</w:t>
      </w:r>
      <w:r w:rsidR="00922ABF" w:rsidRPr="00EF4407">
        <w:fldChar w:fldCharType="end"/>
      </w:r>
      <w:r w:rsidR="00922ABF" w:rsidRPr="00EF4407">
        <w:t>).</w:t>
      </w:r>
    </w:p>
    <w:p w14:paraId="675CD862" w14:textId="7C1A9C51" w:rsidR="00353862" w:rsidRPr="00EF4407" w:rsidRDefault="00974CBF" w:rsidP="00046E4D">
      <w:pPr>
        <w:rPr>
          <w:rFonts w:eastAsia="Calibri"/>
        </w:rPr>
      </w:pPr>
      <w:r w:rsidRPr="00EF4407">
        <w:t>There have been very harsh stress tests involving high and low temperatures</w:t>
      </w:r>
      <w:r w:rsidR="00DE6D4B" w:rsidRPr="00EF4407">
        <w:t>,</w:t>
      </w:r>
      <w:r w:rsidRPr="00EF4407">
        <w:t xml:space="preserve"> </w:t>
      </w:r>
      <w:r w:rsidR="00DE6D4B" w:rsidRPr="00EF4407">
        <w:t xml:space="preserve">combined with </w:t>
      </w:r>
      <w:r w:rsidRPr="00EF4407">
        <w:t xml:space="preserve">high humidity to test the sealing methods on </w:t>
      </w:r>
      <w:r w:rsidR="00754FE2" w:rsidRPr="00EF4407">
        <w:t>PSC</w:t>
      </w:r>
      <w:r w:rsidRPr="00EF4407">
        <w:t xml:space="preserve">s. </w:t>
      </w:r>
      <w:r w:rsidR="00165384" w:rsidRPr="00EF4407">
        <w:t>Good stability was observed under d</w:t>
      </w:r>
      <w:r w:rsidRPr="00EF4407">
        <w:t xml:space="preserve">ry conditions at temperatures below freezing </w:t>
      </w:r>
      <w:r w:rsidR="004F40B8" w:rsidRPr="00EF4407">
        <w:t xml:space="preserve">(-20ºC) </w:t>
      </w:r>
      <w:r w:rsidR="00165384" w:rsidRPr="00EF4407">
        <w:t>resulting in efficiencies remaining close</w:t>
      </w:r>
      <w:r w:rsidRPr="00EF4407">
        <w:t xml:space="preserve"> </w:t>
      </w:r>
      <w:r w:rsidR="00B33A5F" w:rsidRPr="00EF4407">
        <w:t xml:space="preserve">to </w:t>
      </w:r>
      <w:r w:rsidR="00165384" w:rsidRPr="00EF4407">
        <w:t xml:space="preserve">the </w:t>
      </w:r>
      <w:r w:rsidR="000620D5" w:rsidRPr="00EF4407">
        <w:t>fresh and unstressed</w:t>
      </w:r>
      <w:r w:rsidR="00165384" w:rsidRPr="00EF4407">
        <w:t xml:space="preserve"> values</w:t>
      </w:r>
      <w:r w:rsidRPr="00EF4407">
        <w:t xml:space="preserve">. </w:t>
      </w:r>
      <w:r w:rsidR="00087627" w:rsidRPr="00EF4407">
        <w:t xml:space="preserve">An </w:t>
      </w:r>
      <w:r w:rsidR="00C90A0D" w:rsidRPr="00EF4407">
        <w:t>increase in h</w:t>
      </w:r>
      <w:r w:rsidRPr="00EF4407">
        <w:t xml:space="preserve">umidity </w:t>
      </w:r>
      <w:r w:rsidR="00087627" w:rsidRPr="00EF4407">
        <w:t xml:space="preserve">by </w:t>
      </w:r>
      <w:r w:rsidR="004F40B8" w:rsidRPr="00EF4407">
        <w:t>10%</w:t>
      </w:r>
      <w:r w:rsidR="00087627" w:rsidRPr="00EF4407">
        <w:t xml:space="preserve"> combined </w:t>
      </w:r>
      <w:r w:rsidRPr="00EF4407">
        <w:t xml:space="preserve">with a jump in temperature </w:t>
      </w:r>
      <w:r w:rsidR="00A85841" w:rsidRPr="00EF4407">
        <w:t xml:space="preserve">at </w:t>
      </w:r>
      <w:r w:rsidR="004F40B8" w:rsidRPr="00EF4407">
        <w:t xml:space="preserve">55ºC </w:t>
      </w:r>
      <w:r w:rsidR="00C90A0D" w:rsidRPr="00EF4407">
        <w:t xml:space="preserve">resulted in </w:t>
      </w:r>
      <w:r w:rsidR="005A6290" w:rsidRPr="00EF4407">
        <w:t>a photocurrent conversion efficiency (</w:t>
      </w:r>
      <w:r w:rsidR="004F40B8" w:rsidRPr="00EF4407">
        <w:t>PCE</w:t>
      </w:r>
      <w:r w:rsidR="005A6290" w:rsidRPr="00EF4407">
        <w:t>)</w:t>
      </w:r>
      <w:r w:rsidR="004F40B8" w:rsidRPr="00EF4407">
        <w:t xml:space="preserve"> dropping to approximately </w:t>
      </w:r>
      <w:r w:rsidR="00453E98" w:rsidRPr="00EF4407">
        <w:t xml:space="preserve">one third </w:t>
      </w:r>
      <w:r w:rsidR="004F40B8" w:rsidRPr="00EF4407">
        <w:t xml:space="preserve">of the initial value after 120 </w:t>
      </w:r>
      <w:r w:rsidR="0055410D" w:rsidRPr="00EF4407">
        <w:t>h</w:t>
      </w:r>
      <w:r w:rsidR="0093002C" w:rsidRPr="00EF4407">
        <w:t xml:space="preserve">; </w:t>
      </w:r>
      <w:r w:rsidR="00C90A0D" w:rsidRPr="00EF4407">
        <w:t>with</w:t>
      </w:r>
      <w:r w:rsidRPr="00EF4407">
        <w:t xml:space="preserve"> </w:t>
      </w:r>
      <w:r w:rsidR="00A85841" w:rsidRPr="00EF4407">
        <w:t xml:space="preserve">a </w:t>
      </w:r>
      <w:r w:rsidR="004F40B8" w:rsidRPr="00EF4407">
        <w:t>higher</w:t>
      </w:r>
      <w:r w:rsidRPr="00EF4407">
        <w:t xml:space="preserve"> humidity</w:t>
      </w:r>
      <w:r w:rsidR="004F40B8" w:rsidRPr="00EF4407">
        <w:t xml:space="preserve"> </w:t>
      </w:r>
      <w:r w:rsidR="00A85841" w:rsidRPr="00EF4407">
        <w:t xml:space="preserve">of </w:t>
      </w:r>
      <w:r w:rsidR="004F40B8" w:rsidRPr="00EF4407">
        <w:t>80%</w:t>
      </w:r>
      <w:r w:rsidR="000620D5" w:rsidRPr="00EF4407">
        <w:t>,</w:t>
      </w:r>
      <w:r w:rsidRPr="00EF4407">
        <w:t xml:space="preserve"> </w:t>
      </w:r>
      <w:r w:rsidR="0093002C" w:rsidRPr="00EF4407">
        <w:t xml:space="preserve">the </w:t>
      </w:r>
      <w:r w:rsidR="004F40B8" w:rsidRPr="00EF4407">
        <w:t>PCE dropped to 0</w:t>
      </w:r>
      <w:r w:rsidR="0093002C" w:rsidRPr="00EF4407">
        <w:t>%</w:t>
      </w:r>
      <w:r w:rsidR="004F40B8" w:rsidRPr="00EF4407">
        <w:t xml:space="preserve"> after only 20 </w:t>
      </w:r>
      <w:r w:rsidR="0055410D" w:rsidRPr="00EF4407">
        <w:t>h</w:t>
      </w:r>
      <w:r w:rsidR="004F40B8" w:rsidRPr="00EF4407">
        <w:t xml:space="preserve"> </w:t>
      </w:r>
      <w:r w:rsidR="000B551C" w:rsidRPr="00EF4407">
        <w:t>(</w:t>
      </w:r>
      <w:r w:rsidR="004F40B8" w:rsidRPr="00EF4407">
        <w:t>see</w:t>
      </w:r>
      <w:r w:rsidR="00EF423C" w:rsidRPr="00EF4407">
        <w:t xml:space="preserve"> </w:t>
      </w:r>
      <w:r w:rsidR="00E056A5" w:rsidRPr="00EF4407">
        <w:fldChar w:fldCharType="begin"/>
      </w:r>
      <w:r w:rsidR="00EF423C" w:rsidRPr="00EF4407">
        <w:instrText xml:space="preserve"> REF _Ref523078121 \h </w:instrText>
      </w:r>
      <w:r w:rsidR="00DE53A2" w:rsidRPr="00EF4407">
        <w:instrText xml:space="preserve"> \* MERGEFORMAT </w:instrText>
      </w:r>
      <w:r w:rsidR="00E056A5" w:rsidRPr="00EF4407">
        <w:fldChar w:fldCharType="separate"/>
      </w:r>
      <w:r w:rsidR="009B4740" w:rsidRPr="00EF4407">
        <w:t xml:space="preserve">Figure </w:t>
      </w:r>
      <w:r w:rsidR="009B4740">
        <w:t>15</w:t>
      </w:r>
      <w:r w:rsidR="00E056A5" w:rsidRPr="00EF4407">
        <w:fldChar w:fldCharType="end"/>
      </w:r>
      <w:r w:rsidR="00C47176" w:rsidRPr="00EF4407">
        <w:t xml:space="preserve"> referring to the stability </w:t>
      </w:r>
      <w:r w:rsidR="004F40B8" w:rsidRPr="00EF4407">
        <w:t xml:space="preserve">graph </w:t>
      </w:r>
      <w:r w:rsidR="00C47176" w:rsidRPr="00EF4407">
        <w:t>with normalized PCE</w:t>
      </w:r>
      <w:r w:rsidR="006018D0" w:rsidRPr="00EF4407">
        <w:t xml:space="preserve"> </w:t>
      </w:r>
      <w:r w:rsidR="00C47176" w:rsidRPr="00EF4407">
        <w:t xml:space="preserve">and 140 </w:t>
      </w:r>
      <w:r w:rsidR="0063778C" w:rsidRPr="00EF4407">
        <w:t>h</w:t>
      </w:r>
      <w:r w:rsidR="00C47176" w:rsidRPr="00EF4407">
        <w:t xml:space="preserve"> of testing </w:t>
      </w:r>
      <w:r w:rsidR="006018D0" w:rsidRPr="00EF4407">
        <w:t xml:space="preserve">in </w:t>
      </w:r>
      <w:r w:rsidR="000B551C" w:rsidRPr="00EF4407">
        <w:t>Ref.</w:t>
      </w:r>
      <w:r w:rsidR="004F40B8" w:rsidRPr="00EF4407">
        <w:t xml:space="preserve"> </w:t>
      </w:r>
      <w:r w:rsidR="00E056A5" w:rsidRPr="00EF4407">
        <w:fldChar w:fldCharType="begin" w:fldLock="1"/>
      </w:r>
      <w:r w:rsidR="00656764">
        <w:instrText>ADDIN CSL_CITATION {"citationItems":[{"id":"ITEM-1","itemData":{"DOI":"10.1039/C5TA00358J","ISBN":"8620871129","ISSN":"2050-7488","PMID":"26204564","abstract":"The stability of encapsulated planar-structured CH 3 NH 3 PbI 3 (MAPbI 3 ) perovskite solar cells (PSCs) was investigated under various simulated environmental conditions.","author":[{"dropping-particle":"","family":"Han","given":"Yu","non-dropping-particle":"","parse-names":false,"suffix":""},{"dropping-particle":"","family":"Meyer","given":"Steffen","non-dropping-particle":"","parse-names":false,"suffix":""},{"dropping-particle":"","family":"Dkhissi","given":"Yasmina","non-dropping-particle":"","parse-names":false,"suffix":""},{"dropping-particle":"","family":"Weber","given":"Karl","non-dropping-particle":"","parse-names":false,"suffix":""},{"dropping-particle":"","family":"Pringle","given":"Jennifer M.","non-dropping-particle":"","parse-names":false,"suffix":""},{"dropping-particle":"","family":"Bach","given":"Udo","non-dropping-particle":"","parse-names":false,"suffix":""},{"dropping-particle":"","family":"Spiccia","given":"Leone","non-dropping-particle":"","parse-names":false,"suffix":""},{"dropping-particle":"","family":"Cheng","given":"Yi-Bing","non-dropping-particle":"","parse-names":false,"suffix":""}],"container-title":"Journal of Materials Chemistry A","id":"ITEM-1","issue":"15","issued":{"date-parts":[["2015","8","14"]]},"page":"8139-8147","publisher":"The Royal Society of Chemistry","title":"Degradation observations of encapsulated planar CH 3 NH 3 PbI 3 perovskite solar cells at high temperatures and humidity","type":"article-journal","volume":"3"},"uris":["http://www.mendeley.com/documents/?uuid=87043a7d-5762-4a6e-aeb2-d9b42261c6c1"]}],"mendeley":{"formattedCitation":"[93]","plainTextFormattedCitation":"[93]","previouslyFormattedCitation":"[93]"},"properties":{"noteIndex":0},"schema":"https://github.com/citation-style-language/schema/raw/master/csl-citation.json"}</w:instrText>
      </w:r>
      <w:r w:rsidR="00E056A5" w:rsidRPr="00EF4407">
        <w:fldChar w:fldCharType="separate"/>
      </w:r>
      <w:r w:rsidR="00FE640A" w:rsidRPr="00FE640A">
        <w:rPr>
          <w:noProof/>
        </w:rPr>
        <w:t>[93]</w:t>
      </w:r>
      <w:r w:rsidR="00E056A5" w:rsidRPr="00EF4407">
        <w:fldChar w:fldCharType="end"/>
      </w:r>
      <w:r w:rsidR="000B551C" w:rsidRPr="00EF4407">
        <w:t>)</w:t>
      </w:r>
      <w:r w:rsidRPr="00EF4407">
        <w:t>.</w:t>
      </w:r>
    </w:p>
    <w:p w14:paraId="6FE618E4" w14:textId="77777777" w:rsidR="00353862" w:rsidRPr="00EF4407" w:rsidRDefault="00A223ED" w:rsidP="00D65B28">
      <w:r w:rsidRPr="00EF4407">
        <w:rPr>
          <w:noProof/>
        </w:rPr>
        <w:lastRenderedPageBreak/>
        <w:drawing>
          <wp:inline distT="0" distB="0" distL="0" distR="0" wp14:anchorId="780210C7" wp14:editId="024A8A39">
            <wp:extent cx="3152775" cy="2043430"/>
            <wp:effectExtent l="19050" t="0" r="9525" b="0"/>
            <wp:docPr id="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3152775" cy="2043430"/>
                    </a:xfrm>
                    <a:prstGeom prst="rect">
                      <a:avLst/>
                    </a:prstGeom>
                    <a:noFill/>
                    <a:ln w="9525">
                      <a:noFill/>
                      <a:miter lim="800000"/>
                      <a:headEnd/>
                      <a:tailEnd/>
                    </a:ln>
                  </pic:spPr>
                </pic:pic>
              </a:graphicData>
            </a:graphic>
          </wp:inline>
        </w:drawing>
      </w:r>
      <w:r w:rsidRPr="00EF4407">
        <w:rPr>
          <w:noProof/>
        </w:rPr>
        <w:drawing>
          <wp:inline distT="0" distB="0" distL="0" distR="0" wp14:anchorId="00A55DCA" wp14:editId="630BC0E3">
            <wp:extent cx="1948815" cy="2868295"/>
            <wp:effectExtent l="1905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srcRect/>
                    <a:stretch>
                      <a:fillRect/>
                    </a:stretch>
                  </pic:blipFill>
                  <pic:spPr bwMode="auto">
                    <a:xfrm>
                      <a:off x="0" y="0"/>
                      <a:ext cx="1948815" cy="2868295"/>
                    </a:xfrm>
                    <a:prstGeom prst="rect">
                      <a:avLst/>
                    </a:prstGeom>
                    <a:noFill/>
                    <a:ln w="9525">
                      <a:noFill/>
                      <a:miter lim="800000"/>
                      <a:headEnd/>
                      <a:tailEnd/>
                    </a:ln>
                  </pic:spPr>
                </pic:pic>
              </a:graphicData>
            </a:graphic>
          </wp:inline>
        </w:drawing>
      </w:r>
    </w:p>
    <w:p w14:paraId="6955D53E" w14:textId="263523DA" w:rsidR="00EF423C" w:rsidRPr="00EF4407" w:rsidRDefault="00974CBF" w:rsidP="00DA6719">
      <w:pPr>
        <w:pStyle w:val="Caption"/>
      </w:pPr>
      <w:bookmarkStart w:id="236" w:name="_Toc434948731"/>
      <w:r w:rsidRPr="00EF4407">
        <w:t xml:space="preserve">Figure </w:t>
      </w:r>
      <w:fldSimple w:instr=" SEQ Figure \* ARABIC ">
        <w:r w:rsidR="009B4740">
          <w:rPr>
            <w:noProof/>
          </w:rPr>
          <w:t>14</w:t>
        </w:r>
      </w:fldSimple>
      <w:r w:rsidRPr="00EF4407">
        <w:t xml:space="preserve">: </w:t>
      </w:r>
      <w:bookmarkStart w:id="237" w:name="_Toc434948768"/>
      <w:r w:rsidRPr="00EF4407">
        <w:t>schematic cross-section of perovskite solar cells sealed according to technique A (top) and B (bottom)</w:t>
      </w:r>
      <w:bookmarkStart w:id="238" w:name="_Ref523078063"/>
      <w:r w:rsidR="002C0364" w:rsidRPr="00EF4407">
        <w:t xml:space="preserve"> Ref. </w:t>
      </w:r>
      <w:r w:rsidR="002C0364" w:rsidRPr="00EF4407">
        <w:fldChar w:fldCharType="begin" w:fldLock="1"/>
      </w:r>
      <w:r w:rsidR="00656764">
        <w:instrText>ADDIN CSL_CITATION {"citationItems":[{"id":"ITEM-1","itemData":{"DOI":"10.1039/C5TA00358J","ISBN":"8620871129","ISSN":"2050-7488","PMID":"26204564","abstract":"The stability of encapsulated planar-structured CH 3 NH 3 PbI 3 (MAPbI 3 ) perovskite solar cells (PSCs) was investigated under various simulated environmental conditions.","author":[{"dropping-particle":"","family":"Han","given":"Yu","non-dropping-particle":"","parse-names":false,"suffix":""},{"dropping-particle":"","family":"Meyer","given":"Steffen","non-dropping-particle":"","parse-names":false,"suffix":""},{"dropping-particle":"","family":"Dkhissi","given":"Yasmina","non-dropping-particle":"","parse-names":false,"suffix":""},{"dropping-particle":"","family":"Weber","given":"Karl","non-dropping-particle":"","parse-names":false,"suffix":""},{"dropping-particle":"","family":"Pringle","given":"Jennifer M.","non-dropping-particle":"","parse-names":false,"suffix":""},{"dropping-particle":"","family":"Bach","given":"Udo","non-dropping-particle":"","parse-names":false,"suffix":""},{"dropping-particle":"","family":"Spiccia","given":"Leone","non-dropping-particle":"","parse-names":false,"suffix":""},{"dropping-particle":"","family":"Cheng","given":"Yi-Bing","non-dropping-particle":"","parse-names":false,"suffix":""}],"container-title":"Journal of Materials Chemistry A","id":"ITEM-1","issue":"15","issued":{"date-parts":[["2015","8","14"]]},"page":"8139-8147","publisher":"The Royal Society of Chemistry","title":"Degradation observations of encapsulated planar CH 3 NH 3 PbI 3 perovskite solar cells at high temperatures and humidity","type":"article-journal","volume":"3"},"uris":["http://www.mendeley.com/documents/?uuid=87043a7d-5762-4a6e-aeb2-d9b42261c6c1"]}],"mendeley":{"formattedCitation":"[93]","plainTextFormattedCitation":"[93]","previouslyFormattedCitation":"[93]"},"properties":{"noteIndex":0},"schema":"https://github.com/citation-style-language/schema/raw/master/csl-citation.json"}</w:instrText>
      </w:r>
      <w:r w:rsidR="002C0364" w:rsidRPr="00EF4407">
        <w:fldChar w:fldCharType="separate"/>
      </w:r>
      <w:r w:rsidR="00FE640A" w:rsidRPr="00FE640A">
        <w:rPr>
          <w:noProof/>
        </w:rPr>
        <w:t>[93]</w:t>
      </w:r>
      <w:r w:rsidR="002C0364" w:rsidRPr="00EF4407">
        <w:fldChar w:fldCharType="end"/>
      </w:r>
      <w:r w:rsidR="00DB0470">
        <w:t xml:space="preserve"> </w:t>
      </w:r>
      <w:r w:rsidR="00041485" w:rsidRPr="00041485">
        <w:t>Republished with permission of [Royal Society of Chemistry], from [Degradation observations of encapsulated planar CH</w:t>
      </w:r>
      <w:r w:rsidR="00041485" w:rsidRPr="006E6699">
        <w:rPr>
          <w:vertAlign w:val="subscript"/>
          <w:rPrChange w:id="239" w:author="Harry Georgiou" w:date="2019-04-08T20:28:00Z">
            <w:rPr/>
          </w:rPrChange>
        </w:rPr>
        <w:t>3</w:t>
      </w:r>
      <w:r w:rsidR="00041485" w:rsidRPr="00041485">
        <w:t>NH</w:t>
      </w:r>
      <w:r w:rsidR="00041485" w:rsidRPr="006E6699">
        <w:rPr>
          <w:vertAlign w:val="subscript"/>
          <w:rPrChange w:id="240" w:author="Harry Georgiou" w:date="2019-04-08T20:28:00Z">
            <w:rPr/>
          </w:rPrChange>
        </w:rPr>
        <w:t>3</w:t>
      </w:r>
      <w:r w:rsidR="00041485" w:rsidRPr="00041485">
        <w:t>Pb</w:t>
      </w:r>
      <w:ins w:id="241" w:author="Harry Georgiou" w:date="2019-04-08T20:28:00Z">
        <w:r w:rsidR="006E6699">
          <w:t>I</w:t>
        </w:r>
      </w:ins>
      <w:del w:id="242" w:author="Harry Georgiou" w:date="2019-04-08T20:28:00Z">
        <w:r w:rsidR="00041485" w:rsidRPr="006E6699" w:rsidDel="006E6699">
          <w:rPr>
            <w:vertAlign w:val="subscript"/>
            <w:rPrChange w:id="243" w:author="Harry Georgiou" w:date="2019-04-08T20:28:00Z">
              <w:rPr/>
            </w:rPrChange>
          </w:rPr>
          <w:delText xml:space="preserve"> </w:delText>
        </w:r>
      </w:del>
      <w:r w:rsidR="00041485" w:rsidRPr="006E6699">
        <w:rPr>
          <w:vertAlign w:val="subscript"/>
          <w:rPrChange w:id="244" w:author="Harry Georgiou" w:date="2019-04-08T20:28:00Z">
            <w:rPr/>
          </w:rPrChange>
        </w:rPr>
        <w:t>3</w:t>
      </w:r>
      <w:r w:rsidR="00041485" w:rsidRPr="00041485">
        <w:t xml:space="preserve"> perovskite solar cells at high temperatures and humidity, H. Yu, M. Steffen, D. Yasmina, W. Karl, P. Jennifer M., B. Udo, S. Leone</w:t>
      </w:r>
      <w:r w:rsidR="00041485">
        <w:t>, C. Yi-Bing</w:t>
      </w:r>
      <w:r w:rsidR="00041485" w:rsidRPr="00041485">
        <w:t xml:space="preserve">, </w:t>
      </w:r>
      <w:r w:rsidR="0041391B">
        <w:t>Vol. 3,</w:t>
      </w:r>
      <w:r w:rsidR="00041485" w:rsidRPr="00041485">
        <w:t xml:space="preserve">, </w:t>
      </w:r>
      <w:r w:rsidR="0041391B">
        <w:t>Issue 15,</w:t>
      </w:r>
      <w:r w:rsidR="00041485" w:rsidRPr="00041485">
        <w:t xml:space="preserve"> </w:t>
      </w:r>
      <w:r w:rsidR="00041485">
        <w:t>2015</w:t>
      </w:r>
      <w:r w:rsidR="00041485" w:rsidRPr="00041485">
        <w:t>]; permission conveyed through Copyright Clearance Center, Inc.</w:t>
      </w:r>
    </w:p>
    <w:p w14:paraId="1CE29374" w14:textId="455EE62E" w:rsidR="00353862" w:rsidRPr="00EF4407" w:rsidRDefault="00974CBF" w:rsidP="00DA6719">
      <w:pPr>
        <w:pStyle w:val="Caption"/>
      </w:pPr>
      <w:bookmarkStart w:id="245" w:name="_Ref523078121"/>
      <w:r w:rsidRPr="00EF4407">
        <w:t xml:space="preserve">Figure </w:t>
      </w:r>
      <w:fldSimple w:instr=" SEQ Figure \* ARABIC ">
        <w:r w:rsidR="009B4740">
          <w:rPr>
            <w:noProof/>
          </w:rPr>
          <w:t>15</w:t>
        </w:r>
      </w:fldSimple>
      <w:bookmarkEnd w:id="238"/>
      <w:bookmarkEnd w:id="245"/>
      <w:r w:rsidRPr="00EF4407">
        <w:t>: Graphs- (A) Stability testing of perovskite solar cells sealed by method A under three different environmental conditions; (B) comparison of the stability of devices sealed by method A and B and tested under environmental condition (iii). The efficiency of the devices before the test was set as 100% and the results were all normalized and plotted against the initial efficiency. Three devices were averaged for each test and the error ba</w:t>
      </w:r>
      <w:r w:rsidR="003379FE" w:rsidRPr="00EF4407">
        <w:t>rs show the standard deviation</w:t>
      </w:r>
      <w:bookmarkEnd w:id="236"/>
      <w:bookmarkEnd w:id="237"/>
      <w:r w:rsidR="002C0364" w:rsidRPr="00EF4407">
        <w:t xml:space="preserve"> Ref. </w:t>
      </w:r>
      <w:r w:rsidR="00E056A5" w:rsidRPr="00EF4407">
        <w:fldChar w:fldCharType="begin" w:fldLock="1"/>
      </w:r>
      <w:r w:rsidR="00656764">
        <w:instrText>ADDIN CSL_CITATION {"citationItems":[{"id":"ITEM-1","itemData":{"DOI":"10.1039/C5TA00358J","ISBN":"8620871129","ISSN":"2050-7488","PMID":"26204564","abstract":"The stability of encapsulated planar-structured CH 3 NH 3 PbI 3 (MAPbI 3 ) perovskite solar cells (PSCs) was investigated under various simulated environmental conditions.","author":[{"dropping-particle":"","family":"Han","given":"Yu","non-dropping-particle":"","parse-names":false,"suffix":""},{"dropping-particle":"","family":"Meyer","given":"Steffen","non-dropping-particle":"","parse-names":false,"suffix":""},{"dropping-particle":"","family":"Dkhissi","given":"Yasmina","non-dropping-particle":"","parse-names":false,"suffix":""},{"dropping-particle":"","family":"Weber","given":"Karl","non-dropping-particle":"","parse-names":false,"suffix":""},{"dropping-particle":"","family":"Pringle","given":"Jennifer M.","non-dropping-particle":"","parse-names":false,"suffix":""},{"dropping-particle":"","family":"Bach","given":"Udo","non-dropping-particle":"","parse-names":false,"suffix":""},{"dropping-particle":"","family":"Spiccia","given":"Leone","non-dropping-particle":"","parse-names":false,"suffix":""},{"dropping-particle":"","family":"Cheng","given":"Yi-Bing","non-dropping-particle":"","parse-names":false,"suffix":""}],"container-title":"Journal of Materials Chemistry A","id":"ITEM-1","issue":"15","issued":{"date-parts":[["2015","8","14"]]},"page":"8139-8147","publisher":"The Royal Society of Chemistry","title":"Degradation observations of encapsulated planar CH 3 NH 3 PbI 3 perovskite solar cells at high temperatures and humidity","type":"article-journal","volume":"3"},"uris":["http://www.mendeley.com/documents/?uuid=87043a7d-5762-4a6e-aeb2-d9b42261c6c1"]}],"mendeley":{"formattedCitation":"[93]","plainTextFormattedCitation":"[93]","previouslyFormattedCitation":"[93]"},"properties":{"noteIndex":0},"schema":"https://github.com/citation-style-language/schema/raw/master/csl-citation.json"}</w:instrText>
      </w:r>
      <w:r w:rsidR="00E056A5" w:rsidRPr="00EF4407">
        <w:fldChar w:fldCharType="separate"/>
      </w:r>
      <w:r w:rsidR="00FE640A" w:rsidRPr="00041485">
        <w:rPr>
          <w:noProof/>
        </w:rPr>
        <w:t>[93]</w:t>
      </w:r>
      <w:r w:rsidR="00E056A5" w:rsidRPr="00EF4407">
        <w:fldChar w:fldCharType="end"/>
      </w:r>
      <w:r w:rsidR="00DB0470" w:rsidRPr="00041485">
        <w:t xml:space="preserve"> </w:t>
      </w:r>
      <w:r w:rsidR="00041485" w:rsidRPr="00041485">
        <w:t>Republished with permission of [Royal Society of Chemistry], from [Degradation observations of encapsulated planar CH3NH3Pb 3 perovskite solar cells at high temperatures and humidity, H. Yu, M. Steffen, D. Yasmina, W. Karl, P. Jennifer M., B. Udo, S. Leone</w:t>
      </w:r>
      <w:r w:rsidR="00041485">
        <w:t>, C. Yi-Bing</w:t>
      </w:r>
      <w:r w:rsidR="00041485" w:rsidRPr="00041485">
        <w:t xml:space="preserve">, </w:t>
      </w:r>
      <w:r w:rsidR="0041391B">
        <w:t>Vol. 3</w:t>
      </w:r>
      <w:r w:rsidR="00041485" w:rsidRPr="00041485">
        <w:t xml:space="preserve">, </w:t>
      </w:r>
      <w:r w:rsidR="0041391B">
        <w:t>Issue 15,</w:t>
      </w:r>
      <w:r w:rsidR="00041485" w:rsidRPr="00041485">
        <w:t xml:space="preserve"> </w:t>
      </w:r>
      <w:r w:rsidR="00041485">
        <w:t>2015</w:t>
      </w:r>
      <w:r w:rsidR="00041485" w:rsidRPr="00041485">
        <w:t>]; permission conveyed through Copyright Clearance Center, Inc.</w:t>
      </w:r>
    </w:p>
    <w:p w14:paraId="3B3F7A25" w14:textId="5A365341" w:rsidR="00353862" w:rsidRPr="00EF4407" w:rsidRDefault="00745BFA" w:rsidP="00D65B28">
      <w:r>
        <w:rPr>
          <w:noProof/>
        </w:rPr>
        <w:lastRenderedPageBreak/>
        <w:t xml:space="preserve">,                                                                                                                                                                                                                                                                                                                                                                                                                                                                                                                                                                                                                                                                                                                                                                                                                                                                                                                                                                                                                                                                                                                                                                                                                                                                                                                                                                                                                                                                                                                                                                                                                                                                                                                                                                                                                                                                                                      </w:t>
      </w:r>
      <w:r w:rsidR="00A223ED" w:rsidRPr="00EF4407">
        <w:rPr>
          <w:noProof/>
        </w:rPr>
        <w:drawing>
          <wp:inline distT="0" distB="0" distL="0" distR="0" wp14:anchorId="54F39F45" wp14:editId="44D58E85">
            <wp:extent cx="3856199" cy="3419475"/>
            <wp:effectExtent l="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3877589" cy="3438442"/>
                    </a:xfrm>
                    <a:prstGeom prst="rect">
                      <a:avLst/>
                    </a:prstGeom>
                    <a:noFill/>
                    <a:ln w="9525">
                      <a:noFill/>
                      <a:miter lim="800000"/>
                      <a:headEnd/>
                      <a:tailEnd/>
                    </a:ln>
                  </pic:spPr>
                </pic:pic>
              </a:graphicData>
            </a:graphic>
          </wp:inline>
        </w:drawing>
      </w:r>
    </w:p>
    <w:p w14:paraId="0D3DAF57" w14:textId="735EB84B" w:rsidR="00353862" w:rsidRPr="0041391B" w:rsidRDefault="00974CBF" w:rsidP="0041391B">
      <w:pPr>
        <w:pStyle w:val="Caption"/>
      </w:pPr>
      <w:bookmarkStart w:id="246" w:name="_Toc434948732"/>
      <w:r w:rsidRPr="00EF4407">
        <w:t xml:space="preserve">Figure </w:t>
      </w:r>
      <w:fldSimple w:instr=" SEQ Figure \* ARABIC ">
        <w:r w:rsidR="009B4740">
          <w:rPr>
            <w:noProof/>
          </w:rPr>
          <w:t>16</w:t>
        </w:r>
      </w:fldSimple>
      <w:r w:rsidRPr="00EF4407">
        <w:t xml:space="preserve">: </w:t>
      </w:r>
      <w:bookmarkStart w:id="247" w:name="_Toc434948769"/>
      <w:r w:rsidR="00150758" w:rsidRPr="00EF4407">
        <w:t>Schematic</w:t>
      </w:r>
      <w:r w:rsidRPr="00EF4407">
        <w:t xml:space="preserve"> of the degradation process of encapsulated methylammonium lead iodide perovskite solar cells illuminated at elevated temperatures and high humidity </w:t>
      </w:r>
      <w:bookmarkEnd w:id="246"/>
      <w:bookmarkEnd w:id="247"/>
      <w:r w:rsidR="002C0364" w:rsidRPr="00EF4407">
        <w:t xml:space="preserve">Ref. </w:t>
      </w:r>
      <w:r w:rsidR="00E056A5" w:rsidRPr="00EF4407">
        <w:fldChar w:fldCharType="begin" w:fldLock="1"/>
      </w:r>
      <w:r w:rsidR="00656764">
        <w:instrText>ADDIN CSL_CITATION {"citationItems":[{"id":"ITEM-1","itemData":{"DOI":"10.1039/C5TA00358J","ISBN":"8620871129","ISSN":"2050-7488","PMID":"26204564","abstract":"The stability of encapsulated planar-structured CH 3 NH 3 PbI 3 (MAPbI 3 ) perovskite solar cells (PSCs) was investigated under various simulated environmental conditions.","author":[{"dropping-particle":"","family":"Han","given":"Yu","non-dropping-particle":"","parse-names":false,"suffix":""},{"dropping-particle":"","family":"Meyer","given":"Steffen","non-dropping-particle":"","parse-names":false,"suffix":""},{"dropping-particle":"","family":"Dkhissi","given":"Yasmina","non-dropping-particle":"","parse-names":false,"suffix":""},{"dropping-particle":"","family":"Weber","given":"Karl","non-dropping-particle":"","parse-names":false,"suffix":""},{"dropping-particle":"","family":"Pringle","given":"Jennifer M.","non-dropping-particle":"","parse-names":false,"suffix":""},{"dropping-particle":"","family":"Bach","given":"Udo","non-dropping-particle":"","parse-names":false,"suffix":""},{"dropping-particle":"","family":"Spiccia","given":"Leone","non-dropping-particle":"","parse-names":false,"suffix":""},{"dropping-particle":"","family":"Cheng","given":"Yi-Bing","non-dropping-particle":"","parse-names":false,"suffix":""}],"container-title":"Journal of Materials Chemistry A","id":"ITEM-1","issue":"15","issued":{"date-parts":[["2015","8","14"]]},"page":"8139-8147","publisher":"The Royal Society of Chemistry","title":"Degradation observations of encapsulated planar CH 3 NH 3 PbI 3 perovskite solar cells at high temperatures and humidity","type":"article-journal","volume":"3"},"uris":["http://www.mendeley.com/documents/?uuid=87043a7d-5762-4a6e-aeb2-d9b42261c6c1"]}],"mendeley":{"formattedCitation":"[93]","plainTextFormattedCitation":"[93]","previouslyFormattedCitation":"[93]"},"properties":{"noteIndex":0},"schema":"https://github.com/citation-style-language/schema/raw/master/csl-citation.json"}</w:instrText>
      </w:r>
      <w:r w:rsidR="00E056A5" w:rsidRPr="00EF4407">
        <w:fldChar w:fldCharType="separate"/>
      </w:r>
      <w:r w:rsidR="00FE640A" w:rsidRPr="0041391B">
        <w:rPr>
          <w:noProof/>
        </w:rPr>
        <w:t>[93]</w:t>
      </w:r>
      <w:r w:rsidR="00E056A5" w:rsidRPr="00EF4407">
        <w:fldChar w:fldCharType="end"/>
      </w:r>
      <w:r w:rsidR="00DB0470" w:rsidRPr="00041485">
        <w:t xml:space="preserve"> </w:t>
      </w:r>
      <w:r w:rsidR="00041485" w:rsidRPr="0041391B">
        <w:t xml:space="preserve">Republished with permission of [Royal Society of Chemistry], from [Degradation observations of encapsulated planar CH3NH3Pb 3 perovskite solar cells at high temperatures and humidity, H. Yu, M. Steffen, D. Yasmina, W. Karl, P. Jennifer M., B. Udo, S. Leone, </w:t>
      </w:r>
      <w:r w:rsidR="00041485">
        <w:t>C.</w:t>
      </w:r>
      <w:r w:rsidR="00041485" w:rsidRPr="00041485">
        <w:t xml:space="preserve"> Yi-Bing, </w:t>
      </w:r>
      <w:r w:rsidR="00041485">
        <w:t>Vol. 3,</w:t>
      </w:r>
      <w:r w:rsidR="00041485" w:rsidRPr="00041485">
        <w:t xml:space="preserve"> </w:t>
      </w:r>
      <w:r w:rsidR="00041485">
        <w:t>Issue. 15,</w:t>
      </w:r>
      <w:r w:rsidR="00041485" w:rsidRPr="00041485">
        <w:t xml:space="preserve"> 2015</w:t>
      </w:r>
      <w:r w:rsidR="00041485" w:rsidRPr="0041391B">
        <w:t>]; permission conveyed through Copyright Clearance Center, Inc.</w:t>
      </w:r>
    </w:p>
    <w:p w14:paraId="127C648A" w14:textId="77777777" w:rsidR="00EE5196" w:rsidRPr="00EF4407" w:rsidRDefault="00974CBF" w:rsidP="00C33574">
      <w:pPr>
        <w:pStyle w:val="Heading3"/>
      </w:pPr>
      <w:bookmarkStart w:id="248" w:name="__145__159"/>
      <w:bookmarkStart w:id="249" w:name="_Humidity"/>
      <w:bookmarkStart w:id="250" w:name="_Ref476845390"/>
      <w:bookmarkStart w:id="251" w:name="_Ref476845392"/>
      <w:bookmarkStart w:id="252" w:name="_Ref476845612"/>
      <w:bookmarkStart w:id="253" w:name="_Ref476845615"/>
      <w:bookmarkStart w:id="254" w:name="_Ref476853268"/>
      <w:bookmarkStart w:id="255" w:name="_Ref476853271"/>
      <w:bookmarkStart w:id="256" w:name="_Toc530166438"/>
      <w:bookmarkStart w:id="257" w:name="_Toc530166573"/>
      <w:bookmarkStart w:id="258" w:name="_Toc530167125"/>
      <w:bookmarkStart w:id="259" w:name="_Toc530167266"/>
      <w:bookmarkStart w:id="260" w:name="_Toc4264486"/>
      <w:bookmarkEnd w:id="248"/>
      <w:bookmarkEnd w:id="249"/>
      <w:r w:rsidRPr="00EF4407">
        <w:t>Zr</w:t>
      </w:r>
      <w:r w:rsidR="00486201" w:rsidRPr="00EF4407">
        <w:t>O</w:t>
      </w:r>
      <w:r w:rsidRPr="00EF4407">
        <w:rPr>
          <w:vertAlign w:val="subscript"/>
        </w:rPr>
        <w:t>2</w:t>
      </w:r>
      <w:r w:rsidRPr="00EF4407">
        <w:t>/</w:t>
      </w:r>
      <w:r w:rsidR="00136866" w:rsidRPr="00EF4407">
        <w:t>c</w:t>
      </w:r>
      <w:r w:rsidRPr="00EF4407">
        <w:t xml:space="preserve">arbon </w:t>
      </w:r>
      <w:bookmarkEnd w:id="250"/>
      <w:bookmarkEnd w:id="251"/>
      <w:bookmarkEnd w:id="252"/>
      <w:bookmarkEnd w:id="253"/>
      <w:bookmarkEnd w:id="254"/>
      <w:bookmarkEnd w:id="255"/>
      <w:r w:rsidR="001C3ED9" w:rsidRPr="00EF4407">
        <w:t>counter electrode</w:t>
      </w:r>
      <w:bookmarkEnd w:id="256"/>
      <w:bookmarkEnd w:id="257"/>
      <w:bookmarkEnd w:id="258"/>
      <w:bookmarkEnd w:id="259"/>
      <w:bookmarkEnd w:id="260"/>
    </w:p>
    <w:p w14:paraId="4929C3FF" w14:textId="6589B857" w:rsidR="00ED7DC1" w:rsidRPr="00EF4407" w:rsidRDefault="00122FC3" w:rsidP="00D65B28">
      <w:r w:rsidRPr="00EF4407">
        <w:t xml:space="preserve">Carbon electrodes have also been </w:t>
      </w:r>
      <w:r w:rsidR="000C50AB" w:rsidRPr="00EF4407">
        <w:t xml:space="preserve">employed </w:t>
      </w:r>
      <w:r w:rsidRPr="00EF4407">
        <w:t xml:space="preserve">to increase stability as well as spacer layers for improving the performance. </w:t>
      </w:r>
      <w:r w:rsidR="00974CBF" w:rsidRPr="00EF4407">
        <w:t>Stability measurements (</w:t>
      </w:r>
      <w:r w:rsidR="00FA715F" w:rsidRPr="00EF4407">
        <w:t>unencapsulated</w:t>
      </w:r>
      <w:r w:rsidR="00974CBF" w:rsidRPr="00EF4407">
        <w:t>/dark/</w:t>
      </w:r>
      <w:r w:rsidR="00053A10" w:rsidRPr="00EF4407">
        <w:t>RT</w:t>
      </w:r>
      <w:r w:rsidR="00046E4D" w:rsidRPr="00EF4407">
        <w:t>/</w:t>
      </w:r>
      <w:r w:rsidR="001E569F" w:rsidRPr="00EF4407">
        <w:t>d</w:t>
      </w:r>
      <w:r w:rsidR="00974CBF" w:rsidRPr="00EF4407">
        <w:t xml:space="preserve">ry </w:t>
      </w:r>
      <w:r w:rsidR="009E6F84" w:rsidRPr="00EF4407">
        <w:t>a</w:t>
      </w:r>
      <w:r w:rsidR="00974CBF" w:rsidRPr="00EF4407">
        <w:t xml:space="preserve">tmosphere/840 </w:t>
      </w:r>
      <w:r w:rsidR="0055410D" w:rsidRPr="00EF4407">
        <w:t>h</w:t>
      </w:r>
      <w:r w:rsidR="00974CBF" w:rsidRPr="00EF4407">
        <w:t xml:space="preserve">) were </w:t>
      </w:r>
      <w:r w:rsidR="000C4C5C" w:rsidRPr="00EF4407">
        <w:t>carried out</w:t>
      </w:r>
      <w:r w:rsidR="00974CBF" w:rsidRPr="00EF4407">
        <w:t xml:space="preserve"> on a carbon nanosphere graphene counter electrode stated as spheroidal graphite in </w:t>
      </w:r>
      <w:r w:rsidR="00B9020B" w:rsidRPr="00EF4407">
        <w:t xml:space="preserve">Ref. </w:t>
      </w:r>
      <w:r w:rsidR="00B9020B" w:rsidRPr="00EF4407">
        <w:fldChar w:fldCharType="begin" w:fldLock="1"/>
      </w:r>
      <w:r w:rsidR="00656764">
        <w:instrText>ADDIN CSL_CITATION {"citationItems":[{"id":"ITEM-1","itemData":{"DOI":"10.1038/srep03132","ISSN":"2045-2322","PMID":"24185501","abstract":"A mesoscopic methylammonium lead iodide (CH3NH3PbI3) perovskite/TiO2 heterojunction solar cell is developed with low-cost carbon counter electrode (CE) and full printable process. With carbon black/spheroidal graphite CE, this mesoscopic heterojunction solar cell presents high stability and power conversion efficiency of 6.64%, which is higher than that of the flaky graphite based device and comparable to the conventional Au version.","author":[{"dropping-particle":"","family":"Ku","given":"Zhiliang","non-dropping-particle":"","parse-names":false,"suffix":""},{"dropping-particle":"","family":"Rong","given":"Yaoguang","non-dropping-particle":"","parse-names":false,"suffix":""},{"dropping-particle":"","family":"Xu","given":"Mi","non-dropping-particle":"","parse-names":false,"suffix":""},{"dropping-particle":"","family":"Liu","given":"Tongfa","non-dropping-particle":"","parse-names":false,"suffix":""},{"dropping-particle":"","family":"Han","given":"Hongwei","non-dropping-particle":"","parse-names":false,"suffix":""}],"container-title":"Scientific Reports","id":"ITEM-1","issue":"1","issued":{"date-parts":[["2013","12","4"]]},"note":"From Duplicate 1 (Full Printable Processed Mesoscopic CH3NH3PbI3/TiO2 Heterojunction Solar Cells with Carbon Counter Electrode - Ku, Zhiliang; Rong, Yaoguang; Xu, Mi; Liu, Tongfa; Han, Hongwei)\n\nFrom Duplicate 2 (Full Printable Processed Mesoscopic CH3NH3PbI3/TiO2 Heterojunction Solar Cells with Carbon Counter Electrode. - Ku, Zhiliang; Rong, Yaoguang; Xu, Mi; Liu, Tongfa; Han, Hongwei)\n\nFrom Duplicate 2 (Full printable processed mesoscopic CH₃NH₃PbI₃/TiO₂ heterojunction solar cells with carbon counter electrode. - Ku, Zhiliang; Rong, Yaoguang; Xu, Mi; Liu, Tongfa; Han, Hongwei)\n\n10.1038/srep03132\n\n\n10.1038/srep03132\n\nFrom Duplicate 2 (Full Printable Processed Mesoscopic CH3NH3PbI3/TiO2 Heterojunction Solar Cells with Carbon Counter Electrode - Ku, Zhiliang; Rong, Yaoguang; Xu, Mi; Liu, Tongfa; Han, Hongwei)\n\n10.1038/srep03132\n\n\n10.1038/srep03132","page":"3132","title":"Full Printable Processed Mesoscopic CH3NH3PbI3/TiO2 Heterojunction Solar Cells with Carbon Counter Electrode","type":"article-journal","volume":"3"},"uris":["http://www.mendeley.com/documents/?uuid=756d9460-32a1-4306-818f-e5a56a260d5f"]}],"mendeley":{"formattedCitation":"[94]","plainTextFormattedCitation":"[94]","previouslyFormattedCitation":"[94]"},"properties":{"noteIndex":0},"schema":"https://github.com/citation-style-language/schema/raw/master/csl-citation.json"}</w:instrText>
      </w:r>
      <w:r w:rsidR="00B9020B" w:rsidRPr="00EF4407">
        <w:fldChar w:fldCharType="separate"/>
      </w:r>
      <w:r w:rsidR="00FE640A" w:rsidRPr="00FE640A">
        <w:rPr>
          <w:noProof/>
        </w:rPr>
        <w:t>[94]</w:t>
      </w:r>
      <w:r w:rsidR="00B9020B" w:rsidRPr="00EF4407">
        <w:fldChar w:fldCharType="end"/>
      </w:r>
      <w:r w:rsidR="00B9020B" w:rsidRPr="00EF4407">
        <w:t xml:space="preserve"> </w:t>
      </w:r>
      <w:r w:rsidR="00486201" w:rsidRPr="00EF4407">
        <w:t xml:space="preserve">using </w:t>
      </w:r>
      <w:r w:rsidR="00136866" w:rsidRPr="00EF4407">
        <w:t>z</w:t>
      </w:r>
      <w:r w:rsidR="00486201" w:rsidRPr="00EF4407">
        <w:t>irconi</w:t>
      </w:r>
      <w:r w:rsidR="004F6BAB" w:rsidRPr="00EF4407">
        <w:t>um</w:t>
      </w:r>
      <w:r w:rsidR="00486201" w:rsidRPr="00EF4407">
        <w:t xml:space="preserve"> </w:t>
      </w:r>
      <w:r w:rsidR="00136866" w:rsidRPr="00EF4407">
        <w:t>d</w:t>
      </w:r>
      <w:r w:rsidR="00486201" w:rsidRPr="00EF4407">
        <w:t xml:space="preserve">ioxide </w:t>
      </w:r>
      <w:r w:rsidR="000C49E7" w:rsidRPr="00EF4407">
        <w:t>(</w:t>
      </w:r>
      <w:r w:rsidR="00486201" w:rsidRPr="00EF4407">
        <w:t>ZrO</w:t>
      </w:r>
      <w:r w:rsidR="00486201" w:rsidRPr="00EF4407">
        <w:rPr>
          <w:vertAlign w:val="subscript"/>
        </w:rPr>
        <w:t>2</w:t>
      </w:r>
      <w:r w:rsidR="000C49E7" w:rsidRPr="00EF4407">
        <w:t xml:space="preserve">) </w:t>
      </w:r>
      <w:r w:rsidR="00486201" w:rsidRPr="00EF4407">
        <w:t>as a spacer layer after the TiO</w:t>
      </w:r>
      <w:r w:rsidR="00486201" w:rsidRPr="00EF4407">
        <w:rPr>
          <w:vertAlign w:val="subscript"/>
        </w:rPr>
        <w:t xml:space="preserve">2 </w:t>
      </w:r>
      <w:r w:rsidR="00486201" w:rsidRPr="00EF4407">
        <w:t>layer to prevent short circuits</w:t>
      </w:r>
      <w:r w:rsidR="0051546A" w:rsidRPr="00EF4407">
        <w:t xml:space="preserve">. The perovskite solution was dripped over the electrode and </w:t>
      </w:r>
      <w:r w:rsidR="007E3260" w:rsidRPr="00EF4407">
        <w:t>due to the porous surface of the carbon it passed through</w:t>
      </w:r>
      <w:r w:rsidR="00F660C7" w:rsidRPr="00EF4407">
        <w:t xml:space="preserve">; </w:t>
      </w:r>
      <w:r w:rsidR="003D7005" w:rsidRPr="00EF4407">
        <w:t>following this</w:t>
      </w:r>
      <w:r w:rsidR="005D6C0D" w:rsidRPr="00EF4407">
        <w:t>,</w:t>
      </w:r>
      <w:r w:rsidR="003D7005" w:rsidRPr="00EF4407">
        <w:t xml:space="preserve"> the cell was</w:t>
      </w:r>
      <w:r w:rsidR="0051546A" w:rsidRPr="00EF4407">
        <w:t xml:space="preserve"> annealed</w:t>
      </w:r>
      <w:r w:rsidR="007E3260" w:rsidRPr="00EF4407">
        <w:t xml:space="preserve"> and produced an </w:t>
      </w:r>
      <w:r w:rsidR="00974CBF" w:rsidRPr="00EF4407">
        <w:t xml:space="preserve">efficiency of 6.64% </w:t>
      </w:r>
      <w:r w:rsidR="00F46B0F" w:rsidRPr="00EF4407">
        <w:t xml:space="preserve">with the device architecture </w:t>
      </w:r>
      <w:r w:rsidR="00974CBF" w:rsidRPr="00EF4407">
        <w:t>FTO/TiO</w:t>
      </w:r>
      <w:r w:rsidR="00974CBF" w:rsidRPr="00EF4407">
        <w:rPr>
          <w:vertAlign w:val="subscript"/>
        </w:rPr>
        <w:t>2</w:t>
      </w:r>
      <w:r w:rsidR="00974CBF" w:rsidRPr="00EF4407">
        <w:t>/ZrO</w:t>
      </w:r>
      <w:r w:rsidR="00974CBF" w:rsidRPr="00EF4407">
        <w:rPr>
          <w:vertAlign w:val="subscript"/>
        </w:rPr>
        <w:t>2</w:t>
      </w:r>
      <w:r w:rsidR="00E109F0" w:rsidRPr="00EF4407">
        <w:t>/</w:t>
      </w:r>
      <w:r w:rsidR="00486201" w:rsidRPr="00EF4407">
        <w:t>CH</w:t>
      </w:r>
      <w:r w:rsidR="00486201" w:rsidRPr="00EF4407">
        <w:rPr>
          <w:vertAlign w:val="subscript"/>
        </w:rPr>
        <w:t>3</w:t>
      </w:r>
      <w:r w:rsidR="00486201" w:rsidRPr="00EF4407">
        <w:t>NH</w:t>
      </w:r>
      <w:r w:rsidR="00486201" w:rsidRPr="00EF4407">
        <w:rPr>
          <w:vertAlign w:val="subscript"/>
        </w:rPr>
        <w:t>3</w:t>
      </w:r>
      <w:r w:rsidR="00486201" w:rsidRPr="00EF4407">
        <w:t>PbI</w:t>
      </w:r>
      <w:r w:rsidR="00486201" w:rsidRPr="00EF4407">
        <w:rPr>
          <w:vertAlign w:val="subscript"/>
        </w:rPr>
        <w:t>3</w:t>
      </w:r>
      <w:r w:rsidR="0051546A" w:rsidRPr="00EF4407">
        <w:t>/</w:t>
      </w:r>
      <w:r w:rsidR="00761DDA" w:rsidRPr="00EF4407">
        <w:t>c</w:t>
      </w:r>
      <w:r w:rsidR="00974CBF" w:rsidRPr="00EF4407">
        <w:t xml:space="preserve">arbon </w:t>
      </w:r>
      <w:r w:rsidR="00E056A5" w:rsidRPr="00EF4407">
        <w:fldChar w:fldCharType="begin" w:fldLock="1"/>
      </w:r>
      <w:r w:rsidR="00656764">
        <w:instrText>ADDIN CSL_CITATION {"citationItems":[{"id":"ITEM-1","itemData":{"DOI":"10.1038/srep03132","ISSN":"2045-2322","PMID":"24185501","abstract":"A mesoscopic methylammonium lead iodide (CH3NH3PbI3) perovskite/TiO2 heterojunction solar cell is developed with low-cost carbon counter electrode (CE) and full printable process. With carbon black/spheroidal graphite CE, this mesoscopic heterojunction solar cell presents high stability and power conversion efficiency of 6.64%, which is higher than that of the flaky graphite based device and comparable to the conventional Au version.","author":[{"dropping-particle":"","family":"Ku","given":"Zhiliang","non-dropping-particle":"","parse-names":false,"suffix":""},{"dropping-particle":"","family":"Rong","given":"Yaoguang","non-dropping-particle":"","parse-names":false,"suffix":""},{"dropping-particle":"","family":"Xu","given":"Mi","non-dropping-particle":"","parse-names":false,"suffix":""},{"dropping-particle":"","family":"Liu","given":"Tongfa","non-dropping-particle":"","parse-names":false,"suffix":""},{"dropping-particle":"","family":"Han","given":"Hongwei","non-dropping-particle":"","parse-names":false,"suffix":""}],"container-title":"Scientific Reports","id":"ITEM-1","issue":"1","issued":{"date-parts":[["2013","12","4"]]},"note":"From Duplicate 1 (Full Printable Processed Mesoscopic CH3NH3PbI3/TiO2 Heterojunction Solar Cells with Carbon Counter Electrode - Ku, Zhiliang; Rong, Yaoguang; Xu, Mi; Liu, Tongfa; Han, Hongwei)\n\nFrom Duplicate 2 (Full Printable Processed Mesoscopic CH3NH3PbI3/TiO2 Heterojunction Solar Cells with Carbon Counter Electrode. - Ku, Zhiliang; Rong, Yaoguang; Xu, Mi; Liu, Tongfa; Han, Hongwei)\n\nFrom Duplicate 2 (Full printable processed mesoscopic CH₃NH₃PbI₃/TiO₂ heterojunction solar cells with carbon counter electrode. - Ku, Zhiliang; Rong, Yaoguang; Xu, Mi; Liu, Tongfa; Han, Hongwei)\n\n10.1038/srep03132\n\n\n10.1038/srep03132\n\nFrom Duplicate 2 (Full Printable Processed Mesoscopic CH3NH3PbI3/TiO2 Heterojunction Solar Cells with Carbon Counter Electrode - Ku, Zhiliang; Rong, Yaoguang; Xu, Mi; Liu, Tongfa; Han, Hongwei)\n\n10.1038/srep03132\n\n\n10.1038/srep03132","page":"3132","title":"Full Printable Processed Mesoscopic CH3NH3PbI3/TiO2 Heterojunction Solar Cells with Carbon Counter Electrode","type":"article-journal","volume":"3"},"uris":["http://www.mendeley.com/documents/?uuid=756d9460-32a1-4306-818f-e5a56a260d5f"]}],"mendeley":{"formattedCitation":"[94]","plainTextFormattedCitation":"[94]","previouslyFormattedCitation":"[94]"},"properties":{"noteIndex":0},"schema":"https://github.com/citation-style-language/schema/raw/master/csl-citation.json"}</w:instrText>
      </w:r>
      <w:r w:rsidR="00E056A5" w:rsidRPr="00EF4407">
        <w:fldChar w:fldCharType="separate"/>
      </w:r>
      <w:r w:rsidR="00FE640A" w:rsidRPr="00FE640A">
        <w:rPr>
          <w:noProof/>
        </w:rPr>
        <w:t>[94]</w:t>
      </w:r>
      <w:r w:rsidR="00E056A5" w:rsidRPr="00EF4407">
        <w:fldChar w:fldCharType="end"/>
      </w:r>
      <w:r w:rsidR="00974CBF" w:rsidRPr="00EF4407">
        <w:t>.</w:t>
      </w:r>
    </w:p>
    <w:p w14:paraId="6250DA83" w14:textId="77777777" w:rsidR="00EE5196" w:rsidRPr="00EF4407" w:rsidRDefault="00974CBF" w:rsidP="00D65B28">
      <w:r w:rsidRPr="00EF4407">
        <w:t xml:space="preserve">Over the period of 840 </w:t>
      </w:r>
      <w:r w:rsidR="0055410D" w:rsidRPr="00EF4407">
        <w:t>h</w:t>
      </w:r>
      <w:r w:rsidR="00E27FDC" w:rsidRPr="00EF4407">
        <w:t>/</w:t>
      </w:r>
      <w:r w:rsidRPr="00EF4407">
        <w:t xml:space="preserve">35 </w:t>
      </w:r>
      <w:r w:rsidR="00E27FDC" w:rsidRPr="00EF4407">
        <w:t>d</w:t>
      </w:r>
      <w:r w:rsidR="004950BD" w:rsidRPr="00EF4407">
        <w:t>, Jsc</w:t>
      </w:r>
      <w:r w:rsidRPr="00EF4407">
        <w:t xml:space="preserve"> </w:t>
      </w:r>
      <w:r w:rsidR="000C49E7" w:rsidRPr="00EF4407">
        <w:t xml:space="preserve">was </w:t>
      </w:r>
      <w:r w:rsidRPr="00EF4407">
        <w:t xml:space="preserve">slightly reduced, </w:t>
      </w:r>
      <w:r w:rsidR="008202A2" w:rsidRPr="00EF4407">
        <w:rPr>
          <w:i/>
        </w:rPr>
        <w:t>V</w:t>
      </w:r>
      <w:r w:rsidR="008202A2" w:rsidRPr="00EF4407">
        <w:rPr>
          <w:vertAlign w:val="subscript"/>
        </w:rPr>
        <w:t>oc</w:t>
      </w:r>
      <w:r w:rsidRPr="00EF4407">
        <w:t xml:space="preserve"> increased </w:t>
      </w:r>
      <w:r w:rsidR="005D6C0D" w:rsidRPr="00EF4407">
        <w:t xml:space="preserve">by a small amount </w:t>
      </w:r>
      <w:r w:rsidRPr="00EF4407">
        <w:t>and then decreased to near its previous value</w:t>
      </w:r>
      <w:r w:rsidR="00F24C7A" w:rsidRPr="00EF4407">
        <w:t>;</w:t>
      </w:r>
      <w:r w:rsidR="000C49E7" w:rsidRPr="00EF4407">
        <w:t xml:space="preserve"> </w:t>
      </w:r>
      <w:r w:rsidRPr="00EF4407">
        <w:t xml:space="preserve">FF dropped slightly at first but then increased towards the end. The changes were not significant enough to affect the efficiency which remained above 6.5%. </w:t>
      </w:r>
    </w:p>
    <w:p w14:paraId="52DBBB5D" w14:textId="2D9E888E" w:rsidR="00ED7DC1" w:rsidRPr="00EF4407" w:rsidRDefault="00C45F0A" w:rsidP="00D65B28">
      <w:r w:rsidRPr="00EF4407">
        <w:t xml:space="preserve">This is not an uncommon method of fabricating perovskite devices with porous carbon electrodes. </w:t>
      </w:r>
      <w:r w:rsidR="00FE28A2" w:rsidRPr="00EF4407">
        <w:t>A</w:t>
      </w:r>
      <w:r w:rsidR="002D702B" w:rsidRPr="00EF4407">
        <w:t xml:space="preserve">n </w:t>
      </w:r>
      <w:r w:rsidR="0016029A" w:rsidRPr="00EF4407">
        <w:t xml:space="preserve">HTM-free </w:t>
      </w:r>
      <w:r w:rsidR="002D702B" w:rsidRPr="00EF4407">
        <w:t>unencapsulated</w:t>
      </w:r>
      <w:r w:rsidR="00FE28A2" w:rsidRPr="00EF4407">
        <w:t xml:space="preserve"> </w:t>
      </w:r>
      <w:r w:rsidR="00645037" w:rsidRPr="00EF4407">
        <w:t xml:space="preserve">cell with a carbon electrode </w:t>
      </w:r>
      <w:r w:rsidR="00734DBC" w:rsidRPr="00EF4407">
        <w:t>was</w:t>
      </w:r>
      <w:r w:rsidR="00A64A9A" w:rsidRPr="00EF4407">
        <w:t xml:space="preserve"> </w:t>
      </w:r>
      <w:r w:rsidR="00645037" w:rsidRPr="00EF4407">
        <w:t>constructed</w:t>
      </w:r>
      <w:r w:rsidR="002D702B" w:rsidRPr="00EF4407">
        <w:t>, in which</w:t>
      </w:r>
      <w:r w:rsidR="00645037" w:rsidRPr="00EF4407">
        <w:t xml:space="preserve"> the perovskite layer</w:t>
      </w:r>
      <w:r w:rsidR="00FE28A2" w:rsidRPr="00EF4407">
        <w:t xml:space="preserve"> was treated </w:t>
      </w:r>
      <w:r w:rsidR="000C49E7" w:rsidRPr="00EF4407">
        <w:t xml:space="preserve">with </w:t>
      </w:r>
      <w:r w:rsidR="00FE28A2" w:rsidRPr="00EF4407">
        <w:t xml:space="preserve">ammoniumvaleric acid </w:t>
      </w:r>
      <w:r w:rsidR="00FE28A2" w:rsidRPr="00EF4407">
        <w:rPr>
          <w:rFonts w:ascii="Calibri" w:hAnsi="Calibri"/>
        </w:rPr>
        <w:t>(</w:t>
      </w:r>
      <w:r w:rsidR="00FE28A2" w:rsidRPr="00EF4407">
        <w:rPr>
          <w:rFonts w:ascii="Calibri" w:hAnsi="Calibri" w:cs="Arial"/>
          <w:bCs/>
          <w:shd w:val="clear" w:color="auto" w:fill="FFFFFF"/>
        </w:rPr>
        <w:t>(5-AVA)</w:t>
      </w:r>
      <w:r w:rsidR="00FE28A2" w:rsidRPr="00EF4407">
        <w:rPr>
          <w:rStyle w:val="Emphasis"/>
          <w:rFonts w:ascii="Calibri" w:hAnsi="Calibri" w:cs="Arial"/>
          <w:bCs/>
          <w:i w:val="0"/>
          <w:bdr w:val="none" w:sz="0" w:space="0" w:color="auto" w:frame="1"/>
          <w:shd w:val="clear" w:color="auto" w:fill="FFFFFF"/>
          <w:vertAlign w:val="subscript"/>
        </w:rPr>
        <w:t>x</w:t>
      </w:r>
      <w:r w:rsidR="00FE28A2" w:rsidRPr="00EF4407">
        <w:rPr>
          <w:rFonts w:ascii="Calibri" w:hAnsi="Calibri" w:cs="Arial"/>
          <w:bCs/>
          <w:shd w:val="clear" w:color="auto" w:fill="FFFFFF"/>
        </w:rPr>
        <w:t>(</w:t>
      </w:r>
      <w:r w:rsidR="00FE28A2" w:rsidRPr="00EF4407">
        <w:t>CH</w:t>
      </w:r>
      <w:r w:rsidR="00FE28A2" w:rsidRPr="00EF4407">
        <w:rPr>
          <w:vertAlign w:val="subscript"/>
        </w:rPr>
        <w:t>3</w:t>
      </w:r>
      <w:r w:rsidR="00FE28A2" w:rsidRPr="00EF4407">
        <w:t>NH</w:t>
      </w:r>
      <w:r w:rsidR="00FE28A2" w:rsidRPr="00EF4407">
        <w:rPr>
          <w:vertAlign w:val="subscript"/>
        </w:rPr>
        <w:t>3</w:t>
      </w:r>
      <w:r w:rsidR="00FE28A2" w:rsidRPr="00EF4407">
        <w:rPr>
          <w:rFonts w:ascii="Calibri" w:hAnsi="Calibri" w:cs="Arial"/>
          <w:bCs/>
          <w:shd w:val="clear" w:color="auto" w:fill="FFFFFF"/>
        </w:rPr>
        <w:t>)</w:t>
      </w:r>
      <w:r w:rsidR="00FE28A2" w:rsidRPr="00EF4407">
        <w:rPr>
          <w:rFonts w:ascii="Calibri" w:hAnsi="Calibri" w:cs="Arial"/>
          <w:bCs/>
          <w:bdr w:val="none" w:sz="0" w:space="0" w:color="auto" w:frame="1"/>
          <w:shd w:val="clear" w:color="auto" w:fill="FFFFFF"/>
          <w:vertAlign w:val="subscript"/>
        </w:rPr>
        <w:t>1-</w:t>
      </w:r>
      <w:r w:rsidR="00FE28A2" w:rsidRPr="00EF4407">
        <w:rPr>
          <w:rStyle w:val="Emphasis"/>
          <w:rFonts w:ascii="Calibri" w:hAnsi="Calibri" w:cs="Arial"/>
          <w:bCs/>
          <w:i w:val="0"/>
          <w:bdr w:val="none" w:sz="0" w:space="0" w:color="auto" w:frame="1"/>
          <w:shd w:val="clear" w:color="auto" w:fill="FFFFFF"/>
          <w:vertAlign w:val="subscript"/>
        </w:rPr>
        <w:t>x</w:t>
      </w:r>
      <w:r w:rsidR="00FE28A2" w:rsidRPr="00EF4407">
        <w:rPr>
          <w:rFonts w:ascii="Calibri" w:hAnsi="Calibri" w:cs="Arial"/>
          <w:bCs/>
          <w:shd w:val="clear" w:color="auto" w:fill="FFFFFF"/>
        </w:rPr>
        <w:t>PbI</w:t>
      </w:r>
      <w:r w:rsidR="00FE28A2" w:rsidRPr="00EF4407">
        <w:rPr>
          <w:rFonts w:ascii="Calibri" w:hAnsi="Calibri" w:cs="Arial"/>
          <w:bCs/>
          <w:bdr w:val="none" w:sz="0" w:space="0" w:color="auto" w:frame="1"/>
          <w:shd w:val="clear" w:color="auto" w:fill="FFFFFF"/>
          <w:vertAlign w:val="subscript"/>
        </w:rPr>
        <w:t>3</w:t>
      </w:r>
      <w:r w:rsidR="00FE28A2" w:rsidRPr="00EF4407">
        <w:t>)</w:t>
      </w:r>
      <w:r w:rsidR="001B63BB" w:rsidRPr="00EF4407">
        <w:t xml:space="preserve">. </w:t>
      </w:r>
      <w:r w:rsidR="0016029A" w:rsidRPr="00EF4407">
        <w:t xml:space="preserve">As stated in the previous paragraph, the </w:t>
      </w:r>
      <w:r w:rsidR="00974CBF" w:rsidRPr="00EF4407">
        <w:t xml:space="preserve">perovskite </w:t>
      </w:r>
      <w:r w:rsidR="001B63BB" w:rsidRPr="00EF4407">
        <w:t xml:space="preserve">solution was </w:t>
      </w:r>
      <w:r w:rsidR="00974CBF" w:rsidRPr="00EF4407">
        <w:t xml:space="preserve">drop casted through </w:t>
      </w:r>
      <w:r w:rsidR="00F147A8" w:rsidRPr="00EF4407">
        <w:t xml:space="preserve">the porous </w:t>
      </w:r>
      <w:r w:rsidR="00974CBF" w:rsidRPr="00EF4407">
        <w:t>carbon back contact layer</w:t>
      </w:r>
      <w:r w:rsidR="00F147A8" w:rsidRPr="00EF4407">
        <w:t>;</w:t>
      </w:r>
      <w:r w:rsidR="00974CBF" w:rsidRPr="00EF4407">
        <w:t xml:space="preserve"> </w:t>
      </w:r>
      <w:r w:rsidR="00F147A8" w:rsidRPr="00EF4407">
        <w:t xml:space="preserve">this showed significant stability </w:t>
      </w:r>
      <w:r w:rsidR="00974CBF" w:rsidRPr="00EF4407">
        <w:t xml:space="preserve">lasting 1008 </w:t>
      </w:r>
      <w:r w:rsidR="0055410D" w:rsidRPr="00EF4407">
        <w:t>h</w:t>
      </w:r>
      <w:r w:rsidR="00974CBF" w:rsidRPr="00EF4407">
        <w:t xml:space="preserve"> in ambient air under </w:t>
      </w:r>
      <w:r w:rsidR="004430A7" w:rsidRPr="00EF4407">
        <w:t xml:space="preserve">an illumination of </w:t>
      </w:r>
      <w:r w:rsidR="005F17D6" w:rsidRPr="00EF4407">
        <w:t xml:space="preserve">1 </w:t>
      </w:r>
      <w:r w:rsidR="00E57EC0" w:rsidRPr="00EF4407">
        <w:t>sun</w:t>
      </w:r>
      <w:r w:rsidR="001554A1" w:rsidRPr="00EF4407">
        <w:t xml:space="preserve"> </w:t>
      </w:r>
      <w:r w:rsidR="00E57EC0" w:rsidRPr="00EF4407">
        <w:t xml:space="preserve">1.5 </w:t>
      </w:r>
      <w:r w:rsidR="000809DA" w:rsidRPr="00EF4407">
        <w:t>air m</w:t>
      </w:r>
      <w:r w:rsidR="00022964" w:rsidRPr="00EF4407">
        <w:t>ass</w:t>
      </w:r>
      <w:r w:rsidR="009E31A7" w:rsidRPr="00EF4407">
        <w:t xml:space="preserve"> (</w:t>
      </w:r>
      <w:r w:rsidR="00974CBF" w:rsidRPr="00EF4407">
        <w:t>AM</w:t>
      </w:r>
      <w:r w:rsidR="009E31A7" w:rsidRPr="00EF4407">
        <w:t>)</w:t>
      </w:r>
      <w:r w:rsidR="00974CBF" w:rsidRPr="00EF4407">
        <w:t xml:space="preserve"> </w:t>
      </w:r>
      <w:r w:rsidR="00E056A5" w:rsidRPr="00EF4407">
        <w:fldChar w:fldCharType="begin" w:fldLock="1"/>
      </w:r>
      <w:r w:rsidR="00656764">
        <w:instrText>ADDIN CSL_CITATION {"citationItems":[{"id":"ITEM-1","itemData":{"DOI":"10.1126/science.1254763","ISBN":"0036-8075","ISSN":"0036-8075","PMID":"25035487","abstract":"We fabricated a perovskite solar cell that uses a double layer of mesoporous TiO2 and ZrO2 as a scaffold infiltrated with perovskite and does not require a hole-conducting layer. The perovskite was produced by drop-casting a solution of PbI2, methylammonium (MA) iodide, and 5-ammoniumvaleric acid (5-AVA) iodide through a porous carbon film. The 5-AVA templating created mixed-cation perovskite (5-AVA)x(MA)1-xPbI3 crystals with lower defect concentration and better pore filling as well as more complete contact with the TiO2 scaffold, resulting in a longer exciton lifetime and a higher quantum yield for photoinduced charge separation as compared to MAPbI3. The cell achieved a certified power conversion efficiency of 12.8% and was stable for &gt;1000 hours in ambient air under full sunlight.","author":[{"dropping-particle":"","family":"Mei","given":"Anyi","non-dropping-particle":"","parse-names":false,"suffix":""},{"dropping-particle":"","family":"Li","given":"Xiong","non-dropping-particle":"","parse-names":false,"suffix":""},{"dropping-particle":"","family":"Liu","given":"L.","non-dropping-particle":"","parse-names":false,"suffix":""},{"dropping-particle":"","family":"Ku","given":"Zhiliang","non-dropping-particle":"","parse-names":false,"suffix":""},{"dropping-particle":"","family":"Liu","given":"Tongfa","non-dropping-particle":"","parse-names":false,"suffix":""},{"dropping-particle":"","family":"Rong","given":"Yaoguang","non-dropping-particle":"","parse-names":false,"suffix":""},{"dropping-particle":"","family":"Xu","given":"Mi","non-dropping-particle":"","parse-names":false,"suffix":""},{"dropping-particle":"","family":"Hu","given":"Min","non-dropping-particle":"","parse-names":false,"suffix":""},{"dropping-particle":"","family":"Chen","given":"Jiangzhao","non-dropping-particle":"","parse-names":false,"suffix":""},{"dropping-particle":"","family":"Yang","given":"Ying","non-dropping-particle":"","parse-names":false,"suffix":""},{"dropping-particle":"","family":"Gratzel","given":"M.","non-dropping-particle":"","parse-names":false,"suffix":""},{"dropping-particle":"","family":"Han","given":"Hongwei","non-dropping-particle":"","parse-names":false,"suffix":""}],"container-title":"Science","id":"ITEM-1","issue":"6194","issued":{"date-parts":[["2014","7","18"]]},"page":"295-298","title":"A hole-conductor-free, fully printable mesoscopic perovskite solar cell with high stability","type":"article-journal","volume":"345"},"uris":["http://www.mendeley.com/documents/?uuid=dc149484-7766-45d2-87ee-16d5e24ec343"]}],"mendeley":{"formattedCitation":"[95]","plainTextFormattedCitation":"[95]","previouslyFormattedCitation":"[95]"},"properties":{"noteIndex":0},"schema":"https://github.com/citation-style-language/schema/raw/master/csl-citation.json"}</w:instrText>
      </w:r>
      <w:r w:rsidR="00E056A5" w:rsidRPr="00EF4407">
        <w:fldChar w:fldCharType="separate"/>
      </w:r>
      <w:r w:rsidR="00FE640A" w:rsidRPr="00FE640A">
        <w:rPr>
          <w:noProof/>
        </w:rPr>
        <w:t>[95]</w:t>
      </w:r>
      <w:r w:rsidR="00E056A5" w:rsidRPr="00EF4407">
        <w:fldChar w:fldCharType="end"/>
      </w:r>
      <w:r w:rsidR="00974CBF" w:rsidRPr="00EF4407">
        <w:t>.</w:t>
      </w:r>
    </w:p>
    <w:p w14:paraId="52AFCE94" w14:textId="77777777" w:rsidR="002B1774" w:rsidRPr="00EF4407" w:rsidRDefault="00974CBF" w:rsidP="00D65B28">
      <w:r w:rsidRPr="00EF4407">
        <w:lastRenderedPageBreak/>
        <w:t>The carbon printed layer acted as an effective protection against the moisture which normally causes cell degradation. In the initial hour a jump in performance was seen</w:t>
      </w:r>
      <w:r w:rsidR="00F147A8" w:rsidRPr="00EF4407">
        <w:t>;</w:t>
      </w:r>
      <w:r w:rsidRPr="00EF4407">
        <w:t xml:space="preserve"> all the parameters changed </w:t>
      </w:r>
      <w:r w:rsidR="00F147A8" w:rsidRPr="00EF4407">
        <w:t>&lt;</w:t>
      </w:r>
      <w:r w:rsidRPr="00EF4407">
        <w:t>10</w:t>
      </w:r>
      <w:r w:rsidR="009E3A8E" w:rsidRPr="00EF4407">
        <w:t>%</w:t>
      </w:r>
      <w:r w:rsidRPr="00EF4407">
        <w:t xml:space="preserve"> of their initial values</w:t>
      </w:r>
      <w:r w:rsidR="008A6B29" w:rsidRPr="00EF4407">
        <w:t>:</w:t>
      </w:r>
      <w:r w:rsidRPr="00EF4407">
        <w:t xml:space="preserve"> efficiency</w:t>
      </w:r>
      <w:r w:rsidR="00E3433A" w:rsidRPr="00EF4407">
        <w:t xml:space="preserve"> </w:t>
      </w:r>
      <w:r w:rsidR="00537517" w:rsidRPr="00EF4407">
        <w:t>10%</w:t>
      </w:r>
      <w:r w:rsidRPr="00EF4407">
        <w:t xml:space="preserve">, </w:t>
      </w:r>
      <w:r w:rsidR="008A6B29" w:rsidRPr="00EF4407">
        <w:t>FF</w:t>
      </w:r>
      <w:r w:rsidRPr="00EF4407">
        <w:t xml:space="preserve"> 0.6, </w:t>
      </w:r>
      <w:r w:rsidR="008202A2" w:rsidRPr="00EF4407">
        <w:rPr>
          <w:i/>
        </w:rPr>
        <w:t>J</w:t>
      </w:r>
      <w:r w:rsidR="008202A2" w:rsidRPr="00EF4407">
        <w:rPr>
          <w:vertAlign w:val="subscript"/>
        </w:rPr>
        <w:t>sc</w:t>
      </w:r>
      <w:r w:rsidRPr="00EF4407">
        <w:t xml:space="preserve"> of 22.5 mA cm</w:t>
      </w:r>
      <w:r w:rsidRPr="00EF4407">
        <w:rPr>
          <w:vertAlign w:val="superscript"/>
        </w:rPr>
        <w:t>-2</w:t>
      </w:r>
      <w:r w:rsidRPr="00EF4407">
        <w:t xml:space="preserve"> and </w:t>
      </w:r>
      <w:r w:rsidR="008202A2" w:rsidRPr="00EF4407">
        <w:rPr>
          <w:i/>
        </w:rPr>
        <w:t>V</w:t>
      </w:r>
      <w:r w:rsidR="008202A2" w:rsidRPr="00EF4407">
        <w:rPr>
          <w:vertAlign w:val="subscript"/>
        </w:rPr>
        <w:t>oc</w:t>
      </w:r>
      <w:r w:rsidRPr="00EF4407">
        <w:t xml:space="preserve"> about 780</w:t>
      </w:r>
      <w:r w:rsidR="00FF078D" w:rsidRPr="00EF4407">
        <w:t xml:space="preserve"> </w:t>
      </w:r>
      <w:r w:rsidRPr="00EF4407">
        <w:t>mV.</w:t>
      </w:r>
    </w:p>
    <w:p w14:paraId="3D94DDE8" w14:textId="77777777" w:rsidR="00EE5196" w:rsidRPr="00EF4407" w:rsidRDefault="00974CBF" w:rsidP="00C33574">
      <w:pPr>
        <w:pStyle w:val="Heading3"/>
      </w:pPr>
      <w:bookmarkStart w:id="261" w:name="_Toc530166439"/>
      <w:bookmarkStart w:id="262" w:name="_Toc530166574"/>
      <w:bookmarkStart w:id="263" w:name="_Toc530167126"/>
      <w:bookmarkStart w:id="264" w:name="_Toc530167267"/>
      <w:bookmarkStart w:id="265" w:name="_Toc4264487"/>
      <w:r w:rsidRPr="00EF4407">
        <w:t>Buffer layers</w:t>
      </w:r>
      <w:bookmarkEnd w:id="261"/>
      <w:bookmarkEnd w:id="262"/>
      <w:bookmarkEnd w:id="263"/>
      <w:bookmarkEnd w:id="264"/>
      <w:bookmarkEnd w:id="265"/>
    </w:p>
    <w:p w14:paraId="1311D477" w14:textId="77777777" w:rsidR="00C82467" w:rsidRPr="00EF4407" w:rsidRDefault="00974CBF" w:rsidP="00D65B28">
      <w:r w:rsidRPr="00EF4407">
        <w:t>A buffer layer is simply a layer acting to reduce the impact of some effect</w:t>
      </w:r>
      <w:r w:rsidR="000C49E7" w:rsidRPr="00EF4407">
        <w:t>,</w:t>
      </w:r>
      <w:r w:rsidR="00C82467" w:rsidRPr="00EF4407">
        <w:t xml:space="preserve"> e.g.</w:t>
      </w:r>
      <w:r w:rsidR="00E3433A" w:rsidRPr="00EF4407">
        <w:t>,</w:t>
      </w:r>
      <w:r w:rsidR="00C82467" w:rsidRPr="00EF4407">
        <w:t xml:space="preserve"> </w:t>
      </w:r>
      <w:r w:rsidR="00663BB8" w:rsidRPr="00EF4407">
        <w:t>performance degradation. F</w:t>
      </w:r>
      <w:r w:rsidRPr="00EF4407">
        <w:t xml:space="preserve">or </w:t>
      </w:r>
      <w:r w:rsidR="00754FE2" w:rsidRPr="00EF4407">
        <w:t>PSC</w:t>
      </w:r>
      <w:r w:rsidRPr="00EF4407">
        <w:t>s their use has been to protect against moisture</w:t>
      </w:r>
      <w:r w:rsidR="00E3433A" w:rsidRPr="00EF4407">
        <w:t>;</w:t>
      </w:r>
      <w:r w:rsidRPr="00EF4407">
        <w:t xml:space="preserve"> in some </w:t>
      </w:r>
      <w:r w:rsidR="006D0B29" w:rsidRPr="00EF4407">
        <w:t>cases,</w:t>
      </w:r>
      <w:r w:rsidRPr="00EF4407">
        <w:t xml:space="preserve"> this has positive or negative effects on efficiency.</w:t>
      </w:r>
    </w:p>
    <w:p w14:paraId="2E10A223" w14:textId="77777777" w:rsidR="00ED7DC1" w:rsidRPr="00EF4407" w:rsidRDefault="00974CBF" w:rsidP="00D65B28">
      <w:r w:rsidRPr="00EF4407">
        <w:t xml:space="preserve">For a p-i-n junction </w:t>
      </w:r>
      <w:r w:rsidR="00754FE2" w:rsidRPr="00EF4407">
        <w:t>PSC</w:t>
      </w:r>
      <w:r w:rsidRPr="00EF4407">
        <w:t xml:space="preserve"> </w:t>
      </w:r>
      <w:r w:rsidR="00391D6D" w:rsidRPr="00EF4407">
        <w:t>containing p</w:t>
      </w:r>
      <w:r w:rsidR="0041275E" w:rsidRPr="00EF4407">
        <w:t xml:space="preserve">henyl-C61-butyric acid methyl ester (PCBM) </w:t>
      </w:r>
      <w:r w:rsidR="00601CDC" w:rsidRPr="00EF4407">
        <w:t>ETM</w:t>
      </w:r>
      <w:r w:rsidR="001F4E75" w:rsidRPr="00EF4407">
        <w:t>,</w:t>
      </w:r>
      <w:r w:rsidR="0041275E" w:rsidRPr="00EF4407">
        <w:t xml:space="preserve"> </w:t>
      </w:r>
      <w:r w:rsidRPr="00EF4407">
        <w:t>with the structure ITO/PEDOT:PSS/CH</w:t>
      </w:r>
      <w:r w:rsidRPr="00EF4407">
        <w:rPr>
          <w:vertAlign w:val="subscript"/>
        </w:rPr>
        <w:t>3</w:t>
      </w:r>
      <w:r w:rsidRPr="00EF4407">
        <w:t>NH</w:t>
      </w:r>
      <w:r w:rsidRPr="00EF4407">
        <w:rPr>
          <w:vertAlign w:val="subscript"/>
        </w:rPr>
        <w:t>3</w:t>
      </w:r>
      <w:r w:rsidRPr="00EF4407">
        <w:t>PbI</w:t>
      </w:r>
      <w:r w:rsidRPr="00EF4407">
        <w:rPr>
          <w:vertAlign w:val="subscript"/>
        </w:rPr>
        <w:t>3−x</w:t>
      </w:r>
      <w:r w:rsidRPr="00EF4407">
        <w:t>Cl</w:t>
      </w:r>
      <w:r w:rsidRPr="00EF4407">
        <w:rPr>
          <w:vertAlign w:val="subscript"/>
        </w:rPr>
        <w:t>x</w:t>
      </w:r>
      <w:r w:rsidRPr="00EF4407">
        <w:t>/PCBM/C</w:t>
      </w:r>
      <w:r w:rsidRPr="00EF4407">
        <w:rPr>
          <w:vertAlign w:val="subscript"/>
        </w:rPr>
        <w:t>60</w:t>
      </w:r>
      <w:r w:rsidRPr="00EF4407">
        <w:t>/LiF</w:t>
      </w:r>
      <w:r w:rsidR="00E109F0" w:rsidRPr="00EF4407">
        <w:t>/</w:t>
      </w:r>
      <w:r w:rsidRPr="00EF4407">
        <w:t xml:space="preserve">Al, </w:t>
      </w:r>
      <w:r w:rsidR="00211416" w:rsidRPr="00EF4407">
        <w:t>including</w:t>
      </w:r>
      <w:r w:rsidRPr="00EF4407">
        <w:t xml:space="preserve"> a carbon buffer layer</w:t>
      </w:r>
      <w:r w:rsidR="00666471" w:rsidRPr="00EF4407">
        <w:t xml:space="preserve"> </w:t>
      </w:r>
      <w:r w:rsidRPr="00EF4407">
        <w:t>before the cathode</w:t>
      </w:r>
      <w:r w:rsidR="00211416" w:rsidRPr="00EF4407">
        <w:t xml:space="preserve"> </w:t>
      </w:r>
      <w:r w:rsidRPr="00EF4407">
        <w:t>was shown to increase performance of the device</w:t>
      </w:r>
      <w:r w:rsidR="00195A4C" w:rsidRPr="00EF4407">
        <w:t>.</w:t>
      </w:r>
      <w:r w:rsidRPr="00EF4407">
        <w:t xml:space="preserve"> </w:t>
      </w:r>
      <w:r w:rsidR="00195A4C" w:rsidRPr="00EF4407">
        <w:t xml:space="preserve">The ETM </w:t>
      </w:r>
      <w:r w:rsidRPr="00EF4407">
        <w:t>layer increased its stability.</w:t>
      </w:r>
    </w:p>
    <w:p w14:paraId="4F28E870" w14:textId="77777777" w:rsidR="00ED7DC1" w:rsidRPr="00EF4407" w:rsidRDefault="00974CBF" w:rsidP="00D65B28">
      <w:r w:rsidRPr="00EF4407">
        <w:t>Without the C</w:t>
      </w:r>
      <w:r w:rsidRPr="00EF4407">
        <w:rPr>
          <w:vertAlign w:val="subscript"/>
        </w:rPr>
        <w:t>60</w:t>
      </w:r>
      <w:r w:rsidRPr="00EF4407">
        <w:t xml:space="preserve"> layer there was mild improvement in e</w:t>
      </w:r>
      <w:r w:rsidR="000A19EF" w:rsidRPr="00EF4407">
        <w:t>fficiency. The stability test (storage, n</w:t>
      </w:r>
      <w:r w:rsidRPr="00EF4407">
        <w:t>itrogen glove box: O</w:t>
      </w:r>
      <w:r w:rsidRPr="00EF4407">
        <w:rPr>
          <w:vertAlign w:val="subscript"/>
        </w:rPr>
        <w:t>2</w:t>
      </w:r>
      <w:r w:rsidRPr="00EF4407">
        <w:t xml:space="preserve"> and H</w:t>
      </w:r>
      <w:r w:rsidRPr="00EF4407">
        <w:rPr>
          <w:vertAlign w:val="subscript"/>
        </w:rPr>
        <w:t>2</w:t>
      </w:r>
      <w:r w:rsidRPr="00EF4407">
        <w:t xml:space="preserve">O &lt; 1 ppm , exposure to air for </w:t>
      </w:r>
      <w:r w:rsidR="00C572CD" w:rsidRPr="00EF4407">
        <w:t>5 min</w:t>
      </w:r>
      <w:r w:rsidRPr="00EF4407">
        <w:t xml:space="preserve">) caused the cells to </w:t>
      </w:r>
      <w:r w:rsidR="00C572CD" w:rsidRPr="00EF4407">
        <w:t xml:space="preserve">begin </w:t>
      </w:r>
      <w:r w:rsidRPr="00EF4407">
        <w:t xml:space="preserve">significantly degrading as the </w:t>
      </w:r>
      <w:r w:rsidR="008202A2" w:rsidRPr="00EF4407">
        <w:rPr>
          <w:i/>
        </w:rPr>
        <w:t>J</w:t>
      </w:r>
      <w:r w:rsidR="008202A2" w:rsidRPr="00EF4407">
        <w:rPr>
          <w:vertAlign w:val="subscript"/>
        </w:rPr>
        <w:t>sc</w:t>
      </w:r>
      <w:r w:rsidRPr="00EF4407">
        <w:t xml:space="preserve"> was </w:t>
      </w:r>
      <w:r w:rsidR="00E739C4" w:rsidRPr="00EF4407">
        <w:t xml:space="preserve">markedly </w:t>
      </w:r>
      <w:r w:rsidRPr="00EF4407">
        <w:t>affected due to the increase in the resistance cause</w:t>
      </w:r>
      <w:r w:rsidR="00C82467" w:rsidRPr="00EF4407">
        <w:t>d</w:t>
      </w:r>
      <w:r w:rsidRPr="00EF4407">
        <w:t xml:space="preserve"> by the interface between the perovskite and PCBM layer.</w:t>
      </w:r>
    </w:p>
    <w:p w14:paraId="6F69F4B7" w14:textId="7118F760" w:rsidR="00EE5196" w:rsidRPr="00EF4407" w:rsidRDefault="004430A7" w:rsidP="00D65B28">
      <w:r w:rsidRPr="00EF4407">
        <w:t xml:space="preserve">The </w:t>
      </w:r>
      <w:r w:rsidR="008202A2" w:rsidRPr="00EF4407">
        <w:rPr>
          <w:i/>
        </w:rPr>
        <w:t>V</w:t>
      </w:r>
      <w:r w:rsidR="008202A2" w:rsidRPr="00EF4407">
        <w:rPr>
          <w:vertAlign w:val="subscript"/>
        </w:rPr>
        <w:t>oc</w:t>
      </w:r>
      <w:r w:rsidR="00974CBF" w:rsidRPr="00EF4407">
        <w:t xml:space="preserve"> remained stable in both </w:t>
      </w:r>
      <w:r w:rsidR="00073ED7" w:rsidRPr="00EF4407">
        <w:t xml:space="preserve">a </w:t>
      </w:r>
      <w:r w:rsidR="00974CBF" w:rsidRPr="00EF4407">
        <w:t xml:space="preserve">double and triple </w:t>
      </w:r>
      <w:r w:rsidR="00073ED7" w:rsidRPr="00EF4407">
        <w:t xml:space="preserve">carbon buffer layer </w:t>
      </w:r>
      <w:r w:rsidR="00974CBF" w:rsidRPr="00EF4407">
        <w:t xml:space="preserve">and perovskite did not degrade, while efficiency </w:t>
      </w:r>
      <w:r w:rsidR="00A649E9" w:rsidRPr="00EF4407">
        <w:t>stayed at</w:t>
      </w:r>
      <w:r w:rsidR="00974CBF" w:rsidRPr="00EF4407">
        <w:t xml:space="preserve"> just over 50% of the original value in the triple cathode after 60 days </w:t>
      </w:r>
      <w:r w:rsidR="00E056A5" w:rsidRPr="00EF4407">
        <w:fldChar w:fldCharType="begin" w:fldLock="1"/>
      </w:r>
      <w:r w:rsidR="00656764">
        <w:instrText>ADDIN CSL_CITATION {"citationItems":[{"id":"ITEM-1","itemData":{"DOI":"10.1021/acsami.5b00468","ISSN":"1944-8244","PMID":"25741994","abstract":"In this paper, triple cathode buffer layers (CBLs) composed of phenyl-C 61 -butyric acid methyl ester (PCBM), C 60 , and LiF layers were introduced into the planar p−i−n perovskite solar cells (p−i−n PSCs) with a device structure of ITO/PEDOT:PSS/CH 3 NH 3 PbI 3−x Cl x /CBLs/Al. For comparison, a single CBL of PCBM and a double CBL of PCBM/LiF were also investigated in the p−i−n PSCs. On the basis of the PCBM buffer layer, the addition of a thin LiF layer facilitated the charge collection process and led to the dramatic improvement of the power conversion efficiency (PCE) of the PSCs up to 14.69% under an illumination of AM 1.5G, 100 mW/cm 2 , which is to date one of the highest efficiencies of the p−i−n PSCs. By further insertion of a C 60 layer between PCBM and LiF in the triple CBLs, a PCE of 14.24% was obtained, and more importantly, the PCBM/C 60 /LiF triple CBLs are very helpful for improving the stability of the devices and making the LiF layer less thickness-sensitive for achieving high performances of the p−i−n PSCs.","author":[{"dropping-particle":"","family":"Liu","given":"Xiaodong","non-dropping-particle":"","parse-names":false,"suffix":""},{"dropping-particle":"","family":"Yu","given":"Hao","non-dropping-particle":"","parse-names":false,"suffix":""},{"dropping-particle":"","family":"Yan","given":"Li","non-dropping-particle":"","parse-names":false,"suffix":""},{"dropping-particle":"","family":"Dong","given":"Qingqing","non-dropping-particle":"","parse-names":false,"suffix":""},{"dropping-particle":"","family":"Wan","given":"Qun","non-dropping-particle":"","parse-names":false,"suffix":""},{"dropping-particle":"","family":"Zhou","given":"Yi","non-dropping-particle":"","parse-names":false,"suffix":""},{"dropping-particle":"","family":"Song","given":"Bo","non-dropping-particle":"","parse-names":false,"suffix":""},{"dropping-particle":"","family":"Li","given":"Yongfang","non-dropping-particle":"","parse-names":false,"suffix":""}],"container-title":"ACS Applied Materials &amp; Interfaces","id":"ITEM-1","issue":"11","issued":{"date-parts":[["2015","3","25"]]},"note":"doi: 10.1021/acsami.5b00468","page":"6230-6237","publisher":"American Chemical Society","title":"Triple Cathode Buffer Layers Composed of PCBM, C 60 , and LiF for High-Performance Planar Perovskite Solar Cells","type":"article-journal","volume":"7"},"uris":["http://www.mendeley.com/documents/?uuid=fcc4341c-34c0-415b-94a6-319eed3d5607"]}],"mendeley":{"formattedCitation":"[96]","plainTextFormattedCitation":"[96]","previouslyFormattedCitation":"[96]"},"properties":{"noteIndex":0},"schema":"https://github.com/citation-style-language/schema/raw/master/csl-citation.json"}</w:instrText>
      </w:r>
      <w:r w:rsidR="00E056A5" w:rsidRPr="00EF4407">
        <w:fldChar w:fldCharType="separate"/>
      </w:r>
      <w:r w:rsidR="00FE640A" w:rsidRPr="00FE640A">
        <w:rPr>
          <w:noProof/>
        </w:rPr>
        <w:t>[96]</w:t>
      </w:r>
      <w:r w:rsidR="00E056A5" w:rsidRPr="00EF4407">
        <w:fldChar w:fldCharType="end"/>
      </w:r>
      <w:r w:rsidR="00E056A5" w:rsidRPr="00EF4407">
        <w:fldChar w:fldCharType="begin"/>
      </w:r>
      <w:r w:rsidR="00974CBF" w:rsidRPr="00EF4407">
        <w:instrText>ADDIN RW.CITE{{37593 Liu,Xiaodong 2015}}</w:instrText>
      </w:r>
      <w:r w:rsidR="00E056A5" w:rsidRPr="00EF4407">
        <w:fldChar w:fldCharType="end"/>
      </w:r>
      <w:r w:rsidR="00974CBF" w:rsidRPr="00EF4407">
        <w:t>. The C</w:t>
      </w:r>
      <w:r w:rsidR="00974CBF" w:rsidRPr="00EF4407">
        <w:rPr>
          <w:vertAlign w:val="subscript"/>
        </w:rPr>
        <w:t>60</w:t>
      </w:r>
      <w:r w:rsidR="00974CBF" w:rsidRPr="00EF4407">
        <w:t xml:space="preserve"> layer was shown to improve the stability considering that without it the cell lasted 30 </w:t>
      </w:r>
      <w:r w:rsidR="00E739C4" w:rsidRPr="00EF4407">
        <w:t xml:space="preserve">d </w:t>
      </w:r>
      <w:r w:rsidR="00974CBF" w:rsidRPr="00EF4407">
        <w:t xml:space="preserve">compared to 60 </w:t>
      </w:r>
      <w:r w:rsidR="00E739C4" w:rsidRPr="00EF4407">
        <w:t>d</w:t>
      </w:r>
      <w:r w:rsidR="00A649E9" w:rsidRPr="00EF4407">
        <w:t xml:space="preserve"> </w:t>
      </w:r>
      <w:r w:rsidR="00974CBF" w:rsidRPr="00EF4407">
        <w:t xml:space="preserve">with the extra layer. </w:t>
      </w:r>
    </w:p>
    <w:p w14:paraId="4EDDFD20" w14:textId="77777777" w:rsidR="00EE5196" w:rsidRPr="00EF4407" w:rsidRDefault="00A223ED" w:rsidP="00D65B28">
      <w:r w:rsidRPr="00EF4407">
        <w:rPr>
          <w:noProof/>
        </w:rPr>
        <w:drawing>
          <wp:inline distT="0" distB="0" distL="0" distR="0" wp14:anchorId="182411E4" wp14:editId="3ACF139F">
            <wp:extent cx="3987165" cy="2333625"/>
            <wp:effectExtent l="19050" t="0" r="0" b="0"/>
            <wp:docPr id="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srcRect/>
                    <a:stretch>
                      <a:fillRect/>
                    </a:stretch>
                  </pic:blipFill>
                  <pic:spPr bwMode="auto">
                    <a:xfrm>
                      <a:off x="0" y="0"/>
                      <a:ext cx="3987165" cy="2333625"/>
                    </a:xfrm>
                    <a:prstGeom prst="rect">
                      <a:avLst/>
                    </a:prstGeom>
                    <a:noFill/>
                    <a:ln w="9525">
                      <a:noFill/>
                      <a:miter lim="800000"/>
                      <a:headEnd/>
                      <a:tailEnd/>
                    </a:ln>
                  </pic:spPr>
                </pic:pic>
              </a:graphicData>
            </a:graphic>
          </wp:inline>
        </w:drawing>
      </w:r>
    </w:p>
    <w:p w14:paraId="35449D27" w14:textId="6E00518C" w:rsidR="005332FC" w:rsidRPr="00EF4407" w:rsidRDefault="00974CBF" w:rsidP="00676C17">
      <w:pPr>
        <w:pStyle w:val="Figures"/>
      </w:pPr>
      <w:r w:rsidRPr="00EF4407">
        <w:t xml:space="preserve">Figure </w:t>
      </w:r>
      <w:fldSimple w:instr=" SEQ Figure \* ARABIC ">
        <w:r w:rsidR="009B4740">
          <w:rPr>
            <w:noProof/>
          </w:rPr>
          <w:t>17</w:t>
        </w:r>
      </w:fldSimple>
      <w:r w:rsidRPr="00EF4407">
        <w:t xml:space="preserve">: </w:t>
      </w:r>
      <w:r w:rsidR="001A7C38">
        <w:t>Reprinted (adapted) with permission from (</w:t>
      </w:r>
      <w:r w:rsidR="00100F76" w:rsidRPr="00100F76">
        <w:t>CS Appl. Mater. Interfaces, 2015, 7 (11), pp 6230–6237</w:t>
      </w:r>
      <w:r w:rsidR="001A7C38">
        <w:t>). Copyright (2015) American Chemical Society</w:t>
      </w:r>
      <w:r w:rsidR="00CA4171">
        <w:t xml:space="preserve"> </w:t>
      </w:r>
      <w:r w:rsidRPr="00EF4407">
        <w:t xml:space="preserve">Photovoltaic characteristics normalized by their initial values, for the p−i−n PSCs with (a) PCBM/C60 (15 nm)/LiF (1 nm) and (b) PCBM/LiF (1 nm) </w:t>
      </w:r>
      <w:r w:rsidR="00073ED7" w:rsidRPr="00EF4407">
        <w:t>carbon buffer layer</w:t>
      </w:r>
      <w:r w:rsidRPr="00EF4407">
        <w:t xml:space="preserve">s, as a function of the storage time in the glovebox. Asterisks denote the data points of air exposure for </w:t>
      </w:r>
      <w:r w:rsidRPr="00EF4407">
        <w:rPr>
          <w:rFonts w:ascii="Cambria Math" w:hAnsi="Cambria Math" w:cs="Cambria Math"/>
        </w:rPr>
        <w:t>∼</w:t>
      </w:r>
      <w:r w:rsidR="00A0688D" w:rsidRPr="00EF4407">
        <w:rPr>
          <w:rFonts w:ascii="Cambria Math" w:hAnsi="Cambria Math" w:cs="Cambria Math"/>
        </w:rPr>
        <w:t xml:space="preserve"> </w:t>
      </w:r>
      <w:r w:rsidRPr="00EF4407">
        <w:t>5 min.</w:t>
      </w:r>
      <w:r w:rsidR="00A0688D" w:rsidRPr="00EF4407">
        <w:t xml:space="preserve"> </w:t>
      </w:r>
      <w:r w:rsidRPr="00EF4407">
        <w:t xml:space="preserve">Perovskites without the </w:t>
      </w:r>
      <w:r w:rsidR="006F0BBC" w:rsidRPr="00EF4407">
        <w:t>CH</w:t>
      </w:r>
      <w:r w:rsidR="006F0BBC" w:rsidRPr="00EF4407">
        <w:rPr>
          <w:vertAlign w:val="subscript"/>
        </w:rPr>
        <w:t>3</w:t>
      </w:r>
      <w:r w:rsidR="006F0BBC" w:rsidRPr="00EF4407">
        <w:t>NH</w:t>
      </w:r>
      <w:r w:rsidR="006F0BBC" w:rsidRPr="00EF4407">
        <w:rPr>
          <w:vertAlign w:val="subscript"/>
        </w:rPr>
        <w:t>3</w:t>
      </w:r>
      <w:r w:rsidRPr="00EF4407">
        <w:t>PbX</w:t>
      </w:r>
      <w:r w:rsidRPr="00EF4407">
        <w:rPr>
          <w:vertAlign w:val="subscript"/>
        </w:rPr>
        <w:t>3</w:t>
      </w:r>
      <w:r w:rsidRPr="00EF4407">
        <w:t xml:space="preserve"> Structure</w:t>
      </w:r>
      <w:r w:rsidR="002C0364" w:rsidRPr="00EF4407">
        <w:t xml:space="preserve"> (</w:t>
      </w:r>
      <w:r w:rsidR="002119D4">
        <w:t>reproduced</w:t>
      </w:r>
      <w:r w:rsidR="002C0364" w:rsidRPr="00EF4407">
        <w:t xml:space="preserve"> with permission from Ref. </w:t>
      </w:r>
      <w:r w:rsidR="00E056A5" w:rsidRPr="00EF4407">
        <w:fldChar w:fldCharType="begin" w:fldLock="1"/>
      </w:r>
      <w:r w:rsidR="00656764">
        <w:instrText>ADDIN CSL_CITATION {"citationItems":[{"id":"ITEM-1","itemData":{"DOI":"10.1021/acsami.5b00468","ISSN":"1944-8244","PMID":"25741994","abstract":"In this paper, triple cathode buffer layers (CBLs) composed of phenyl-C 61 -butyric acid methyl ester (PCBM), C 60 , and LiF layers were introduced into the planar p−i−n perovskite solar cells (p−i−n PSCs) with a device structure of ITO/PEDOT:PSS/CH 3 NH 3 PbI 3−x Cl x /CBLs/Al. For comparison, a single CBL of PCBM and a double CBL of PCBM/LiF were also investigated in the p−i−n PSCs. On the basis of the PCBM buffer layer, the addition of a thin LiF layer facilitated the charge collection process and led to the dramatic improvement of the power conversion efficiency (PCE) of the PSCs up to 14.69% under an illumination of AM 1.5G, 100 mW/cm 2 , which is to date one of the highest efficiencies of the p−i−n PSCs. By further insertion of a C 60 layer between PCBM and LiF in the triple CBLs, a PCE of 14.24% was obtained, and more importantly, the PCBM/C 60 /LiF triple CBLs are very helpful for improving the stability of the devices and making the LiF layer less thickness-sensitive for achieving high performances of the p−i−n PSCs.","author":[{"dropping-particle":"","family":"Liu","given":"Xiaodong","non-dropping-particle":"","parse-names":false,"suffix":""},{"dropping-particle":"","family":"Yu","given":"Hao","non-dropping-particle":"","parse-names":false,"suffix":""},{"dropping-particle":"","family":"Yan","given":"Li","non-dropping-particle":"","parse-names":false,"suffix":""},{"dropping-particle":"","family":"Dong","given":"Qingqing","non-dropping-particle":"","parse-names":false,"suffix":""},{"dropping-particle":"","family":"Wan","given":"Qun","non-dropping-particle":"","parse-names":false,"suffix":""},{"dropping-particle":"","family":"Zhou","given":"Yi","non-dropping-particle":"","parse-names":false,"suffix":""},{"dropping-particle":"","family":"Song","given":"Bo","non-dropping-particle":"","parse-names":false,"suffix":""},{"dropping-particle":"","family":"Li","given":"Yongfang","non-dropping-particle":"","parse-names":false,"suffix":""}],"container-title":"ACS Applied Materials &amp; Interfaces","id":"ITEM-1","issue":"11","issued":{"date-parts":[["2015","3","25"]]},"note":"doi: 10.1021/acsami.5b00468","page":"6230-6237","publisher":"American Chemical Society","title":"Triple Cathode Buffer Layers Composed of PCBM, C 60 , and LiF for High-Performance Planar Perovskite Solar Cells","type":"article-journal","volume":"7"},"uris":["http://www.mendeley.com/documents/?uuid=fcc4341c-34c0-415b-94a6-319eed3d5607"]}],"mendeley":{"formattedCitation":"[96]","plainTextFormattedCitation":"[96]","previouslyFormattedCitation":"[96]"},"properties":{"noteIndex":0},"schema":"https://github.com/citation-style-language/schema/raw/master/csl-citation.json"}</w:instrText>
      </w:r>
      <w:r w:rsidR="00E056A5" w:rsidRPr="00EF4407">
        <w:fldChar w:fldCharType="separate"/>
      </w:r>
      <w:r w:rsidR="00FE640A" w:rsidRPr="00FE640A">
        <w:rPr>
          <w:i w:val="0"/>
          <w:noProof/>
        </w:rPr>
        <w:t>[96]</w:t>
      </w:r>
      <w:r w:rsidR="00E056A5" w:rsidRPr="00EF4407">
        <w:fldChar w:fldCharType="end"/>
      </w:r>
      <w:r w:rsidR="002C0364" w:rsidRPr="00EF4407">
        <w:t>)</w:t>
      </w:r>
      <w:r w:rsidRPr="00EF4407">
        <w:t>.</w:t>
      </w:r>
    </w:p>
    <w:p w14:paraId="244DA38E" w14:textId="77777777" w:rsidR="002B1774" w:rsidRPr="00EF4407" w:rsidRDefault="006405D7" w:rsidP="00C33574">
      <w:pPr>
        <w:pStyle w:val="Heading3"/>
      </w:pPr>
      <w:bookmarkStart w:id="266" w:name="_Toc530166440"/>
      <w:bookmarkStart w:id="267" w:name="_Toc530166575"/>
      <w:bookmarkStart w:id="268" w:name="_Toc530167127"/>
      <w:bookmarkStart w:id="269" w:name="_Toc530167268"/>
      <w:bookmarkStart w:id="270" w:name="_Toc4264488"/>
      <w:r w:rsidRPr="00EF4407">
        <w:t>Carbon and h</w:t>
      </w:r>
      <w:r w:rsidR="00974CBF" w:rsidRPr="00EF4407">
        <w:t>ydrophobic HTM</w:t>
      </w:r>
      <w:bookmarkEnd w:id="266"/>
      <w:bookmarkEnd w:id="267"/>
      <w:bookmarkEnd w:id="268"/>
      <w:bookmarkEnd w:id="269"/>
      <w:bookmarkEnd w:id="270"/>
    </w:p>
    <w:p w14:paraId="518855E0" w14:textId="0948EFEA" w:rsidR="005C44A2" w:rsidRPr="00EF4407" w:rsidRDefault="00974CBF" w:rsidP="00D65B28">
      <w:r w:rsidRPr="00EF4407">
        <w:t>Using HTMs</w:t>
      </w:r>
      <w:r w:rsidR="00A73735" w:rsidRPr="00EF4407">
        <w:t xml:space="preserve"> with hydrophobic properties or</w:t>
      </w:r>
      <w:r w:rsidRPr="00EF4407">
        <w:t xml:space="preserve"> carbon positive</w:t>
      </w:r>
      <w:r w:rsidR="00DC7B22" w:rsidRPr="00EF4407">
        <w:t>ly</w:t>
      </w:r>
      <w:r w:rsidRPr="00EF4407">
        <w:t xml:space="preserve"> </w:t>
      </w:r>
      <w:r w:rsidR="00DC7B22" w:rsidRPr="00EF4407">
        <w:t xml:space="preserve">influences </w:t>
      </w:r>
      <w:r w:rsidR="00754FE2" w:rsidRPr="00EF4407">
        <w:t>PSC</w:t>
      </w:r>
      <w:r w:rsidRPr="00EF4407">
        <w:t xml:space="preserve"> stability </w:t>
      </w:r>
      <w:r w:rsidR="00E739C4" w:rsidRPr="00EF4407">
        <w:t>(</w:t>
      </w:r>
      <w:r w:rsidRPr="00EF4407">
        <w:t xml:space="preserve">see </w:t>
      </w:r>
      <w:r w:rsidR="00BD5A18" w:rsidRPr="00EF4407">
        <w:t>section</w:t>
      </w:r>
      <w:r w:rsidRPr="00EF4407">
        <w:t xml:space="preserve"> </w:t>
      </w:r>
      <w:r w:rsidR="00E056A5" w:rsidRPr="00EF4407">
        <w:fldChar w:fldCharType="begin"/>
      </w:r>
      <w:r w:rsidRPr="00EF4407">
        <w:instrText xml:space="preserve"> REF _Ref476848417 \w \h </w:instrText>
      </w:r>
      <w:r w:rsidR="00020FDE" w:rsidRPr="00EF4407">
        <w:instrText xml:space="preserve"> \* MERGEFORMAT </w:instrText>
      </w:r>
      <w:r w:rsidR="00E056A5" w:rsidRPr="00EF4407">
        <w:fldChar w:fldCharType="separate"/>
      </w:r>
      <w:r w:rsidR="009B4740">
        <w:t>4.1.2</w:t>
      </w:r>
      <w:r w:rsidR="00E056A5" w:rsidRPr="00EF4407">
        <w:fldChar w:fldCharType="end"/>
      </w:r>
      <w:r w:rsidRPr="00EF4407">
        <w:t xml:space="preserve"> for further information</w:t>
      </w:r>
      <w:r w:rsidR="00E739C4" w:rsidRPr="00EF4407">
        <w:t>)</w:t>
      </w:r>
      <w:r w:rsidRPr="00EF4407">
        <w:t>.</w:t>
      </w:r>
    </w:p>
    <w:p w14:paraId="765363AA" w14:textId="0428FA2A" w:rsidR="002B1774" w:rsidRPr="00EF4407" w:rsidRDefault="00974CBF" w:rsidP="00D65B28">
      <w:r w:rsidRPr="00EF4407">
        <w:t xml:space="preserve">As mentioned earlier, cell stability is </w:t>
      </w:r>
      <w:r w:rsidR="00DC7B22" w:rsidRPr="00EF4407">
        <w:t xml:space="preserve">improved when treated with </w:t>
      </w:r>
      <w:r w:rsidR="00A02B19" w:rsidRPr="00EF4407">
        <w:t>5-ammoniumvaleric-acid</w:t>
      </w:r>
      <w:r w:rsidRPr="00EF4407">
        <w:t xml:space="preserve"> </w:t>
      </w:r>
      <w:r w:rsidRPr="00EF4407">
        <w:rPr>
          <w:rFonts w:ascii="Calibri" w:hAnsi="Calibri"/>
        </w:rPr>
        <w:t>(</w:t>
      </w:r>
      <w:r w:rsidRPr="00EF4407">
        <w:rPr>
          <w:rFonts w:ascii="Calibri" w:hAnsi="Calibri" w:cs="Arial"/>
          <w:bCs/>
          <w:shd w:val="clear" w:color="auto" w:fill="FFFFFF"/>
        </w:rPr>
        <w:t>(5-AVA)</w:t>
      </w:r>
      <w:r w:rsidRPr="00EF4407">
        <w:rPr>
          <w:rStyle w:val="Emphasis"/>
          <w:rFonts w:ascii="Calibri" w:hAnsi="Calibri" w:cs="Arial"/>
          <w:bCs/>
          <w:i w:val="0"/>
          <w:bdr w:val="none" w:sz="0" w:space="0" w:color="auto" w:frame="1"/>
          <w:shd w:val="clear" w:color="auto" w:fill="FFFFFF"/>
          <w:vertAlign w:val="subscript"/>
        </w:rPr>
        <w:t>x</w:t>
      </w:r>
      <w:r w:rsidRPr="00EF4407">
        <w:rPr>
          <w:rFonts w:ascii="Calibri" w:hAnsi="Calibri" w:cs="Arial"/>
          <w:bCs/>
          <w:shd w:val="clear" w:color="auto" w:fill="FFFFFF"/>
        </w:rPr>
        <w:t>(MA)</w:t>
      </w:r>
      <w:r w:rsidRPr="00EF4407">
        <w:rPr>
          <w:rFonts w:ascii="Calibri" w:hAnsi="Calibri" w:cs="Arial"/>
          <w:bCs/>
          <w:bdr w:val="none" w:sz="0" w:space="0" w:color="auto" w:frame="1"/>
          <w:shd w:val="clear" w:color="auto" w:fill="FFFFFF"/>
          <w:vertAlign w:val="subscript"/>
        </w:rPr>
        <w:t>1-</w:t>
      </w:r>
      <w:r w:rsidRPr="00EF4407">
        <w:rPr>
          <w:rStyle w:val="Emphasis"/>
          <w:rFonts w:ascii="Calibri" w:hAnsi="Calibri" w:cs="Arial"/>
          <w:bCs/>
          <w:i w:val="0"/>
          <w:bdr w:val="none" w:sz="0" w:space="0" w:color="auto" w:frame="1"/>
          <w:shd w:val="clear" w:color="auto" w:fill="FFFFFF"/>
          <w:vertAlign w:val="subscript"/>
        </w:rPr>
        <w:t>x</w:t>
      </w:r>
      <w:r w:rsidRPr="00EF4407">
        <w:rPr>
          <w:rFonts w:ascii="Calibri" w:hAnsi="Calibri" w:cs="Arial"/>
          <w:bCs/>
          <w:shd w:val="clear" w:color="auto" w:fill="FFFFFF"/>
        </w:rPr>
        <w:t>PbI</w:t>
      </w:r>
      <w:r w:rsidRPr="00EF4407">
        <w:rPr>
          <w:rFonts w:ascii="Calibri" w:hAnsi="Calibri" w:cs="Arial"/>
          <w:bCs/>
          <w:bdr w:val="none" w:sz="0" w:space="0" w:color="auto" w:frame="1"/>
          <w:shd w:val="clear" w:color="auto" w:fill="FFFFFF"/>
          <w:vertAlign w:val="subscript"/>
        </w:rPr>
        <w:t>3</w:t>
      </w:r>
      <w:r w:rsidRPr="00EF4407">
        <w:t xml:space="preserve">) drop casted through the protective carbon, </w:t>
      </w:r>
      <w:r w:rsidR="00314263" w:rsidRPr="00EF4407">
        <w:t xml:space="preserve">onto the perovskite </w:t>
      </w:r>
      <w:r w:rsidR="000C49E7" w:rsidRPr="00EF4407">
        <w:t>(</w:t>
      </w:r>
      <w:r w:rsidR="004950BD" w:rsidRPr="00EF4407">
        <w:t>see section</w:t>
      </w:r>
      <w:r w:rsidRPr="00EF4407">
        <w:t xml:space="preserve"> </w:t>
      </w:r>
      <w:r w:rsidR="00E056A5" w:rsidRPr="00EF4407">
        <w:fldChar w:fldCharType="begin"/>
      </w:r>
      <w:r w:rsidRPr="00EF4407">
        <w:instrText xml:space="preserve"> REF _Ref476853268 \w \h </w:instrText>
      </w:r>
      <w:r w:rsidR="004A5F36" w:rsidRPr="00EF4407">
        <w:instrText xml:space="preserve"> \* MERGEFORMAT </w:instrText>
      </w:r>
      <w:r w:rsidR="00E056A5" w:rsidRPr="00EF4407">
        <w:fldChar w:fldCharType="separate"/>
      </w:r>
      <w:r w:rsidR="009B4740">
        <w:t>3.2.2</w:t>
      </w:r>
      <w:r w:rsidR="00E056A5" w:rsidRPr="00EF4407">
        <w:fldChar w:fldCharType="end"/>
      </w:r>
      <w:r w:rsidR="000C49E7" w:rsidRPr="00EF4407">
        <w:t>)</w:t>
      </w:r>
      <w:r w:rsidRPr="00EF4407">
        <w:t>.</w:t>
      </w:r>
    </w:p>
    <w:p w14:paraId="7823632C" w14:textId="77777777" w:rsidR="008F0527" w:rsidRPr="00EF4407" w:rsidRDefault="00974CBF" w:rsidP="00C33574">
      <w:pPr>
        <w:pStyle w:val="Heading3"/>
      </w:pPr>
      <w:bookmarkStart w:id="271" w:name="_Perovskite_Halide_composition"/>
      <w:bookmarkStart w:id="272" w:name="_Ref474951711"/>
      <w:bookmarkStart w:id="273" w:name="_Ref474951718"/>
      <w:bookmarkStart w:id="274" w:name="_Toc530166441"/>
      <w:bookmarkStart w:id="275" w:name="_Toc530166576"/>
      <w:bookmarkStart w:id="276" w:name="_Toc530167128"/>
      <w:bookmarkStart w:id="277" w:name="_Toc530167269"/>
      <w:bookmarkStart w:id="278" w:name="_Toc4264489"/>
      <w:bookmarkEnd w:id="271"/>
      <w:r w:rsidRPr="00EF4407">
        <w:lastRenderedPageBreak/>
        <w:t>Al</w:t>
      </w:r>
      <w:r w:rsidRPr="00EF4407">
        <w:rPr>
          <w:vertAlign w:val="subscript"/>
        </w:rPr>
        <w:t>2</w:t>
      </w:r>
      <w:r w:rsidRPr="00EF4407">
        <w:t>O</w:t>
      </w:r>
      <w:r w:rsidRPr="00EF4407">
        <w:rPr>
          <w:vertAlign w:val="subscript"/>
        </w:rPr>
        <w:t>3</w:t>
      </w:r>
      <w:r w:rsidRPr="00EF4407">
        <w:t xml:space="preserve"> </w:t>
      </w:r>
      <w:r w:rsidR="000C49E7" w:rsidRPr="00EF4407">
        <w:t>a</w:t>
      </w:r>
      <w:r w:rsidR="006C3BFA" w:rsidRPr="00EF4407">
        <w:t xml:space="preserve">tomic </w:t>
      </w:r>
      <w:r w:rsidR="000C49E7" w:rsidRPr="00EF4407">
        <w:t>l</w:t>
      </w:r>
      <w:r w:rsidRPr="00EF4407">
        <w:t xml:space="preserve">ayer </w:t>
      </w:r>
      <w:r w:rsidR="000C49E7" w:rsidRPr="00EF4407">
        <w:t>d</w:t>
      </w:r>
      <w:r w:rsidR="006C3BFA" w:rsidRPr="00EF4407">
        <w:t xml:space="preserve">eposition (ALD) </w:t>
      </w:r>
      <w:r w:rsidRPr="00EF4407">
        <w:t>protection</w:t>
      </w:r>
      <w:bookmarkEnd w:id="272"/>
      <w:bookmarkEnd w:id="273"/>
      <w:bookmarkEnd w:id="274"/>
      <w:bookmarkEnd w:id="275"/>
      <w:bookmarkEnd w:id="276"/>
      <w:bookmarkEnd w:id="277"/>
      <w:bookmarkEnd w:id="278"/>
    </w:p>
    <w:p w14:paraId="00A076EA" w14:textId="4F2DDAB3" w:rsidR="005C44A2" w:rsidRPr="00EF4407" w:rsidRDefault="00974CBF" w:rsidP="00D65B28">
      <w:pPr>
        <w:rPr>
          <w:rFonts w:eastAsia="Calibri"/>
        </w:rPr>
      </w:pPr>
      <w:r w:rsidRPr="00EF4407">
        <w:rPr>
          <w:rFonts w:eastAsia="Calibri"/>
        </w:rPr>
        <w:t>The initial step of using alumina as one of th</w:t>
      </w:r>
      <w:r w:rsidR="009A03DD" w:rsidRPr="00EF4407">
        <w:rPr>
          <w:rFonts w:eastAsia="Calibri"/>
        </w:rPr>
        <w:t xml:space="preserve">e layers (see the beginning of </w:t>
      </w:r>
      <w:r w:rsidR="00BD5A18" w:rsidRPr="00EF4407">
        <w:rPr>
          <w:rFonts w:eastAsia="Calibri"/>
        </w:rPr>
        <w:t>section</w:t>
      </w:r>
      <w:r w:rsidRPr="00EF4407">
        <w:rPr>
          <w:rFonts w:eastAsia="Calibri"/>
        </w:rPr>
        <w:t xml:space="preserve"> </w:t>
      </w:r>
      <w:r w:rsidR="00E056A5" w:rsidRPr="00EF4407">
        <w:rPr>
          <w:rFonts w:eastAsia="Calibri"/>
        </w:rPr>
        <w:fldChar w:fldCharType="begin"/>
      </w:r>
      <w:r w:rsidRPr="00EF4407">
        <w:rPr>
          <w:rFonts w:eastAsia="Calibri"/>
        </w:rPr>
        <w:instrText xml:space="preserve"> REF _Ref476852889 \w \h </w:instrText>
      </w:r>
      <w:r w:rsidR="00EF4407">
        <w:rPr>
          <w:rFonts w:eastAsia="Calibri"/>
        </w:rPr>
        <w:instrText xml:space="preserve"> \* MERGEFORMAT </w:instrText>
      </w:r>
      <w:r w:rsidR="00E056A5" w:rsidRPr="00EF4407">
        <w:rPr>
          <w:rFonts w:eastAsia="Calibri"/>
        </w:rPr>
      </w:r>
      <w:r w:rsidR="00E056A5" w:rsidRPr="00EF4407">
        <w:rPr>
          <w:rFonts w:eastAsia="Calibri"/>
        </w:rPr>
        <w:fldChar w:fldCharType="separate"/>
      </w:r>
      <w:r w:rsidR="009B4740">
        <w:rPr>
          <w:rFonts w:eastAsia="Calibri"/>
        </w:rPr>
        <w:t>3.1</w:t>
      </w:r>
      <w:r w:rsidR="00E056A5" w:rsidRPr="00EF4407">
        <w:rPr>
          <w:rFonts w:eastAsia="Calibri"/>
        </w:rPr>
        <w:fldChar w:fldCharType="end"/>
      </w:r>
      <w:r w:rsidRPr="00EF4407">
        <w:rPr>
          <w:rFonts w:eastAsia="Calibri"/>
        </w:rPr>
        <w:t>) ha</w:t>
      </w:r>
      <w:r w:rsidR="000E59F8" w:rsidRPr="00EF4407">
        <w:rPr>
          <w:rFonts w:eastAsia="Calibri"/>
        </w:rPr>
        <w:t xml:space="preserve">s also been </w:t>
      </w:r>
      <w:r w:rsidR="00756DC6" w:rsidRPr="00EF4407">
        <w:rPr>
          <w:rFonts w:eastAsia="Calibri"/>
        </w:rPr>
        <w:t xml:space="preserve">employed </w:t>
      </w:r>
      <w:r w:rsidR="000E59F8" w:rsidRPr="00EF4407">
        <w:rPr>
          <w:rFonts w:eastAsia="Calibri"/>
        </w:rPr>
        <w:t>after the HTM</w:t>
      </w:r>
      <w:r w:rsidRPr="00EF4407">
        <w:rPr>
          <w:rFonts w:eastAsia="Calibri"/>
        </w:rPr>
        <w:t xml:space="preserve">. As a protective layer, </w:t>
      </w:r>
      <w:r w:rsidR="00BA2352" w:rsidRPr="00EF4407">
        <w:rPr>
          <w:rFonts w:eastAsia="Calibri"/>
        </w:rPr>
        <w:t>alumina (</w:t>
      </w:r>
      <w:r w:rsidRPr="00EF4407">
        <w:rPr>
          <w:rFonts w:eastAsia="Calibri"/>
        </w:rPr>
        <w:t>Al</w:t>
      </w:r>
      <w:r w:rsidRPr="00EF4407">
        <w:rPr>
          <w:rFonts w:eastAsia="Calibri"/>
          <w:vertAlign w:val="subscript"/>
        </w:rPr>
        <w:t>2</w:t>
      </w:r>
      <w:r w:rsidRPr="00EF4407">
        <w:rPr>
          <w:rFonts w:eastAsia="Calibri"/>
        </w:rPr>
        <w:t>O</w:t>
      </w:r>
      <w:r w:rsidRPr="00EF4407">
        <w:rPr>
          <w:rFonts w:eastAsia="Calibri"/>
          <w:vertAlign w:val="subscript"/>
        </w:rPr>
        <w:t>3</w:t>
      </w:r>
      <w:r w:rsidR="00BA2352" w:rsidRPr="00EF4407">
        <w:rPr>
          <w:rFonts w:eastAsia="Calibri"/>
        </w:rPr>
        <w:t>)</w:t>
      </w:r>
      <w:r w:rsidRPr="00EF4407">
        <w:rPr>
          <w:rFonts w:eastAsia="Calibri"/>
        </w:rPr>
        <w:t xml:space="preserve"> was used as a buffer layer </w:t>
      </w:r>
      <w:r w:rsidR="004A413B" w:rsidRPr="00EF4407">
        <w:rPr>
          <w:rFonts w:eastAsia="Calibri"/>
        </w:rPr>
        <w:t xml:space="preserve">on top of the HTM </w:t>
      </w:r>
      <w:r w:rsidRPr="00EF4407">
        <w:rPr>
          <w:rFonts w:eastAsia="Calibri"/>
        </w:rPr>
        <w:t xml:space="preserve">to reduce possible </w:t>
      </w:r>
      <w:r w:rsidR="00552473" w:rsidRPr="00EF4407">
        <w:rPr>
          <w:rFonts w:eastAsia="Calibri"/>
        </w:rPr>
        <w:t>pin</w:t>
      </w:r>
      <w:r w:rsidRPr="00EF4407">
        <w:rPr>
          <w:rFonts w:eastAsia="Calibri"/>
        </w:rPr>
        <w:t xml:space="preserve">holes between the perovskite </w:t>
      </w:r>
      <w:r w:rsidR="00EC4578" w:rsidRPr="00EF4407">
        <w:rPr>
          <w:rFonts w:eastAsia="Calibri"/>
        </w:rPr>
        <w:t xml:space="preserve">layer </w:t>
      </w:r>
      <w:r w:rsidRPr="00EF4407">
        <w:rPr>
          <w:rFonts w:eastAsia="Calibri"/>
        </w:rPr>
        <w:t xml:space="preserve">and electrode </w:t>
      </w:r>
      <w:r w:rsidR="0055383C" w:rsidRPr="00EF4407">
        <w:rPr>
          <w:rFonts w:eastAsia="Calibri"/>
        </w:rPr>
        <w:t xml:space="preserve">which the </w:t>
      </w:r>
      <w:r w:rsidR="00552473" w:rsidRPr="00EF4407">
        <w:rPr>
          <w:rFonts w:eastAsia="Calibri"/>
        </w:rPr>
        <w:t>HTM</w:t>
      </w:r>
      <w:r w:rsidR="00025C1A" w:rsidRPr="00EF4407">
        <w:rPr>
          <w:rFonts w:eastAsia="Calibri"/>
        </w:rPr>
        <w:t xml:space="preserve"> </w:t>
      </w:r>
      <w:r w:rsidR="0055383C" w:rsidRPr="00EF4407">
        <w:rPr>
          <w:rFonts w:eastAsia="Calibri"/>
        </w:rPr>
        <w:t xml:space="preserve">may </w:t>
      </w:r>
      <w:r w:rsidR="00025C1A" w:rsidRPr="00EF4407">
        <w:rPr>
          <w:rFonts w:eastAsia="Calibri"/>
        </w:rPr>
        <w:t>not cover.</w:t>
      </w:r>
      <w:r w:rsidRPr="00EF4407">
        <w:rPr>
          <w:rFonts w:eastAsia="Calibri"/>
        </w:rPr>
        <w:t xml:space="preserve"> This also protects the </w:t>
      </w:r>
      <w:r w:rsidR="00754FE2" w:rsidRPr="00EF4407">
        <w:rPr>
          <w:rFonts w:eastAsia="Calibri"/>
        </w:rPr>
        <w:t>PSC</w:t>
      </w:r>
      <w:r w:rsidRPr="00EF4407">
        <w:rPr>
          <w:rFonts w:eastAsia="Calibri"/>
        </w:rPr>
        <w:t xml:space="preserve"> from moisture and</w:t>
      </w:r>
      <w:r w:rsidR="000C49E7" w:rsidRPr="00EF4407">
        <w:rPr>
          <w:rFonts w:eastAsia="Calibri"/>
        </w:rPr>
        <w:t xml:space="preserve"> it was</w:t>
      </w:r>
      <w:r w:rsidRPr="00EF4407">
        <w:rPr>
          <w:rFonts w:eastAsia="Calibri"/>
        </w:rPr>
        <w:t xml:space="preserve"> found on average that this increased the overall performance in all areas due to a better fill factor </w:t>
      </w:r>
      <w:r w:rsidR="00A56936" w:rsidRPr="00EF4407">
        <w:rPr>
          <w:rFonts w:eastAsia="Calibri"/>
        </w:rPr>
        <w:fldChar w:fldCharType="begin" w:fldLock="1"/>
      </w:r>
      <w:r w:rsidR="00656764">
        <w:rPr>
          <w:rFonts w:eastAsia="Calibri"/>
        </w:rPr>
        <w:instrText>ADDIN CSL_CITATION {"citationItems":[{"id":"ITEM-1","itemData":{"DOI":"10.1021/jz502703p","ISBN":"1948-7185","ISSN":"1948-7185","PMID":"26261960","abstract":"Hybrid perovskites represent a new paradigm for photovoltaics, which have the potential to overcome the performance limits of current technologies and achieve low cost and high versatility. However, an efficiency drop is often observed within the first few hundred hours of device operation, which could become an important issue. Here we demonstrate that the electrode?s metal migrating through the hole transporting material (HTM) layer and eventually contacting the perovskite is in part responsible for this early device degradation. We show that depositing the HTM within an insulating mesoporous ?buffer layer? comprising of Al2O3 nanoparticles, prevents the metal electrode migration while allowing for precise control of the HTM thickness. This enables an improvement in the solar cell fill factor and prevents degradation of the device after 350 hours of operation. Hybrid perovskites represent a new paradigm for photovoltaics, which have the potential to overcome the performance limits of current technologies and achieve low cost and high versatility. However, an efficiency drop is often observed within the first few hundred hours of device operation, which could become an important issue. Here we demonstrate that the electrode?s metal migrating through the hole transporting material (HTM) layer and eventually contacting the perovskite is in part responsible for this early device degradation. We show that depositing the HTM within an insulating mesoporous ?buffer layer? comprising of Al2O3 nanoparticles, prevents the metal electrode migration while allowing for precise control of the HTM thickness. This enables an improvement in the solar cell fill factor and prevents degradation of the device after 350 hours of operation.","author":[{"dropping-particle":"","family":"Guarnera","given":"Simone","non-dropping-particle":"","parse-names":false,"suffix":""},{"dropping-particle":"","family":"Abate","given":"Antonio","non-dropping-particle":"","parse-names":false,"suffix":""},{"dropping-particle":"","family":"Zhang","given":"Wei","non-dropping-particle":"","parse-names":false,"suffix":""},{"dropping-particle":"","family":"Foster","given":"Jamie M.","non-dropping-particle":"","parse-names":false,"suffix":""},{"dropping-particle":"","family":"Richardson","given":"Giles","non-dropping-particle":"","parse-names":false,"suffix":""},{"dropping-particle":"","family":"Petrozza","given":"Annamaria","non-dropping-particle":"","parse-names":false,"suffix":""},{"dropping-particle":"","family":"Snaith","given":"Henry J.","non-dropping-particle":"","parse-names":false,"suffix":""}],"container-title":"The Journal of Physical Chemistry Letters","id":"ITEM-1","issue":"3","issued":{"date-parts":[["2015","2","5"]]},"note":"From Duplicate 1 (Improving the long-term stability of perovskite solar cells with a porous Al2O3 buffer layer - Tvingstedt, Kristofer; Malinkiewicz, Olga; Baumann, Andreas; Deibel, Carsten; Snaith, Henry J.; Dyakonov, Vladimir; Bolink, Henk J.)\nAnd Duplicate 3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 2 O 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J.)\n\ndoi: 10.1021/jz502703p\n\nFrom Duplicate 3 (Improving the Long-Term Stability of Perovskite Solar Cells with a Porous Al 2 O 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J.)\nAnd Duplicate 2 (Improving the long-term stability of perovskite solar cells with a porous Al2O3 buffer layer - Guarnera, Simone; Abate, Antonio; Zhang, Wei; Foster, Jamie M.; Richardson, Giles; Petrozza, Annamaria; Snaith, Henry J.)\n\ndoi: 10.1021/jz502703p\n\nFrom Duplicate 3 (Improving the long-term stability of perovskite solar cells with a porous Al2O3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J.)\nAnd Duplicate 3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Al2O3 buffer layer - Guarnera, Simone; Abate, Antonio; Zhang, Wei; Foster, Jamie M.; Richardson, Giles; Petrozza, Annamaria; Snaith, Henry J.)\nAnd Duplicate 3 (Improving the long-term stability of perovskite solar cells with a porous Al2O3 buffer layer - Guarnera, Simone; Abate, Antonio; Zhang, Wei; Foster, Jamie M.; Richardson, Giles; Petrozza, Annamaria; Snaith, Henry J.)\n\ndoi: 10.1021/jz502703p","page":"432-437","publisher":"American Chemical Society","title":"Improving the Long-Term Stability of Perovskite Solar Cells with a Porous Al 2 O 3 Buffer Layer","type":"article-journal","volume":"6"},"uris":["http://www.mendeley.com/documents/?uuid=2af22a12-7699-43cc-b31a-dae3bbae028a"]}],"mendeley":{"formattedCitation":"[97]","plainTextFormattedCitation":"[97]","previouslyFormattedCitation":"[97]"},"properties":{"noteIndex":0},"schema":"https://github.com/citation-style-language/schema/raw/master/csl-citation.json"}</w:instrText>
      </w:r>
      <w:r w:rsidR="00A56936" w:rsidRPr="00EF4407">
        <w:rPr>
          <w:rFonts w:eastAsia="Calibri"/>
        </w:rPr>
        <w:fldChar w:fldCharType="separate"/>
      </w:r>
      <w:r w:rsidR="00FE640A" w:rsidRPr="00FE640A">
        <w:rPr>
          <w:rFonts w:eastAsia="Calibri"/>
          <w:noProof/>
        </w:rPr>
        <w:t>[97]</w:t>
      </w:r>
      <w:r w:rsidR="00A56936" w:rsidRPr="00EF4407">
        <w:rPr>
          <w:rFonts w:eastAsia="Calibri"/>
        </w:rPr>
        <w:fldChar w:fldCharType="end"/>
      </w:r>
      <w:r w:rsidRPr="00EF4407">
        <w:rPr>
          <w:rFonts w:eastAsia="Calibri"/>
        </w:rPr>
        <w:t>.</w:t>
      </w:r>
      <w:r w:rsidRPr="00EF4407">
        <w:t xml:space="preserve"> </w:t>
      </w:r>
      <w:r w:rsidRPr="00EF4407">
        <w:rPr>
          <w:rFonts w:eastAsia="Calibri"/>
        </w:rPr>
        <w:t xml:space="preserve">For an assessment of batches tested for 350 </w:t>
      </w:r>
      <w:r w:rsidR="0055410D" w:rsidRPr="00EF4407">
        <w:rPr>
          <w:rFonts w:eastAsia="Calibri"/>
        </w:rPr>
        <w:t>h</w:t>
      </w:r>
      <w:r w:rsidRPr="00EF4407">
        <w:rPr>
          <w:rFonts w:eastAsia="Calibri"/>
        </w:rPr>
        <w:t xml:space="preserve"> </w:t>
      </w:r>
      <w:r w:rsidR="00BD1B0B" w:rsidRPr="00EF4407">
        <w:rPr>
          <w:rFonts w:eastAsia="Calibri"/>
        </w:rPr>
        <w:t>at 1 solar intensity/</w:t>
      </w:r>
      <w:r w:rsidR="008202A2" w:rsidRPr="00EF4407">
        <w:rPr>
          <w:i/>
        </w:rPr>
        <w:t>V</w:t>
      </w:r>
      <w:r w:rsidR="008202A2" w:rsidRPr="00EF4407">
        <w:rPr>
          <w:vertAlign w:val="subscript"/>
        </w:rPr>
        <w:t>oc</w:t>
      </w:r>
      <w:r w:rsidR="00D948EB" w:rsidRPr="00EF4407">
        <w:rPr>
          <w:rFonts w:eastAsia="Calibri"/>
        </w:rPr>
        <w:t xml:space="preserve"> condition</w:t>
      </w:r>
      <w:r w:rsidR="00A20AE1" w:rsidRPr="00EF4407">
        <w:rPr>
          <w:rFonts w:eastAsia="Calibri"/>
        </w:rPr>
        <w:t>/</w:t>
      </w:r>
      <w:r w:rsidRPr="00EF4407">
        <w:rPr>
          <w:rFonts w:eastAsia="Calibri"/>
        </w:rPr>
        <w:t xml:space="preserve"> no UV filter</w:t>
      </w:r>
      <w:r w:rsidR="00A20AE1" w:rsidRPr="00EF4407">
        <w:rPr>
          <w:rFonts w:eastAsia="Calibri"/>
        </w:rPr>
        <w:t>/</w:t>
      </w:r>
      <w:r w:rsidRPr="00EF4407">
        <w:rPr>
          <w:rFonts w:eastAsia="Calibri"/>
        </w:rPr>
        <w:t>encapsulated</w:t>
      </w:r>
      <w:r w:rsidR="00A20AE1" w:rsidRPr="00EF4407">
        <w:rPr>
          <w:rFonts w:eastAsia="Calibri"/>
        </w:rPr>
        <w:t>/N</w:t>
      </w:r>
      <w:r w:rsidR="00A20AE1" w:rsidRPr="00EF4407">
        <w:rPr>
          <w:rFonts w:eastAsia="Calibri"/>
          <w:vertAlign w:val="subscript"/>
        </w:rPr>
        <w:t>2</w:t>
      </w:r>
      <w:r w:rsidRPr="00EF4407">
        <w:rPr>
          <w:rFonts w:eastAsia="Calibri"/>
        </w:rPr>
        <w:t>, performance</w:t>
      </w:r>
      <w:r w:rsidR="00607C12" w:rsidRPr="00EF4407">
        <w:rPr>
          <w:rFonts w:eastAsia="Calibri"/>
        </w:rPr>
        <w:t>s</w:t>
      </w:r>
      <w:r w:rsidRPr="00EF4407">
        <w:rPr>
          <w:rFonts w:eastAsia="Calibri"/>
        </w:rPr>
        <w:t xml:space="preserve"> stayed close to 90% of </w:t>
      </w:r>
      <w:r w:rsidR="00607C12" w:rsidRPr="00EF4407">
        <w:rPr>
          <w:rFonts w:eastAsia="Calibri"/>
        </w:rPr>
        <w:t xml:space="preserve">their </w:t>
      </w:r>
      <w:r w:rsidRPr="00EF4407">
        <w:rPr>
          <w:rFonts w:eastAsia="Calibri"/>
        </w:rPr>
        <w:t xml:space="preserve">original </w:t>
      </w:r>
      <w:r w:rsidR="00607C12" w:rsidRPr="00EF4407">
        <w:rPr>
          <w:rFonts w:eastAsia="Calibri"/>
        </w:rPr>
        <w:t xml:space="preserve">values </w:t>
      </w:r>
      <w:r w:rsidRPr="00EF4407">
        <w:rPr>
          <w:rFonts w:eastAsia="Calibri"/>
        </w:rPr>
        <w:t xml:space="preserve">and their most robust cell remained </w:t>
      </w:r>
      <w:r w:rsidR="000B4744" w:rsidRPr="00EF4407">
        <w:rPr>
          <w:rFonts w:eastAsia="Calibri"/>
        </w:rPr>
        <w:t xml:space="preserve">to </w:t>
      </w:r>
      <w:r w:rsidRPr="00EF4407">
        <w:rPr>
          <w:rFonts w:eastAsia="Calibri"/>
        </w:rPr>
        <w:t xml:space="preserve">within 5% of its </w:t>
      </w:r>
      <w:r w:rsidR="00986857" w:rsidRPr="00EF4407">
        <w:rPr>
          <w:rFonts w:eastAsia="Calibri"/>
        </w:rPr>
        <w:t>initial measurement</w:t>
      </w:r>
      <w:r w:rsidRPr="00EF4407">
        <w:rPr>
          <w:rFonts w:eastAsia="Calibri"/>
        </w:rPr>
        <w:t>.</w:t>
      </w:r>
    </w:p>
    <w:p w14:paraId="26FEA016" w14:textId="77777777" w:rsidR="008F0527" w:rsidRPr="00EF4407" w:rsidRDefault="00CB7F9D" w:rsidP="00D65B28">
      <w:pPr>
        <w:rPr>
          <w:rFonts w:eastAsia="Calibri"/>
        </w:rPr>
      </w:pPr>
      <w:r w:rsidRPr="00EF4407">
        <w:rPr>
          <w:rFonts w:eastAsia="Calibri"/>
        </w:rPr>
        <w:t>A batch of eight</w:t>
      </w:r>
      <w:r w:rsidR="005C44A2" w:rsidRPr="00EF4407">
        <w:rPr>
          <w:rFonts w:eastAsia="Calibri"/>
        </w:rPr>
        <w:t xml:space="preserve"> cells</w:t>
      </w:r>
      <w:r w:rsidR="00974CBF" w:rsidRPr="00EF4407">
        <w:rPr>
          <w:rFonts w:eastAsia="Calibri"/>
        </w:rPr>
        <w:t xml:space="preserve">, </w:t>
      </w:r>
      <w:r w:rsidRPr="00EF4407">
        <w:rPr>
          <w:rFonts w:eastAsia="Calibri"/>
        </w:rPr>
        <w:t>four</w:t>
      </w:r>
      <w:r w:rsidR="00974CBF" w:rsidRPr="00EF4407">
        <w:rPr>
          <w:rFonts w:eastAsia="Calibri"/>
        </w:rPr>
        <w:t xml:space="preserve"> control and </w:t>
      </w:r>
      <w:r w:rsidRPr="00EF4407">
        <w:rPr>
          <w:rFonts w:eastAsia="Calibri"/>
        </w:rPr>
        <w:t>four</w:t>
      </w:r>
      <w:r w:rsidR="00974CBF" w:rsidRPr="00EF4407">
        <w:rPr>
          <w:rFonts w:eastAsia="Calibri"/>
        </w:rPr>
        <w:t xml:space="preserve"> buffered</w:t>
      </w:r>
      <w:r w:rsidR="000B4744" w:rsidRPr="00EF4407">
        <w:rPr>
          <w:rFonts w:eastAsia="Calibri"/>
        </w:rPr>
        <w:t>,</w:t>
      </w:r>
      <w:r w:rsidR="00974CBF" w:rsidRPr="00EF4407">
        <w:rPr>
          <w:rFonts w:eastAsia="Calibri"/>
        </w:rPr>
        <w:t xml:space="preserve"> had a large variation which overlapped with the results of the </w:t>
      </w:r>
      <w:r w:rsidR="006D0B29" w:rsidRPr="00EF4407">
        <w:rPr>
          <w:rFonts w:eastAsia="Calibri"/>
        </w:rPr>
        <w:t>control,</w:t>
      </w:r>
      <w:r w:rsidR="00974CBF" w:rsidRPr="00EF4407">
        <w:rPr>
          <w:rFonts w:eastAsia="Calibri"/>
        </w:rPr>
        <w:t xml:space="preserve"> but the average performance parameters were higher.</w:t>
      </w:r>
    </w:p>
    <w:p w14:paraId="115044DD" w14:textId="77777777" w:rsidR="008F0527" w:rsidRPr="00EF4407" w:rsidRDefault="00D37188" w:rsidP="00D65B28">
      <w:r w:rsidRPr="00EF4407">
        <w:rPr>
          <w:rFonts w:eastAsia="Calibri"/>
        </w:rPr>
        <w:t xml:space="preserve"> </w:t>
      </w:r>
      <w:r w:rsidR="00A223ED" w:rsidRPr="00EF4407">
        <w:rPr>
          <w:noProof/>
        </w:rPr>
        <w:drawing>
          <wp:inline distT="0" distB="0" distL="0" distR="0" wp14:anchorId="353092A7" wp14:editId="2376ECFB">
            <wp:extent cx="1903730" cy="2578100"/>
            <wp:effectExtent l="19050" t="0" r="127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l="41797" t="12151" r="33273" b="28006"/>
                    <a:stretch>
                      <a:fillRect/>
                    </a:stretch>
                  </pic:blipFill>
                  <pic:spPr bwMode="auto">
                    <a:xfrm>
                      <a:off x="0" y="0"/>
                      <a:ext cx="1903730" cy="2578100"/>
                    </a:xfrm>
                    <a:prstGeom prst="rect">
                      <a:avLst/>
                    </a:prstGeom>
                    <a:noFill/>
                    <a:ln w="9525">
                      <a:noFill/>
                      <a:miter lim="800000"/>
                      <a:headEnd/>
                      <a:tailEnd/>
                    </a:ln>
                  </pic:spPr>
                </pic:pic>
              </a:graphicData>
            </a:graphic>
          </wp:inline>
        </w:drawing>
      </w:r>
      <w:r w:rsidR="00A223ED" w:rsidRPr="00EF4407">
        <w:rPr>
          <w:noProof/>
        </w:rPr>
        <w:drawing>
          <wp:inline distT="0" distB="0" distL="0" distR="0" wp14:anchorId="246E2AA2" wp14:editId="31664D56">
            <wp:extent cx="2698115" cy="2028825"/>
            <wp:effectExtent l="19050" t="0" r="698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srcRect/>
                    <a:stretch>
                      <a:fillRect/>
                    </a:stretch>
                  </pic:blipFill>
                  <pic:spPr bwMode="auto">
                    <a:xfrm>
                      <a:off x="0" y="0"/>
                      <a:ext cx="2698115" cy="2028825"/>
                    </a:xfrm>
                    <a:prstGeom prst="rect">
                      <a:avLst/>
                    </a:prstGeom>
                    <a:noFill/>
                    <a:ln w="9525">
                      <a:noFill/>
                      <a:miter lim="800000"/>
                      <a:headEnd/>
                      <a:tailEnd/>
                    </a:ln>
                  </pic:spPr>
                </pic:pic>
              </a:graphicData>
            </a:graphic>
          </wp:inline>
        </w:drawing>
      </w:r>
    </w:p>
    <w:p w14:paraId="4F6E7B3C" w14:textId="7971341C" w:rsidR="008F0527" w:rsidRPr="00EF4407" w:rsidRDefault="00974CBF" w:rsidP="00676C17">
      <w:pPr>
        <w:pStyle w:val="Figures"/>
      </w:pPr>
      <w:r w:rsidRPr="00EF4407">
        <w:t xml:space="preserve">Figure </w:t>
      </w:r>
      <w:fldSimple w:instr=" SEQ Figure \* ARABIC ">
        <w:r w:rsidR="009B4740">
          <w:rPr>
            <w:noProof/>
          </w:rPr>
          <w:t>18</w:t>
        </w:r>
      </w:fldSimple>
      <w:r w:rsidRPr="00EF4407">
        <w:t>:</w:t>
      </w:r>
      <w:r w:rsidR="00EA23B8" w:rsidRPr="00EA23B8">
        <w:t xml:space="preserve"> </w:t>
      </w:r>
      <w:r w:rsidR="00EA23B8">
        <w:t>"Reprinted (adapted) with permission from (</w:t>
      </w:r>
      <w:r w:rsidR="00DD724D" w:rsidRPr="00DD724D">
        <w:t>Chem. Mater., 2013, 25 (22), pp 4613–4618</w:t>
      </w:r>
      <w:r w:rsidR="00EA23B8">
        <w:t xml:space="preserve">). Copyright (2015) American Chemical Society." </w:t>
      </w:r>
      <w:r w:rsidRPr="00EF4407">
        <w:t xml:space="preserve">Statistics of normalized JV parameters of encapsulated cells with (black dots) and without (white dots) buffer layer, under </w:t>
      </w:r>
      <w:r w:rsidR="002B3030" w:rsidRPr="00EF4407">
        <w:t xml:space="preserve">1.5 </w:t>
      </w:r>
      <w:r w:rsidRPr="00EF4407">
        <w:t>AM</w:t>
      </w:r>
      <w:r w:rsidR="002B3030" w:rsidRPr="00EF4407">
        <w:t xml:space="preserve"> </w:t>
      </w:r>
      <w:r w:rsidRPr="00EF4407">
        <w:t xml:space="preserve">G illumination condition (4-cells for each type). The cells were encapsulated and maintained at </w:t>
      </w:r>
      <w:r w:rsidR="008202A2" w:rsidRPr="006E3DD7">
        <w:t>V</w:t>
      </w:r>
      <w:r w:rsidR="008202A2" w:rsidRPr="006E3DD7">
        <w:rPr>
          <w:vertAlign w:val="subscript"/>
        </w:rPr>
        <w:t>oc</w:t>
      </w:r>
      <w:r w:rsidRPr="00EF4407">
        <w:t xml:space="preserve"> condition during the Ageing </w:t>
      </w:r>
      <w:r w:rsidR="002C0364" w:rsidRPr="00EF4407">
        <w:t>(</w:t>
      </w:r>
      <w:r w:rsidR="002119D4">
        <w:t>reproduced</w:t>
      </w:r>
      <w:r w:rsidR="002C0364" w:rsidRPr="00EF4407">
        <w:t xml:space="preserve"> with permission from Ref. </w:t>
      </w:r>
      <w:r w:rsidR="00E056A5" w:rsidRPr="00EF4407">
        <w:fldChar w:fldCharType="begin" w:fldLock="1"/>
      </w:r>
      <w:r w:rsidR="00656764">
        <w:instrText>ADDIN CSL_CITATION {"citationItems":[{"id":"ITEM-1","itemData":{"DOI":"10.1021/jz502703p","ISBN":"1948-7185","ISSN":"1948-7185","PMID":"26261960","abstract":"Hybrid perovskites represent a new paradigm for photovoltaics, which have the potential to overcome the performance limits of current technologies and achieve low cost and high versatility. However, an efficiency drop is often observed within the first few hundred hours of device operation, which could become an important issue. Here we demonstrate that the electrode?s metal migrating through the hole transporting material (HTM) layer and eventually contacting the perovskite is in part responsible for this early device degradation. We show that depositing the HTM within an insulating mesoporous ?buffer layer? comprising of Al2O3 nanoparticles, prevents the metal electrode migration while allowing for precise control of the HTM thickness. This enables an improvement in the solar cell fill factor and prevents degradation of the device after 350 hours of operation. Hybrid perovskites represent a new paradigm for photovoltaics, which have the potential to overcome the performance limits of current technologies and achieve low cost and high versatility. However, an efficiency drop is often observed within the first few hundred hours of device operation, which could become an important issue. Here we demonstrate that the electrode?s metal migrating through the hole transporting material (HTM) layer and eventually contacting the perovskite is in part responsible for this early device degradation. We show that depositing the HTM within an insulating mesoporous ?buffer layer? comprising of Al2O3 nanoparticles, prevents the metal electrode migration while allowing for precise control of the HTM thickness. This enables an improvement in the solar cell fill factor and prevents degradation of the device after 350 hours of operation.","author":[{"dropping-particle":"","family":"Guarnera","given":"Simone","non-dropping-particle":"","parse-names":false,"suffix":""},{"dropping-particle":"","family":"Abate","given":"Antonio","non-dropping-particle":"","parse-names":false,"suffix":""},{"dropping-particle":"","family":"Zhang","given":"Wei","non-dropping-particle":"","parse-names":false,"suffix":""},{"dropping-particle":"","family":"Foster","given":"Jamie M.","non-dropping-particle":"","parse-names":false,"suffix":""},{"dropping-particle":"","family":"Richardson","given":"Giles","non-dropping-particle":"","parse-names":false,"suffix":""},{"dropping-particle":"","family":"Petrozza","given":"Annamaria","non-dropping-particle":"","parse-names":false,"suffix":""},{"dropping-particle":"","family":"Snaith","given":"Henry J.","non-dropping-particle":"","parse-names":false,"suffix":""}],"container-title":"The Journal of Physical Chemistry Letters","id":"ITEM-1","issue":"3","issued":{"date-parts":[["2015","2","5"]]},"note":"From Duplicate 1 (Improving the long-term stability of perovskite solar cells with a porous Al2O3 buffer layer - Tvingstedt, Kristofer; Malinkiewicz, Olga; Baumann, Andreas; Deibel, Carsten; Snaith, Henry J.; Dyakonov, Vladimir; Bolink, Henk J.)\nAnd Duplicate 3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 2 O 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J.)\n\ndoi: 10.1021/jz502703p\n\nFrom Duplicate 3 (Improving the Long-Term Stability of Perovskite Solar Cells with a Porous Al 2 O 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J.)\nAnd Duplicate 2 (Improving the long-term stability of perovskite solar cells with a porous Al2O3 buffer layer - Guarnera, Simone; Abate, Antonio; Zhang, Wei; Foster, Jamie M.; Richardson, Giles; Petrozza, Annamaria; Snaith, Henry J.)\n\ndoi: 10.1021/jz502703p\n\nFrom Duplicate 3 (Improving the long-term stability of perovskite solar cells with a porous Al2O3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J.)\nAnd Duplicate 3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Al2O3 buffer layer - Guarnera, Simone; Abate, Antonio; Zhang, Wei; Foster, Jamie M.; Richardson, Giles; Petrozza, Annamaria; Snaith, Henry J.)\nAnd Duplicate 3 (Improving the long-term stability of perovskite solar cells with a porous Al2O3 buffer layer - Guarnera, Simone; Abate, Antonio; Zhang, Wei; Foster, Jamie M.; Richardson, Giles; Petrozza, Annamaria; Snaith, Henry J.)\n\ndoi: 10.1021/jz502703p","page":"432-437","publisher":"American Chemical Society","title":"Improving the Long-Term Stability of Perovskite Solar Cells with a Porous Al 2 O 3 Buffer Layer","type":"article-journal","volume":"6"},"uris":["http://www.mendeley.com/documents/?uuid=2af22a12-7699-43cc-b31a-dae3bbae028a"]}],"mendeley":{"formattedCitation":"[97]","plainTextFormattedCitation":"[97]","previouslyFormattedCitation":"[97]"},"properties":{"noteIndex":0},"schema":"https://github.com/citation-style-language/schema/raw/master/csl-citation.json"}</w:instrText>
      </w:r>
      <w:r w:rsidR="00E056A5" w:rsidRPr="00EF4407">
        <w:fldChar w:fldCharType="separate"/>
      </w:r>
      <w:r w:rsidR="00FE640A" w:rsidRPr="00FE640A">
        <w:rPr>
          <w:i w:val="0"/>
          <w:noProof/>
        </w:rPr>
        <w:t>[97]</w:t>
      </w:r>
      <w:r w:rsidR="00E056A5" w:rsidRPr="00EF4407">
        <w:fldChar w:fldCharType="end"/>
      </w:r>
      <w:r w:rsidR="002C0364" w:rsidRPr="00EF4407">
        <w:t>)</w:t>
      </w:r>
      <w:r w:rsidRPr="00EF4407">
        <w:t>.</w:t>
      </w:r>
    </w:p>
    <w:p w14:paraId="5C7A7DAE" w14:textId="51AC38DF" w:rsidR="005C44A2" w:rsidRPr="00EF4407" w:rsidRDefault="00494BEA" w:rsidP="00D65B28">
      <w:r w:rsidRPr="00EF4407">
        <w:t xml:space="preserve">Other work </w:t>
      </w:r>
      <w:r w:rsidR="001B7BA6" w:rsidRPr="00EF4407">
        <w:t xml:space="preserve">with buffer layers </w:t>
      </w:r>
      <w:r w:rsidRPr="00EF4407">
        <w:t xml:space="preserve">by another </w:t>
      </w:r>
      <w:r w:rsidR="001B7BA6" w:rsidRPr="00EF4407">
        <w:t xml:space="preserve">research team </w:t>
      </w:r>
      <w:r w:rsidRPr="00EF4407">
        <w:t xml:space="preserve">involved </w:t>
      </w:r>
      <w:r w:rsidR="001B7BA6" w:rsidRPr="00EF4407">
        <w:t xml:space="preserve">using </w:t>
      </w:r>
      <w:r w:rsidR="003633E0" w:rsidRPr="00EF4407">
        <w:t>atomic layer d</w:t>
      </w:r>
      <w:r w:rsidR="001B7BA6" w:rsidRPr="00EF4407">
        <w:t>eposition (ALD)</w:t>
      </w:r>
      <w:r w:rsidRPr="00EF4407">
        <w:t xml:space="preserve">. </w:t>
      </w:r>
      <w:r w:rsidR="001B7BA6" w:rsidRPr="00EF4407">
        <w:t xml:space="preserve">Alumina deposited </w:t>
      </w:r>
      <w:r w:rsidR="000E59F8" w:rsidRPr="00EF4407">
        <w:t xml:space="preserve">on top of the </w:t>
      </w:r>
      <w:r w:rsidR="00E109F0" w:rsidRPr="00EF4407">
        <w:t>HTM with parameters</w:t>
      </w:r>
      <w:r w:rsidR="00BA350A" w:rsidRPr="00EF4407">
        <w:t>:</w:t>
      </w:r>
      <w:r w:rsidR="00E109F0" w:rsidRPr="00EF4407">
        <w:t xml:space="preserve"> 70</w:t>
      </w:r>
      <w:r w:rsidR="00974CBF" w:rsidRPr="00EF4407">
        <w:t>°C, optimum 0.3</w:t>
      </w:r>
      <w:r w:rsidR="00685FC2" w:rsidRPr="00EF4407">
        <w:t xml:space="preserve"> </w:t>
      </w:r>
      <w:r w:rsidR="00974CBF" w:rsidRPr="00EF4407">
        <w:t>nm thick, from a 3</w:t>
      </w:r>
      <w:r w:rsidR="005C549C" w:rsidRPr="00EF4407">
        <w:t xml:space="preserve"> nm</w:t>
      </w:r>
      <w:r w:rsidR="00974CBF" w:rsidRPr="00EF4407">
        <w:t xml:space="preserve"> x 0.1</w:t>
      </w:r>
      <w:r w:rsidR="00685FC2" w:rsidRPr="00EF4407">
        <w:t xml:space="preserve"> </w:t>
      </w:r>
      <w:r w:rsidR="00974CBF" w:rsidRPr="00EF4407">
        <w:t>nm</w:t>
      </w:r>
      <w:r w:rsidR="00E109F0" w:rsidRPr="00EF4407">
        <w:t>/</w:t>
      </w:r>
      <w:r w:rsidR="00974CBF" w:rsidRPr="00EF4407">
        <w:t>cycle increases the stability of a batch of 30 cells (</w:t>
      </w:r>
      <w:r w:rsidR="00053A10" w:rsidRPr="00EF4407">
        <w:t>RT</w:t>
      </w:r>
      <w:r w:rsidR="007B77D2" w:rsidRPr="00EF4407">
        <w:t xml:space="preserve">/ </w:t>
      </w:r>
      <w:r w:rsidR="00974CBF" w:rsidRPr="00EF4407">
        <w:t>50% variable humidity</w:t>
      </w:r>
      <w:r w:rsidR="00E109F0" w:rsidRPr="00EF4407">
        <w:t>/</w:t>
      </w:r>
      <w:r w:rsidR="00974CBF" w:rsidRPr="00EF4407">
        <w:t xml:space="preserve">stored 24 </w:t>
      </w:r>
      <w:r w:rsidR="00BA350A" w:rsidRPr="00EF4407">
        <w:t>d</w:t>
      </w:r>
      <w:r w:rsidR="00974CBF" w:rsidRPr="00EF4407">
        <w:t xml:space="preserve">) to an average of 90% of their initial value </w:t>
      </w:r>
      <w:r w:rsidR="00E056A5" w:rsidRPr="00EF4407">
        <w:fldChar w:fldCharType="begin" w:fldLock="1"/>
      </w:r>
      <w:r w:rsidR="0011391E">
        <w:instrText>ADDIN CSL_CITATION {"citationItems":[{"id":"ITEM-1","itemData":{"DOI":"10.1039/C4TA06128D","ISBN":"2050-7488","ISSN":"2050-7488","abstract":"The high polarity of water molecules inevitably causes the decomposition of perovskites. We retard the degradation by introducing an ultrathin ALD–Al 2 O 3 layer, which has almost no negative effect on performance.","author":[{"dropping-particle":"","family":"Dong","given":"Xu","non-dropping-particle":"","parse-names":false,"suffix":""},{"dropping-particle":"","family":"Fang","given":"Xiang","non-dropping-particle":"","parse-names":false,"suffix":""},{"dropping-particle":"","family":"Lv","given":"Minghang","non-dropping-particle":"","parse-names":false,"suffix":""},{"dropping-particle":"","family":"Lin","given":"Bencai","non-dropping-particle":"","parse-names":false,"suffix":""},{"dropping-particle":"","family":"Zhang","given":"Shuai","non-dropping-particle":"","parse-names":false,"suffix":""},{"dropping-particle":"","family":"Ding","given":"Jianning","non-dropping-particle":"","parse-names":false,"suffix":""},{"dropping-particle":"","family":"Yuan","given":"Ningyi","non-dropping-particle":"","parse-names":false,"suffix":""}],"container-title":"Journal of Materials Chemistry A","id":"ITEM-1","issue":"10","issued":{"date-parts":[["2015"]]},"page":"5360-5367","publisher":"The Royal Society of Chemistry","title":"Improvement of the humidity stability of organic–inorganic perovskite solar cells using ultrathin Al 2 O 3 layers prepared by atomic layer deposition","type":"article-journal","volume":"3"},"uris":["http://www.mendeley.com/documents/?uuid=b95c9ce5-adf0-43c4-932a-830f1f658a66"]}],"mendeley":{"formattedCitation":"[74]","plainTextFormattedCitation":"[74]","previouslyFormattedCitation":"[74]"},"properties":{"noteIndex":0},"schema":"https://github.com/citation-style-language/schema/raw/master/csl-citation.json"}</w:instrText>
      </w:r>
      <w:r w:rsidR="00E056A5" w:rsidRPr="00EF4407">
        <w:fldChar w:fldCharType="separate"/>
      </w:r>
      <w:r w:rsidR="0011391E" w:rsidRPr="0011391E">
        <w:rPr>
          <w:noProof/>
        </w:rPr>
        <w:t>[74]</w:t>
      </w:r>
      <w:r w:rsidR="00E056A5" w:rsidRPr="00EF4407">
        <w:fldChar w:fldCharType="end"/>
      </w:r>
      <w:r w:rsidR="00974CBF" w:rsidRPr="00EF4407">
        <w:t>.</w:t>
      </w:r>
    </w:p>
    <w:p w14:paraId="62346C4D" w14:textId="77777777" w:rsidR="00D9645E" w:rsidRPr="00EF4407" w:rsidRDefault="00974CBF" w:rsidP="00D65B28">
      <w:r w:rsidRPr="00EF4407">
        <w:t xml:space="preserve">Without this </w:t>
      </w:r>
      <w:r w:rsidR="00BA350A" w:rsidRPr="00EF4407">
        <w:t>ALD coating</w:t>
      </w:r>
      <w:r w:rsidR="00AB65D7" w:rsidRPr="00EF4407">
        <w:t>,</w:t>
      </w:r>
      <w:r w:rsidRPr="00EF4407">
        <w:t xml:space="preserve"> performance is </w:t>
      </w:r>
      <w:r w:rsidR="006D0B29" w:rsidRPr="00EF4407">
        <w:t>better,</w:t>
      </w:r>
      <w:r w:rsidRPr="00EF4407">
        <w:t xml:space="preserve"> but stabi</w:t>
      </w:r>
      <w:r w:rsidR="000428D4" w:rsidRPr="00EF4407">
        <w:t>lity was severely compromised</w:t>
      </w:r>
      <w:r w:rsidR="00347ADD" w:rsidRPr="00EF4407">
        <w:t>;</w:t>
      </w:r>
      <w:r w:rsidR="000428D4" w:rsidRPr="00EF4407">
        <w:t xml:space="preserve"> five</w:t>
      </w:r>
      <w:r w:rsidRPr="00EF4407">
        <w:t xml:space="preserve"> </w:t>
      </w:r>
      <w:r w:rsidR="00347ADD" w:rsidRPr="00EF4407">
        <w:t xml:space="preserve">of these films </w:t>
      </w:r>
      <w:r w:rsidRPr="00EF4407">
        <w:t xml:space="preserve">showed the performance to be reduced substantially and </w:t>
      </w:r>
      <w:r w:rsidR="00E2487A" w:rsidRPr="00EF4407">
        <w:t xml:space="preserve">seven </w:t>
      </w:r>
      <w:r w:rsidR="00C97337" w:rsidRPr="00EF4407">
        <w:t xml:space="preserve">demonstrated </w:t>
      </w:r>
      <w:r w:rsidRPr="00EF4407">
        <w:t xml:space="preserve">a very low performance. Electrical impedance analysis </w:t>
      </w:r>
      <w:r w:rsidR="00C97337" w:rsidRPr="00EF4407">
        <w:t xml:space="preserve">measurements </w:t>
      </w:r>
      <w:r w:rsidR="004950BD" w:rsidRPr="00EF4407">
        <w:t>of,</w:t>
      </w:r>
      <w:r w:rsidRPr="00EF4407">
        <w:t xml:space="preserve"> series, recombination </w:t>
      </w:r>
      <w:r w:rsidR="00D20594" w:rsidRPr="00EF4407">
        <w:t>and, hole-transport resistance</w:t>
      </w:r>
      <w:r w:rsidR="00C712D4" w:rsidRPr="00EF4407">
        <w:t>,</w:t>
      </w:r>
      <w:r w:rsidR="00D20594" w:rsidRPr="00EF4407">
        <w:t xml:space="preserve"> </w:t>
      </w:r>
      <w:r w:rsidRPr="00EF4407">
        <w:t xml:space="preserve">all were </w:t>
      </w:r>
      <w:r w:rsidR="00C712D4" w:rsidRPr="00EF4407">
        <w:t xml:space="preserve">higher </w:t>
      </w:r>
      <w:r w:rsidRPr="00EF4407">
        <w:t xml:space="preserve">as a result of the layers of alumina. </w:t>
      </w:r>
    </w:p>
    <w:p w14:paraId="102BBBFD" w14:textId="77777777" w:rsidR="00D9645E" w:rsidRPr="00EF4407" w:rsidRDefault="00A223ED" w:rsidP="00D65B28">
      <w:r w:rsidRPr="00EF4407">
        <w:rPr>
          <w:noProof/>
        </w:rPr>
        <w:lastRenderedPageBreak/>
        <w:drawing>
          <wp:inline distT="0" distB="0" distL="0" distR="0" wp14:anchorId="3CB1B6D5" wp14:editId="08BFD403">
            <wp:extent cx="2658110" cy="1924050"/>
            <wp:effectExtent l="1905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2658110" cy="1924050"/>
                    </a:xfrm>
                    <a:prstGeom prst="rect">
                      <a:avLst/>
                    </a:prstGeom>
                    <a:noFill/>
                    <a:ln w="9525">
                      <a:noFill/>
                      <a:miter lim="800000"/>
                      <a:headEnd/>
                      <a:tailEnd/>
                    </a:ln>
                  </pic:spPr>
                </pic:pic>
              </a:graphicData>
            </a:graphic>
          </wp:inline>
        </w:drawing>
      </w:r>
    </w:p>
    <w:p w14:paraId="78D78F9B" w14:textId="63559D67" w:rsidR="00D9645E" w:rsidRPr="00EF4407" w:rsidRDefault="00974CBF" w:rsidP="00676C17">
      <w:pPr>
        <w:pStyle w:val="Figures"/>
      </w:pPr>
      <w:bookmarkStart w:id="279" w:name="_Toc465696861"/>
      <w:r w:rsidRPr="00EF4407">
        <w:t xml:space="preserve">Figure </w:t>
      </w:r>
      <w:fldSimple w:instr=" SEQ Figure \* ARABIC ">
        <w:r w:rsidR="009B4740">
          <w:rPr>
            <w:noProof/>
          </w:rPr>
          <w:t>19</w:t>
        </w:r>
      </w:fldSimple>
      <w:r w:rsidRPr="00EF4407">
        <w:t xml:space="preserve">: The histogram of the PCE of thirty solar cells after 24 days in air compared with the original efficiency </w:t>
      </w:r>
      <w:r w:rsidR="009B350A" w:rsidRPr="00013B70">
        <w:t xml:space="preserve">hydration </w:t>
      </w:r>
      <w:r w:rsidR="009B350A" w:rsidRPr="002766EE">
        <w:t xml:space="preserve">Reproduced (“Adapted” or “in part”) from { J. Mater. Chem. A, 2015,3, 5360-5367} or </w:t>
      </w:r>
      <w:r w:rsidR="009B350A" w:rsidRPr="00013B70">
        <w:t xml:space="preserve">Ref. </w:t>
      </w:r>
      <w:r w:rsidR="009B350A" w:rsidRPr="00013B70">
        <w:fldChar w:fldCharType="begin"/>
      </w:r>
      <w:r w:rsidR="009B350A" w:rsidRPr="00013B70">
        <w:instrText>ADDIN RW.CITE{{37607 Leguy,AurelienM.A. 2015}}</w:instrText>
      </w:r>
      <w:r w:rsidR="009B350A" w:rsidRPr="00013B70">
        <w:fldChar w:fldCharType="separate"/>
      </w:r>
      <w:r w:rsidR="009B350A" w:rsidRPr="00013B70">
        <w:t>[74]</w:t>
      </w:r>
      <w:r w:rsidR="009B350A" w:rsidRPr="00013B70">
        <w:fldChar w:fldCharType="end"/>
      </w:r>
      <w:r w:rsidR="009B350A" w:rsidRPr="002766EE">
        <w:t xml:space="preserve"> with permission of The Royal Society of Chemistry</w:t>
      </w:r>
      <w:bookmarkEnd w:id="279"/>
    </w:p>
    <w:p w14:paraId="00AD1E14" w14:textId="081E9A56" w:rsidR="007D319C" w:rsidRPr="00EF4407" w:rsidRDefault="00974CBF" w:rsidP="00D65B28">
      <w:pPr>
        <w:rPr>
          <w:lang w:eastAsia="en-US"/>
        </w:rPr>
      </w:pPr>
      <w:r w:rsidRPr="00EF4407">
        <w:rPr>
          <w:lang w:eastAsia="en-US"/>
        </w:rPr>
        <w:t xml:space="preserve">This method of </w:t>
      </w:r>
      <w:r w:rsidR="00AB65D7" w:rsidRPr="00EF4407">
        <w:rPr>
          <w:lang w:eastAsia="en-US"/>
        </w:rPr>
        <w:t xml:space="preserve">using </w:t>
      </w:r>
      <w:r w:rsidRPr="00EF4407">
        <w:rPr>
          <w:lang w:eastAsia="en-US"/>
        </w:rPr>
        <w:t xml:space="preserve">ALD </w:t>
      </w:r>
      <w:r w:rsidR="00672E15" w:rsidRPr="00EF4407">
        <w:rPr>
          <w:lang w:eastAsia="en-US"/>
        </w:rPr>
        <w:t xml:space="preserve">for cell fabrication for one of the </w:t>
      </w:r>
      <w:r w:rsidRPr="00EF4407">
        <w:rPr>
          <w:lang w:eastAsia="en-US"/>
        </w:rPr>
        <w:t>layer</w:t>
      </w:r>
      <w:r w:rsidR="00672E15" w:rsidRPr="00EF4407">
        <w:rPr>
          <w:lang w:eastAsia="en-US"/>
        </w:rPr>
        <w:t>s</w:t>
      </w:r>
      <w:r w:rsidRPr="00EF4407">
        <w:rPr>
          <w:lang w:eastAsia="en-US"/>
        </w:rPr>
        <w:t xml:space="preserve"> has also been used to provide over 30 days of stability in ambient </w:t>
      </w:r>
      <w:r w:rsidR="00E85F4B" w:rsidRPr="00EF4407">
        <w:rPr>
          <w:lang w:eastAsia="en-US"/>
        </w:rPr>
        <w:t xml:space="preserve">air </w:t>
      </w:r>
      <w:r w:rsidRPr="00EF4407">
        <w:rPr>
          <w:lang w:eastAsia="en-US"/>
        </w:rPr>
        <w:t xml:space="preserve">for memory based devices </w:t>
      </w:r>
      <w:r w:rsidR="00E056A5" w:rsidRPr="00EF4407">
        <w:rPr>
          <w:lang w:eastAsia="en-US"/>
        </w:rPr>
        <w:fldChar w:fldCharType="begin" w:fldLock="1"/>
      </w:r>
      <w:r w:rsidR="00656764">
        <w:rPr>
          <w:lang w:eastAsia="en-US"/>
        </w:rPr>
        <w:instrText>ADDIN CSL_CITATION {"citationItems":[{"id":"ITEM-1","itemData":{"DOI":"10.1038/s41598-017-00778-5","ISSN":"2045-2322","author":[{"dropping-particle":"","family":"Hwang","given":"Bohee","non-dropping-particle":"","parse-names":false,"suffix":""},{"dropping-particle":"","family":"Lee","given":"Jang-sik","non-dropping-particle":"","parse-names":false,"suffix":""}],"container-title":"Scientific Reports","id":"ITEM-1","issue":"1","issued":{"date-parts":[["2017","12","6"]]},"page":"673","publisher":"Springer US","title":"Hybrid Organic-Inorganic Perovskite Memory with Long-Term Stability in Air","type":"article-journal","volume":"7"},"uris":["http://www.mendeley.com/documents/?uuid=a4fbc435-deea-4b17-8269-441a90f9c47a"]}],"mendeley":{"formattedCitation":"[98]","plainTextFormattedCitation":"[98]","previouslyFormattedCitation":"[98]"},"properties":{"noteIndex":0},"schema":"https://github.com/citation-style-language/schema/raw/master/csl-citation.json"}</w:instrText>
      </w:r>
      <w:r w:rsidR="00E056A5" w:rsidRPr="00EF4407">
        <w:rPr>
          <w:lang w:eastAsia="en-US"/>
        </w:rPr>
        <w:fldChar w:fldCharType="separate"/>
      </w:r>
      <w:r w:rsidR="00FE640A" w:rsidRPr="00FE640A">
        <w:rPr>
          <w:noProof/>
          <w:lang w:eastAsia="en-US"/>
        </w:rPr>
        <w:t>[98]</w:t>
      </w:r>
      <w:r w:rsidR="00E056A5" w:rsidRPr="00EF4407">
        <w:rPr>
          <w:lang w:eastAsia="en-US"/>
        </w:rPr>
        <w:fldChar w:fldCharType="end"/>
      </w:r>
      <w:r w:rsidR="00791233" w:rsidRPr="00EF4407">
        <w:rPr>
          <w:lang w:eastAsia="en-US"/>
        </w:rPr>
        <w:t xml:space="preserve"> but whether this is a manufacturable technique that can be applied for commercialization would </w:t>
      </w:r>
      <w:r w:rsidR="00A14A11" w:rsidRPr="00EF4407">
        <w:rPr>
          <w:lang w:eastAsia="en-US"/>
        </w:rPr>
        <w:t>require further investigation</w:t>
      </w:r>
      <w:r w:rsidR="001442D0" w:rsidRPr="00EF4407">
        <w:rPr>
          <w:lang w:eastAsia="en-US"/>
        </w:rPr>
        <w:t xml:space="preserve"> as </w:t>
      </w:r>
      <w:r w:rsidR="00791233" w:rsidRPr="00EF4407">
        <w:rPr>
          <w:lang w:eastAsia="en-US"/>
        </w:rPr>
        <w:t>it requires expensive equipment and takes a long time</w:t>
      </w:r>
      <w:r w:rsidRPr="00EF4407">
        <w:rPr>
          <w:lang w:eastAsia="en-US"/>
        </w:rPr>
        <w:t>.</w:t>
      </w:r>
    </w:p>
    <w:p w14:paraId="0C67A6FB" w14:textId="77777777" w:rsidR="00F57E01" w:rsidRPr="00EF4407" w:rsidRDefault="00F57E01" w:rsidP="00D65B28">
      <w:pPr>
        <w:pStyle w:val="Subtitle"/>
        <w:rPr>
          <w:rStyle w:val="SubtleReference"/>
          <w:rFonts w:eastAsia="Calibri"/>
        </w:rPr>
      </w:pPr>
    </w:p>
    <w:p w14:paraId="7F7DAA1F" w14:textId="77777777" w:rsidR="008F0527" w:rsidRPr="00EF4407" w:rsidRDefault="00974CBF" w:rsidP="003C19A1">
      <w:pPr>
        <w:pStyle w:val="Heading2"/>
        <w:rPr>
          <w:rStyle w:val="SubtleReference"/>
          <w:smallCaps w:val="0"/>
          <w:color w:val="auto"/>
        </w:rPr>
      </w:pPr>
      <w:bookmarkStart w:id="280" w:name="_Toc530166442"/>
      <w:bookmarkStart w:id="281" w:name="_Toc530166577"/>
      <w:bookmarkStart w:id="282" w:name="_Toc530167129"/>
      <w:bookmarkStart w:id="283" w:name="_Toc530167270"/>
      <w:bookmarkStart w:id="284" w:name="_Toc4264490"/>
      <w:r w:rsidRPr="00EF4407">
        <w:rPr>
          <w:rStyle w:val="SubtleReference"/>
          <w:smallCaps w:val="0"/>
          <w:color w:val="auto"/>
        </w:rPr>
        <w:t xml:space="preserve">Summary of </w:t>
      </w:r>
      <w:r w:rsidR="00BD5A18" w:rsidRPr="00EF4407">
        <w:rPr>
          <w:rStyle w:val="SubtleReference"/>
          <w:smallCaps w:val="0"/>
          <w:color w:val="auto"/>
        </w:rPr>
        <w:t>section</w:t>
      </w:r>
      <w:r w:rsidRPr="00EF4407">
        <w:rPr>
          <w:rStyle w:val="SubtleReference"/>
          <w:smallCaps w:val="0"/>
          <w:color w:val="auto"/>
        </w:rPr>
        <w:t xml:space="preserve"> 3</w:t>
      </w:r>
      <w:bookmarkEnd w:id="280"/>
      <w:bookmarkEnd w:id="281"/>
      <w:bookmarkEnd w:id="282"/>
      <w:bookmarkEnd w:id="283"/>
      <w:bookmarkEnd w:id="284"/>
    </w:p>
    <w:p w14:paraId="12F462C9" w14:textId="77777777" w:rsidR="00BD187A" w:rsidRPr="00EF4407" w:rsidRDefault="00974CBF" w:rsidP="00D65B28">
      <w:pPr>
        <w:rPr>
          <w:rFonts w:eastAsia="Calibri"/>
          <w:lang w:eastAsia="en-US"/>
        </w:rPr>
      </w:pPr>
      <w:r w:rsidRPr="00EF4407">
        <w:rPr>
          <w:rFonts w:eastAsia="Calibri"/>
          <w:lang w:eastAsia="en-US"/>
        </w:rPr>
        <w:t xml:space="preserve">Using different materials in the </w:t>
      </w:r>
      <w:r w:rsidR="00113076" w:rsidRPr="00EF4407">
        <w:rPr>
          <w:rFonts w:eastAsia="Calibri"/>
          <w:lang w:eastAsia="en-US"/>
        </w:rPr>
        <w:t xml:space="preserve">layers of the </w:t>
      </w:r>
      <w:r w:rsidRPr="00EF4407">
        <w:rPr>
          <w:rFonts w:eastAsia="Calibri"/>
          <w:lang w:eastAsia="en-US"/>
        </w:rPr>
        <w:t xml:space="preserve">solar cell </w:t>
      </w:r>
      <w:r w:rsidR="00204223" w:rsidRPr="00EF4407">
        <w:rPr>
          <w:rFonts w:eastAsia="Calibri"/>
          <w:lang w:eastAsia="en-US"/>
        </w:rPr>
        <w:t xml:space="preserve">including different morphological properties can help to improve stability. </w:t>
      </w:r>
      <w:r w:rsidR="00A7490E" w:rsidRPr="00EF4407">
        <w:rPr>
          <w:rFonts w:eastAsia="Calibri"/>
          <w:lang w:eastAsia="en-US"/>
        </w:rPr>
        <w:t>Among</w:t>
      </w:r>
      <w:r w:rsidR="00B4534B" w:rsidRPr="00EF4407">
        <w:rPr>
          <w:rFonts w:eastAsia="Calibri"/>
          <w:lang w:eastAsia="en-US"/>
        </w:rPr>
        <w:t xml:space="preserve"> the many that are used, in this section</w:t>
      </w:r>
      <w:r w:rsidR="00A7490E" w:rsidRPr="00EF4407">
        <w:rPr>
          <w:rFonts w:eastAsia="Calibri"/>
          <w:lang w:eastAsia="en-US"/>
        </w:rPr>
        <w:t xml:space="preserve">, </w:t>
      </w:r>
      <w:r w:rsidR="00503055" w:rsidRPr="00EF4407">
        <w:rPr>
          <w:rFonts w:eastAsia="Calibri"/>
          <w:lang w:eastAsia="en-US"/>
        </w:rPr>
        <w:t>a</w:t>
      </w:r>
      <w:r w:rsidRPr="00EF4407">
        <w:rPr>
          <w:rFonts w:eastAsia="Calibri"/>
          <w:lang w:eastAsia="en-US"/>
        </w:rPr>
        <w:t>lumina,</w:t>
      </w:r>
      <w:r w:rsidR="00503055" w:rsidRPr="00EF4407">
        <w:rPr>
          <w:rFonts w:eastAsia="Calibri"/>
          <w:lang w:eastAsia="en-US"/>
        </w:rPr>
        <w:t xml:space="preserve"> carbon and z</w:t>
      </w:r>
      <w:r w:rsidR="006E2A70" w:rsidRPr="00EF4407">
        <w:rPr>
          <w:rFonts w:eastAsia="Calibri"/>
          <w:lang w:eastAsia="en-US"/>
        </w:rPr>
        <w:t xml:space="preserve">irconia </w:t>
      </w:r>
      <w:r w:rsidR="00A7490E" w:rsidRPr="00EF4407">
        <w:rPr>
          <w:rFonts w:eastAsia="Calibri"/>
          <w:lang w:eastAsia="en-US"/>
        </w:rPr>
        <w:t xml:space="preserve">have been </w:t>
      </w:r>
      <w:r w:rsidR="0091174A" w:rsidRPr="00EF4407">
        <w:rPr>
          <w:rFonts w:eastAsia="Calibri"/>
          <w:lang w:eastAsia="en-US"/>
        </w:rPr>
        <w:t>listed;</w:t>
      </w:r>
      <w:r w:rsidR="00B4534B" w:rsidRPr="00EF4407">
        <w:rPr>
          <w:rFonts w:eastAsia="Calibri"/>
          <w:lang w:eastAsia="en-US"/>
        </w:rPr>
        <w:t xml:space="preserve"> </w:t>
      </w:r>
      <w:r w:rsidR="0091174A" w:rsidRPr="00EF4407">
        <w:rPr>
          <w:rFonts w:eastAsia="Calibri"/>
          <w:lang w:eastAsia="en-US"/>
        </w:rPr>
        <w:t xml:space="preserve">probably </w:t>
      </w:r>
      <w:r w:rsidR="00B4534B" w:rsidRPr="00EF4407">
        <w:rPr>
          <w:rFonts w:eastAsia="Calibri"/>
          <w:lang w:eastAsia="en-US"/>
        </w:rPr>
        <w:t>more recently</w:t>
      </w:r>
      <w:r w:rsidR="0091174A" w:rsidRPr="00EF4407">
        <w:rPr>
          <w:rFonts w:eastAsia="Calibri"/>
          <w:lang w:eastAsia="en-US"/>
        </w:rPr>
        <w:t>,</w:t>
      </w:r>
      <w:r w:rsidR="00B4534B" w:rsidRPr="00EF4407">
        <w:rPr>
          <w:rFonts w:eastAsia="Calibri"/>
          <w:lang w:eastAsia="en-US"/>
        </w:rPr>
        <w:t xml:space="preserve"> groups have found many other types of materials</w:t>
      </w:r>
      <w:r w:rsidR="00BD187A" w:rsidRPr="00EF4407">
        <w:rPr>
          <w:rFonts w:eastAsia="Calibri"/>
          <w:lang w:eastAsia="en-US"/>
        </w:rPr>
        <w:t>.</w:t>
      </w:r>
      <w:r w:rsidR="00B4534B" w:rsidRPr="00EF4407">
        <w:rPr>
          <w:rFonts w:eastAsia="Calibri"/>
          <w:lang w:eastAsia="en-US"/>
        </w:rPr>
        <w:t xml:space="preserve"> </w:t>
      </w:r>
      <w:r w:rsidR="00BD187A" w:rsidRPr="00EF4407">
        <w:rPr>
          <w:rFonts w:eastAsia="Calibri"/>
          <w:lang w:eastAsia="en-US"/>
        </w:rPr>
        <w:t>T</w:t>
      </w:r>
      <w:r w:rsidR="00B4534B" w:rsidRPr="00EF4407">
        <w:rPr>
          <w:rFonts w:eastAsia="Calibri"/>
          <w:lang w:eastAsia="en-US"/>
        </w:rPr>
        <w:t xml:space="preserve">he </w:t>
      </w:r>
      <w:r w:rsidR="00BD187A" w:rsidRPr="00EF4407">
        <w:rPr>
          <w:rFonts w:eastAsia="Calibri"/>
          <w:lang w:eastAsia="en-US"/>
        </w:rPr>
        <w:t xml:space="preserve">materials in </w:t>
      </w:r>
      <w:r w:rsidR="004950BD" w:rsidRPr="00EF4407">
        <w:rPr>
          <w:rFonts w:eastAsia="Calibri"/>
          <w:lang w:eastAsia="en-US"/>
        </w:rPr>
        <w:t>this section</w:t>
      </w:r>
      <w:r w:rsidR="00BD187A" w:rsidRPr="00EF4407">
        <w:rPr>
          <w:rFonts w:eastAsia="Calibri"/>
          <w:lang w:eastAsia="en-US"/>
        </w:rPr>
        <w:t xml:space="preserve"> are </w:t>
      </w:r>
      <w:r w:rsidR="00B4534B" w:rsidRPr="00EF4407">
        <w:rPr>
          <w:rFonts w:eastAsia="Calibri"/>
          <w:lang w:eastAsia="en-US"/>
        </w:rPr>
        <w:t>non-</w:t>
      </w:r>
      <w:r w:rsidR="00A36F8C" w:rsidRPr="00EF4407">
        <w:rPr>
          <w:rFonts w:eastAsia="Calibri"/>
          <w:lang w:eastAsia="en-US"/>
        </w:rPr>
        <w:t>exhaustive</w:t>
      </w:r>
      <w:r w:rsidR="00B4534B" w:rsidRPr="00EF4407">
        <w:rPr>
          <w:rFonts w:eastAsia="Calibri"/>
          <w:lang w:eastAsia="en-US"/>
        </w:rPr>
        <w:t xml:space="preserve"> and </w:t>
      </w:r>
      <w:r w:rsidR="00BD187A" w:rsidRPr="00EF4407">
        <w:rPr>
          <w:rFonts w:eastAsia="Calibri"/>
          <w:lang w:eastAsia="en-US"/>
        </w:rPr>
        <w:t xml:space="preserve">the idea helps </w:t>
      </w:r>
      <w:r w:rsidR="00A14A11" w:rsidRPr="00EF4407">
        <w:rPr>
          <w:rFonts w:eastAsia="Calibri"/>
          <w:lang w:eastAsia="en-US"/>
        </w:rPr>
        <w:t xml:space="preserve">the </w:t>
      </w:r>
      <w:r w:rsidR="00B4534B" w:rsidRPr="00EF4407">
        <w:rPr>
          <w:rFonts w:eastAsia="Calibri"/>
          <w:lang w:eastAsia="en-US"/>
        </w:rPr>
        <w:t xml:space="preserve">reader to think about other techniques </w:t>
      </w:r>
      <w:r w:rsidR="00BD187A" w:rsidRPr="00EF4407">
        <w:rPr>
          <w:rFonts w:eastAsia="Calibri"/>
          <w:lang w:eastAsia="en-US"/>
        </w:rPr>
        <w:t xml:space="preserve">such as which materials to use, </w:t>
      </w:r>
      <w:r w:rsidR="00B4534B" w:rsidRPr="00EF4407">
        <w:rPr>
          <w:rFonts w:eastAsia="Calibri"/>
          <w:lang w:eastAsia="en-US"/>
        </w:rPr>
        <w:t>to add stability to the system they are designing/working on</w:t>
      </w:r>
      <w:r w:rsidR="00A7490E" w:rsidRPr="00EF4407">
        <w:rPr>
          <w:rFonts w:eastAsia="Calibri"/>
          <w:lang w:eastAsia="en-US"/>
        </w:rPr>
        <w:t>.</w:t>
      </w:r>
      <w:r w:rsidRPr="00EF4407">
        <w:rPr>
          <w:rFonts w:eastAsia="Calibri"/>
          <w:lang w:eastAsia="en-US"/>
        </w:rPr>
        <w:t xml:space="preserve"> </w:t>
      </w:r>
      <w:r w:rsidR="00BD187A" w:rsidRPr="00EF4407">
        <w:rPr>
          <w:rFonts w:eastAsia="Calibri"/>
          <w:lang w:eastAsia="en-US"/>
        </w:rPr>
        <w:t xml:space="preserve">Morphology </w:t>
      </w:r>
      <w:r w:rsidR="00DE3A8D" w:rsidRPr="00EF4407">
        <w:rPr>
          <w:rFonts w:eastAsia="Calibri"/>
          <w:lang w:eastAsia="en-US"/>
        </w:rPr>
        <w:t xml:space="preserve">of </w:t>
      </w:r>
      <w:r w:rsidRPr="00EF4407">
        <w:rPr>
          <w:rFonts w:eastAsia="Calibri"/>
          <w:lang w:eastAsia="en-US"/>
        </w:rPr>
        <w:t>nanostructures</w:t>
      </w:r>
      <w:r w:rsidR="00FF189D" w:rsidRPr="00EF4407">
        <w:rPr>
          <w:rFonts w:eastAsia="Calibri"/>
          <w:lang w:eastAsia="en-US"/>
        </w:rPr>
        <w:t>,</w:t>
      </w:r>
      <w:r w:rsidRPr="00EF4407">
        <w:rPr>
          <w:rFonts w:eastAsia="Calibri"/>
          <w:lang w:eastAsia="en-US"/>
        </w:rPr>
        <w:t xml:space="preserve"> </w:t>
      </w:r>
      <w:r w:rsidR="00BD187A" w:rsidRPr="00EF4407">
        <w:rPr>
          <w:rFonts w:eastAsia="Calibri"/>
          <w:lang w:eastAsia="en-US"/>
        </w:rPr>
        <w:t>e.g.</w:t>
      </w:r>
      <w:r w:rsidR="00DE3A8D" w:rsidRPr="00EF4407">
        <w:rPr>
          <w:rFonts w:eastAsia="Calibri"/>
          <w:lang w:eastAsia="en-US"/>
        </w:rPr>
        <w:t>,</w:t>
      </w:r>
      <w:r w:rsidR="00BD187A" w:rsidRPr="00EF4407">
        <w:rPr>
          <w:rFonts w:eastAsia="Calibri"/>
          <w:lang w:eastAsia="en-US"/>
        </w:rPr>
        <w:t xml:space="preserve"> zinc </w:t>
      </w:r>
      <w:r w:rsidR="00B72F65" w:rsidRPr="00EF4407">
        <w:rPr>
          <w:rFonts w:eastAsia="Calibri"/>
          <w:lang w:eastAsia="en-US"/>
        </w:rPr>
        <w:t xml:space="preserve">oxide nanorods </w:t>
      </w:r>
      <w:r w:rsidRPr="00EF4407">
        <w:rPr>
          <w:rFonts w:eastAsia="Calibri"/>
          <w:lang w:eastAsia="en-US"/>
        </w:rPr>
        <w:t>for ETM layers</w:t>
      </w:r>
      <w:r w:rsidR="00FF189D" w:rsidRPr="00EF4407">
        <w:rPr>
          <w:rFonts w:eastAsia="Calibri"/>
          <w:lang w:eastAsia="en-US"/>
        </w:rPr>
        <w:t>,</w:t>
      </w:r>
      <w:r w:rsidRPr="00EF4407">
        <w:rPr>
          <w:rFonts w:eastAsia="Calibri"/>
          <w:lang w:eastAsia="en-US"/>
        </w:rPr>
        <w:t xml:space="preserve"> </w:t>
      </w:r>
      <w:r w:rsidR="00FF189D" w:rsidRPr="00EF4407">
        <w:rPr>
          <w:rFonts w:eastAsia="Calibri"/>
          <w:lang w:eastAsia="en-US"/>
        </w:rPr>
        <w:t xml:space="preserve">was </w:t>
      </w:r>
      <w:r w:rsidR="00A7490E" w:rsidRPr="00EF4407">
        <w:rPr>
          <w:rFonts w:eastAsia="Calibri"/>
          <w:lang w:eastAsia="en-US"/>
        </w:rPr>
        <w:t>found to be promising</w:t>
      </w:r>
      <w:r w:rsidR="00503055" w:rsidRPr="00EF4407">
        <w:rPr>
          <w:rFonts w:eastAsia="Calibri"/>
          <w:lang w:eastAsia="en-US"/>
        </w:rPr>
        <w:t xml:space="preserve"> and further research can be done in this area to optimise the right shape for each system</w:t>
      </w:r>
      <w:r w:rsidRPr="00EF4407">
        <w:rPr>
          <w:rFonts w:eastAsia="Calibri"/>
          <w:lang w:eastAsia="en-US"/>
        </w:rPr>
        <w:t xml:space="preserve">. </w:t>
      </w:r>
    </w:p>
    <w:p w14:paraId="447E6A19" w14:textId="77777777" w:rsidR="00804142" w:rsidRPr="00EF4407" w:rsidRDefault="00974CBF" w:rsidP="00D65B28">
      <w:pPr>
        <w:rPr>
          <w:rFonts w:eastAsia="Calibri"/>
          <w:lang w:eastAsia="en-US"/>
        </w:rPr>
      </w:pPr>
      <w:r w:rsidRPr="00EF4407">
        <w:rPr>
          <w:rFonts w:eastAsia="Calibri"/>
          <w:lang w:eastAsia="en-US"/>
        </w:rPr>
        <w:t xml:space="preserve">Finding </w:t>
      </w:r>
      <w:r w:rsidR="00B72F65" w:rsidRPr="00EF4407">
        <w:rPr>
          <w:rFonts w:eastAsia="Calibri"/>
          <w:lang w:eastAsia="en-US"/>
        </w:rPr>
        <w:t xml:space="preserve">the </w:t>
      </w:r>
      <w:r w:rsidR="00054BAC" w:rsidRPr="00EF4407">
        <w:rPr>
          <w:rFonts w:eastAsia="Calibri"/>
          <w:lang w:eastAsia="en-US"/>
        </w:rPr>
        <w:t xml:space="preserve">best </w:t>
      </w:r>
      <w:r w:rsidRPr="00EF4407">
        <w:rPr>
          <w:rFonts w:eastAsia="Calibri"/>
          <w:lang w:eastAsia="en-US"/>
        </w:rPr>
        <w:t>way to protect the perovskite layer from the atmosphere through different methods of encapsulation</w:t>
      </w:r>
      <w:r w:rsidR="00B72F65" w:rsidRPr="00EF4407">
        <w:rPr>
          <w:rFonts w:eastAsia="Calibri"/>
          <w:lang w:eastAsia="en-US"/>
        </w:rPr>
        <w:t xml:space="preserve"> will be important for commercialization when </w:t>
      </w:r>
      <w:r w:rsidR="00754FE2" w:rsidRPr="00EF4407">
        <w:rPr>
          <w:rFonts w:eastAsia="Calibri"/>
          <w:lang w:eastAsia="en-US"/>
        </w:rPr>
        <w:t>PSC</w:t>
      </w:r>
      <w:r w:rsidR="00B72F65" w:rsidRPr="00EF4407">
        <w:rPr>
          <w:rFonts w:eastAsia="Calibri"/>
          <w:lang w:eastAsia="en-US"/>
        </w:rPr>
        <w:t>s reach the required standards</w:t>
      </w:r>
      <w:r w:rsidR="005748EA" w:rsidRPr="00EF4407">
        <w:rPr>
          <w:rFonts w:eastAsia="Calibri"/>
          <w:lang w:eastAsia="en-US"/>
        </w:rPr>
        <w:t>;</w:t>
      </w:r>
      <w:r w:rsidRPr="00EF4407">
        <w:rPr>
          <w:rFonts w:eastAsia="Calibri"/>
          <w:lang w:eastAsia="en-US"/>
        </w:rPr>
        <w:t xml:space="preserve"> adding thin hydrophobic layers like alumina and carbon or hydrophobic HTMs </w:t>
      </w:r>
      <w:r w:rsidR="005748EA" w:rsidRPr="00EF4407">
        <w:rPr>
          <w:rFonts w:eastAsia="Calibri"/>
          <w:lang w:eastAsia="en-US"/>
        </w:rPr>
        <w:t xml:space="preserve">are </w:t>
      </w:r>
      <w:r w:rsidRPr="00EF4407">
        <w:rPr>
          <w:rFonts w:eastAsia="Calibri"/>
          <w:lang w:eastAsia="en-US"/>
        </w:rPr>
        <w:t>also useful.</w:t>
      </w:r>
      <w:r w:rsidR="00B72F65" w:rsidRPr="00EF4407">
        <w:rPr>
          <w:rFonts w:eastAsia="Calibri"/>
          <w:lang w:eastAsia="en-US"/>
        </w:rPr>
        <w:t xml:space="preserve"> Carbon </w:t>
      </w:r>
      <w:r w:rsidR="00A36F8C" w:rsidRPr="00EF4407">
        <w:rPr>
          <w:rFonts w:eastAsia="Calibri"/>
          <w:lang w:eastAsia="en-US"/>
        </w:rPr>
        <w:t xml:space="preserve">electrodes </w:t>
      </w:r>
      <w:r w:rsidR="00B904D1" w:rsidRPr="00EF4407">
        <w:rPr>
          <w:rFonts w:eastAsia="Calibri"/>
          <w:lang w:eastAsia="en-US"/>
        </w:rPr>
        <w:t>are generally good</w:t>
      </w:r>
      <w:r w:rsidR="009D04CA" w:rsidRPr="00EF4407">
        <w:rPr>
          <w:rFonts w:eastAsia="Calibri"/>
          <w:lang w:eastAsia="en-US"/>
        </w:rPr>
        <w:t xml:space="preserve"> </w:t>
      </w:r>
      <w:r w:rsidR="00B904D1" w:rsidRPr="00EF4407">
        <w:rPr>
          <w:rFonts w:eastAsia="Calibri"/>
          <w:lang w:eastAsia="en-US"/>
        </w:rPr>
        <w:t xml:space="preserve">barriers </w:t>
      </w:r>
      <w:r w:rsidR="00B72F65" w:rsidRPr="00EF4407">
        <w:rPr>
          <w:rFonts w:eastAsia="Calibri"/>
          <w:lang w:eastAsia="en-US"/>
        </w:rPr>
        <w:t>against moisture ingress</w:t>
      </w:r>
      <w:r w:rsidR="000352DE" w:rsidRPr="00EF4407">
        <w:rPr>
          <w:rFonts w:eastAsia="Calibri"/>
          <w:lang w:eastAsia="en-US"/>
        </w:rPr>
        <w:t>,</w:t>
      </w:r>
      <w:r w:rsidR="00D36740" w:rsidRPr="00EF4407">
        <w:rPr>
          <w:rFonts w:eastAsia="Calibri"/>
          <w:lang w:eastAsia="en-US"/>
        </w:rPr>
        <w:t xml:space="preserve"> as well as </w:t>
      </w:r>
      <w:r w:rsidR="00BD187A" w:rsidRPr="00EF4407">
        <w:rPr>
          <w:rFonts w:eastAsia="Calibri"/>
          <w:lang w:eastAsia="en-US"/>
        </w:rPr>
        <w:t xml:space="preserve">the </w:t>
      </w:r>
      <w:r w:rsidR="00D36740" w:rsidRPr="00EF4407">
        <w:rPr>
          <w:rFonts w:eastAsia="Calibri"/>
          <w:lang w:eastAsia="en-US"/>
        </w:rPr>
        <w:t xml:space="preserve">ALD technique </w:t>
      </w:r>
      <w:r w:rsidR="000352DE" w:rsidRPr="00EF4407">
        <w:rPr>
          <w:rFonts w:eastAsia="Calibri"/>
          <w:lang w:eastAsia="en-US"/>
        </w:rPr>
        <w:t xml:space="preserve">of </w:t>
      </w:r>
      <w:r w:rsidR="00D36740" w:rsidRPr="00EF4407">
        <w:rPr>
          <w:rFonts w:eastAsia="Calibri"/>
          <w:lang w:eastAsia="en-US"/>
        </w:rPr>
        <w:t xml:space="preserve">alumina layers, although </w:t>
      </w:r>
      <w:r w:rsidR="002D3F45" w:rsidRPr="00EF4407">
        <w:rPr>
          <w:rFonts w:eastAsia="Calibri"/>
          <w:lang w:eastAsia="en-US"/>
        </w:rPr>
        <w:t xml:space="preserve">the latter technique’s </w:t>
      </w:r>
      <w:r w:rsidR="00D36740" w:rsidRPr="00EF4407">
        <w:rPr>
          <w:rFonts w:eastAsia="Calibri"/>
          <w:lang w:eastAsia="en-US"/>
        </w:rPr>
        <w:t>practical use in commercialization would be questionable.</w:t>
      </w:r>
    </w:p>
    <w:p w14:paraId="40B919F3" w14:textId="77777777" w:rsidR="004F7257" w:rsidRPr="00EF4407" w:rsidRDefault="00974CBF" w:rsidP="00D65B28">
      <w:pPr>
        <w:pStyle w:val="Heading1"/>
        <w:rPr>
          <w:rFonts w:eastAsia="Calibri"/>
        </w:rPr>
      </w:pPr>
      <w:bookmarkStart w:id="285" w:name="_Ref518147377"/>
      <w:bookmarkStart w:id="286" w:name="_Ref518147389"/>
      <w:bookmarkStart w:id="287" w:name="_Toc530166443"/>
      <w:bookmarkStart w:id="288" w:name="_Toc530166578"/>
      <w:bookmarkStart w:id="289" w:name="_Toc530167130"/>
      <w:bookmarkStart w:id="290" w:name="_Toc530167271"/>
      <w:bookmarkStart w:id="291" w:name="_Toc4264491"/>
      <w:r w:rsidRPr="00EF4407">
        <w:rPr>
          <w:rFonts w:eastAsia="Calibri"/>
        </w:rPr>
        <w:lastRenderedPageBreak/>
        <w:t>Understanding HTM stability and performance</w:t>
      </w:r>
      <w:bookmarkEnd w:id="285"/>
      <w:bookmarkEnd w:id="286"/>
      <w:bookmarkEnd w:id="287"/>
      <w:bookmarkEnd w:id="288"/>
      <w:bookmarkEnd w:id="289"/>
      <w:bookmarkEnd w:id="290"/>
      <w:bookmarkEnd w:id="291"/>
    </w:p>
    <w:p w14:paraId="18254317" w14:textId="77777777" w:rsidR="003132BD" w:rsidRPr="00EF4407" w:rsidRDefault="00A223ED" w:rsidP="003132BD">
      <w:pPr>
        <w:keepNext/>
      </w:pPr>
      <w:r w:rsidRPr="00EF4407">
        <w:rPr>
          <w:rFonts w:eastAsia="Calibri"/>
          <w:noProof/>
        </w:rPr>
        <w:drawing>
          <wp:inline distT="0" distB="0" distL="0" distR="0" wp14:anchorId="42352745" wp14:editId="0C30540B">
            <wp:extent cx="4636770" cy="1123950"/>
            <wp:effectExtent l="19050" t="0" r="0" b="0"/>
            <wp:docPr id="26" name="Picture 26" descr="Map 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 Shot 2"/>
                    <pic:cNvPicPr>
                      <a:picLocks noChangeAspect="1" noChangeArrowheads="1"/>
                    </pic:cNvPicPr>
                  </pic:nvPicPr>
                  <pic:blipFill>
                    <a:blip r:embed="rId35"/>
                    <a:srcRect/>
                    <a:stretch>
                      <a:fillRect/>
                    </a:stretch>
                  </pic:blipFill>
                  <pic:spPr bwMode="auto">
                    <a:xfrm>
                      <a:off x="0" y="0"/>
                      <a:ext cx="4636770" cy="1123950"/>
                    </a:xfrm>
                    <a:prstGeom prst="rect">
                      <a:avLst/>
                    </a:prstGeom>
                    <a:noFill/>
                    <a:ln w="9525">
                      <a:noFill/>
                      <a:miter lim="800000"/>
                      <a:headEnd/>
                      <a:tailEnd/>
                    </a:ln>
                  </pic:spPr>
                </pic:pic>
              </a:graphicData>
            </a:graphic>
          </wp:inline>
        </w:drawing>
      </w:r>
    </w:p>
    <w:p w14:paraId="688B8B97" w14:textId="798F616C" w:rsidR="007F08EE" w:rsidRPr="00EF4407" w:rsidRDefault="003132BD" w:rsidP="003132BD">
      <w:pPr>
        <w:pStyle w:val="Caption"/>
      </w:pPr>
      <w:r w:rsidRPr="00EF4407">
        <w:t>Scheme</w:t>
      </w:r>
      <w:r w:rsidR="00BE4CAE" w:rsidRPr="00EF4407">
        <w:t>:</w:t>
      </w:r>
      <w:r w:rsidRPr="00EF4407">
        <w:t xml:space="preserve"> </w:t>
      </w:r>
      <w:fldSimple w:instr=" STYLEREF 1 \s ">
        <w:r w:rsidR="009B4740">
          <w:rPr>
            <w:noProof/>
          </w:rPr>
          <w:t>4</w:t>
        </w:r>
      </w:fldSimple>
      <w:r w:rsidR="00813709" w:rsidRPr="00EF4407">
        <w:t xml:space="preserve"> </w:t>
      </w:r>
    </w:p>
    <w:p w14:paraId="4C770F93" w14:textId="77777777" w:rsidR="004F7257" w:rsidRPr="00EF4407" w:rsidRDefault="00EC4B2F" w:rsidP="0099372A">
      <w:pPr>
        <w:pStyle w:val="Heading2"/>
      </w:pPr>
      <w:bookmarkStart w:id="292" w:name="_Ref517733686"/>
      <w:bookmarkStart w:id="293" w:name="_Ref517733694"/>
      <w:bookmarkStart w:id="294" w:name="_Toc530166444"/>
      <w:bookmarkStart w:id="295" w:name="_Toc530166579"/>
      <w:bookmarkStart w:id="296" w:name="_Toc530167131"/>
      <w:bookmarkStart w:id="297" w:name="_Toc530167272"/>
      <w:bookmarkStart w:id="298" w:name="_Toc4264492"/>
      <w:r w:rsidRPr="00EF4407">
        <w:t>HTM i</w:t>
      </w:r>
      <w:r w:rsidR="00974CBF" w:rsidRPr="00EF4407">
        <w:t>nstability</w:t>
      </w:r>
      <w:bookmarkEnd w:id="292"/>
      <w:bookmarkEnd w:id="293"/>
      <w:bookmarkEnd w:id="294"/>
      <w:bookmarkEnd w:id="295"/>
      <w:bookmarkEnd w:id="296"/>
      <w:bookmarkEnd w:id="297"/>
      <w:bookmarkEnd w:id="298"/>
    </w:p>
    <w:p w14:paraId="0E9D4D93" w14:textId="77777777" w:rsidR="003132BD" w:rsidRPr="00EF4407" w:rsidRDefault="00A223ED" w:rsidP="003132BD">
      <w:pPr>
        <w:keepNext/>
      </w:pPr>
      <w:r w:rsidRPr="00EF4407">
        <w:rPr>
          <w:rFonts w:eastAsia="Calibri"/>
          <w:noProof/>
        </w:rPr>
        <w:drawing>
          <wp:inline distT="0" distB="0" distL="0" distR="0" wp14:anchorId="3514D289" wp14:editId="7ADD8F82">
            <wp:extent cx="5211445" cy="1134110"/>
            <wp:effectExtent l="19050" t="0" r="8255" b="0"/>
            <wp:docPr id="27" name="Picture 27" descr="Map 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p Shot 4"/>
                    <pic:cNvPicPr>
                      <a:picLocks noChangeAspect="1" noChangeArrowheads="1"/>
                    </pic:cNvPicPr>
                  </pic:nvPicPr>
                  <pic:blipFill>
                    <a:blip r:embed="rId36"/>
                    <a:srcRect/>
                    <a:stretch>
                      <a:fillRect/>
                    </a:stretch>
                  </pic:blipFill>
                  <pic:spPr bwMode="auto">
                    <a:xfrm>
                      <a:off x="0" y="0"/>
                      <a:ext cx="5211445" cy="1134110"/>
                    </a:xfrm>
                    <a:prstGeom prst="rect">
                      <a:avLst/>
                    </a:prstGeom>
                    <a:noFill/>
                    <a:ln w="9525">
                      <a:noFill/>
                      <a:miter lim="800000"/>
                      <a:headEnd/>
                      <a:tailEnd/>
                    </a:ln>
                  </pic:spPr>
                </pic:pic>
              </a:graphicData>
            </a:graphic>
          </wp:inline>
        </w:drawing>
      </w:r>
    </w:p>
    <w:p w14:paraId="43B5CBB5" w14:textId="774F8A87" w:rsidR="007F08EE" w:rsidRPr="00EF4407" w:rsidRDefault="003132BD" w:rsidP="003132BD">
      <w:pPr>
        <w:pStyle w:val="Caption"/>
      </w:pPr>
      <w:r w:rsidRPr="00EF4407">
        <w:t xml:space="preserve">Scheme </w:t>
      </w:r>
      <w:fldSimple w:instr=" STYLEREF 1 \s ">
        <w:r w:rsidR="009B4740">
          <w:rPr>
            <w:noProof/>
          </w:rPr>
          <w:t>4</w:t>
        </w:r>
      </w:fldSimple>
      <w:r w:rsidR="002874ED" w:rsidRPr="00EF4407">
        <w:noBreakHyphen/>
      </w:r>
      <w:fldSimple w:instr=" SEQ Scheme \* ARABIC \s 1 ">
        <w:r w:rsidR="009B4740">
          <w:rPr>
            <w:noProof/>
          </w:rPr>
          <w:t>1</w:t>
        </w:r>
      </w:fldSimple>
    </w:p>
    <w:p w14:paraId="3054A749" w14:textId="77777777" w:rsidR="006B6B05" w:rsidRPr="00EF4407" w:rsidRDefault="00974CBF" w:rsidP="00C33574">
      <w:pPr>
        <w:pStyle w:val="Heading3"/>
      </w:pPr>
      <w:bookmarkStart w:id="299" w:name="_5_AVAxMAPbI3_Carbon_CE__100_"/>
      <w:bookmarkStart w:id="300" w:name="_HTM_Free_PSSC_Carbon_CE__160_"/>
      <w:bookmarkStart w:id="301" w:name="_Humidity_Nitrogen_Oxygen"/>
      <w:bookmarkStart w:id="302" w:name="_Breakdown_of_HTM_Doped_or_undoped_on_Pe"/>
      <w:bookmarkStart w:id="303" w:name="_Ref476852977"/>
      <w:bookmarkStart w:id="304" w:name="_Ref476852980"/>
      <w:bookmarkStart w:id="305" w:name="_Toc530166445"/>
      <w:bookmarkStart w:id="306" w:name="_Toc530166580"/>
      <w:bookmarkStart w:id="307" w:name="_Toc530167132"/>
      <w:bookmarkStart w:id="308" w:name="_Toc530167273"/>
      <w:bookmarkStart w:id="309" w:name="_Toc4264493"/>
      <w:bookmarkEnd w:id="299"/>
      <w:bookmarkEnd w:id="300"/>
      <w:bookmarkEnd w:id="301"/>
      <w:bookmarkEnd w:id="302"/>
      <w:r w:rsidRPr="00EF4407">
        <w:t>Liquid perovskite causing problems</w:t>
      </w:r>
      <w:bookmarkEnd w:id="303"/>
      <w:bookmarkEnd w:id="304"/>
      <w:bookmarkEnd w:id="305"/>
      <w:bookmarkEnd w:id="306"/>
      <w:bookmarkEnd w:id="307"/>
      <w:bookmarkEnd w:id="308"/>
      <w:bookmarkEnd w:id="309"/>
    </w:p>
    <w:p w14:paraId="3AA26EC4" w14:textId="79B80EF2" w:rsidR="00AD59D2" w:rsidRPr="00EF4407" w:rsidRDefault="00974CBF" w:rsidP="00D65B28">
      <w:r w:rsidRPr="00EF4407">
        <w:t xml:space="preserve">In the early stages of </w:t>
      </w:r>
      <w:r w:rsidR="00754FE2" w:rsidRPr="00EF4407">
        <w:t>PSC</w:t>
      </w:r>
      <w:r w:rsidRPr="00EF4407">
        <w:t xml:space="preserve">s, </w:t>
      </w:r>
      <w:r w:rsidR="00AC0062" w:rsidRPr="00EF4407">
        <w:t xml:space="preserve">adding </w:t>
      </w:r>
      <w:r w:rsidRPr="00EF4407">
        <w:t xml:space="preserve">liquid tri-iodide electrolyte </w:t>
      </w:r>
      <w:r w:rsidR="00AC0062" w:rsidRPr="00EF4407">
        <w:t xml:space="preserve">to </w:t>
      </w:r>
      <w:r w:rsidR="00AA02AE" w:rsidRPr="00EF4407">
        <w:t xml:space="preserve">a </w:t>
      </w:r>
      <w:r w:rsidR="00AC0062" w:rsidRPr="00EF4407">
        <w:t xml:space="preserve">photosensitive perovskite </w:t>
      </w:r>
      <w:r w:rsidR="00AA02AE" w:rsidRPr="00EF4407">
        <w:t xml:space="preserve">caused </w:t>
      </w:r>
      <w:r w:rsidR="006134E1" w:rsidRPr="00EF4407">
        <w:t>blenching</w:t>
      </w:r>
      <w:r w:rsidR="003D6279" w:rsidRPr="00EF4407">
        <w:t>;</w:t>
      </w:r>
      <w:r w:rsidR="00141CE8" w:rsidRPr="00EF4407">
        <w:t xml:space="preserve"> the </w:t>
      </w:r>
      <w:r w:rsidR="00AD59D2" w:rsidRPr="00EF4407">
        <w:t xml:space="preserve">crystal </w:t>
      </w:r>
      <w:r w:rsidR="00141CE8" w:rsidRPr="00EF4407">
        <w:t>dissolves into the liquid electrolyte.</w:t>
      </w:r>
      <w:r w:rsidR="0091174A" w:rsidRPr="00EF4407">
        <w:t xml:space="preserve"> </w:t>
      </w:r>
      <w:r w:rsidR="003D6279" w:rsidRPr="00EF4407">
        <w:t xml:space="preserve">Even though the </w:t>
      </w:r>
      <w:r w:rsidRPr="00EF4407">
        <w:t xml:space="preserve">perovskite was </w:t>
      </w:r>
      <w:r w:rsidR="00AA02AE" w:rsidRPr="00EF4407">
        <w:t xml:space="preserve">synthesized at </w:t>
      </w:r>
      <w:r w:rsidR="00AC0062" w:rsidRPr="00EF4407">
        <w:t xml:space="preserve">a </w:t>
      </w:r>
      <w:r w:rsidRPr="00EF4407">
        <w:t xml:space="preserve">low concentration </w:t>
      </w:r>
      <w:r w:rsidR="00AC0062" w:rsidRPr="00EF4407">
        <w:t xml:space="preserve">of </w:t>
      </w:r>
      <w:r w:rsidRPr="00EF4407">
        <w:t>0.08 M LiI, 0.04 M I</w:t>
      </w:r>
      <w:r w:rsidRPr="00EF4407">
        <w:rPr>
          <w:vertAlign w:val="subscript"/>
        </w:rPr>
        <w:t>2</w:t>
      </w:r>
      <w:r w:rsidR="009C3D81" w:rsidRPr="00EF4407">
        <w:t xml:space="preserve">, 0.05 M </w:t>
      </w:r>
      <w:r w:rsidRPr="00EF4407">
        <w:t>4-</w:t>
      </w:r>
      <w:r w:rsidRPr="00EF4407">
        <w:rPr>
          <w:i/>
        </w:rPr>
        <w:t>tert</w:t>
      </w:r>
      <w:r w:rsidRPr="00EF4407">
        <w:t>-</w:t>
      </w:r>
      <w:r w:rsidR="009C3D81" w:rsidRPr="00EF4407">
        <w:t>butylpyridine</w:t>
      </w:r>
      <w:r w:rsidR="00EA053E" w:rsidRPr="00EF4407">
        <w:t xml:space="preserve"> (tBP)</w:t>
      </w:r>
      <w:r w:rsidRPr="00EF4407">
        <w:t xml:space="preserve">, and 0.005 M urea in ethyl acetate, in order to improve the stability the team emphasised the need to produce a </w:t>
      </w:r>
      <w:r w:rsidR="009B4354">
        <w:t>solid-state</w:t>
      </w:r>
      <w:r w:rsidRPr="00EF4407">
        <w:t xml:space="preserve"> HTM </w:t>
      </w:r>
      <w:r w:rsidR="00E056A5" w:rsidRPr="00EF4407">
        <w:fldChar w:fldCharType="begin" w:fldLock="1"/>
      </w:r>
      <w:r w:rsidR="00656764">
        <w:instrText>ADDIN CSL_CITATION {"citationItems":[{"id":"ITEM-1","itemData":{"DOI":"10.1039/C4CC01864H","ISBN":"1359-7345","ISSN":"1359-7345","PMID":"24801107","abstract":"TiO 2 nanotube array films used in the CH 3 NH 3 PbI 3 sensitized solar cells as perovskite hosts show a significant light absorption improvement and a reduced recombination rate over nanoparticle films.","author":[{"dropping-particle":"","family":"Gao","given":"Xianfeng","non-dropping-particle":"","parse-names":false,"suffix":""},{"dropping-particle":"","family":"Li","given":"Jianyang","non-dropping-particle":"","parse-names":false,"suffix":""},{"dropping-particle":"","family":"Baker","given":"Joel","non-dropping-particle":"","parse-names":false,"suffix":""},{"dropping-particle":"","family":"Hou","given":"Yang","non-dropping-particle":"","parse-names":false,"suffix":""},{"dropping-particle":"","family":"Guan","given":"Dongsheng","non-dropping-particle":"","parse-names":false,"suffix":""},{"dropping-particle":"","family":"Chen","given":"Junhong","non-dropping-particle":"","parse-names":false,"suffix":""},{"dropping-particle":"","family":"Yuan","given":"Chris","non-dropping-particle":"","parse-names":false,"suffix":""}],"container-title":"Chem. Commun.","id":"ITEM-1","issue":"48","issued":{"date-parts":[["2014"]]},"page":"6368-6371","publisher":"The Royal Society of Chemistry","title":"Enhanced photovoltaic performance of perovskite CH 3 NH 3 PbI 3 solar cells with freestanding TiO 2 nanotube array films","type":"article-journal","volume":"50"},"uris":["http://www.mendeley.com/documents/?uuid=452a34a9-805d-49c9-b78f-0a76c4a866f2"]}],"mendeley":{"formattedCitation":"[99]","plainTextFormattedCitation":"[99]","previouslyFormattedCitation":"[99]"},"properties":{"noteIndex":0},"schema":"https://github.com/citation-style-language/schema/raw/master/csl-citation.json"}</w:instrText>
      </w:r>
      <w:r w:rsidR="00E056A5" w:rsidRPr="00EF4407">
        <w:fldChar w:fldCharType="separate"/>
      </w:r>
      <w:r w:rsidR="00FE640A" w:rsidRPr="00FE640A">
        <w:rPr>
          <w:noProof/>
        </w:rPr>
        <w:t>[99]</w:t>
      </w:r>
      <w:r w:rsidR="00E056A5" w:rsidRPr="00EF4407">
        <w:fldChar w:fldCharType="end"/>
      </w:r>
      <w:r w:rsidRPr="00EF4407">
        <w:t>.</w:t>
      </w:r>
    </w:p>
    <w:p w14:paraId="0480277A" w14:textId="3F4062A7" w:rsidR="00804142" w:rsidRPr="00EF4407" w:rsidRDefault="00974CBF" w:rsidP="00D65B28">
      <w:r w:rsidRPr="00EF4407">
        <w:t xml:space="preserve">As a result the perovskite </w:t>
      </w:r>
      <w:r w:rsidR="00D964D4" w:rsidRPr="00EF4407">
        <w:t>Spiro-MeOTAD</w:t>
      </w:r>
      <w:r w:rsidRPr="00EF4407">
        <w:t xml:space="preserve"> was implemented as a solid hole transporter and indicated stabilized absorption with hardly any change</w:t>
      </w:r>
      <w:r w:rsidR="00765748" w:rsidRPr="00EF4407">
        <w:t xml:space="preserve"> under the following conditions:</w:t>
      </w:r>
      <w:r w:rsidRPr="00EF4407">
        <w:t xml:space="preserve"> sealed betwe</w:t>
      </w:r>
      <w:r w:rsidR="002B3030" w:rsidRPr="00EF4407">
        <w:t xml:space="preserve">en </w:t>
      </w:r>
      <w:r w:rsidR="001C17DB" w:rsidRPr="00EF4407">
        <w:t xml:space="preserve">two </w:t>
      </w:r>
      <w:r w:rsidR="002B3030" w:rsidRPr="00EF4407">
        <w:t>sheets of glass/</w:t>
      </w:r>
      <w:r w:rsidR="00905EFD" w:rsidRPr="00EF4407">
        <w:t>n</w:t>
      </w:r>
      <w:r w:rsidR="002B3030" w:rsidRPr="00EF4407">
        <w:t xml:space="preserve">itrogen/1.5 </w:t>
      </w:r>
      <w:r w:rsidRPr="00EF4407">
        <w:t>AM</w:t>
      </w:r>
      <w:r w:rsidR="002B3030" w:rsidRPr="00EF4407">
        <w:t xml:space="preserve"> </w:t>
      </w:r>
      <w:r w:rsidR="004B1EA8" w:rsidRPr="00EF4407">
        <w:t>G s</w:t>
      </w:r>
      <w:r w:rsidRPr="00EF4407">
        <w:t xml:space="preserve">unlight </w:t>
      </w:r>
      <w:r w:rsidR="00F61EDE" w:rsidRPr="00EF4407">
        <w:t xml:space="preserve">1 </w:t>
      </w:r>
      <w:r w:rsidR="004B1EA8" w:rsidRPr="00EF4407">
        <w:t>s</w:t>
      </w:r>
      <w:r w:rsidRPr="00EF4407">
        <w:t>un/1000</w:t>
      </w:r>
      <w:r w:rsidR="00AD59D2" w:rsidRPr="00EF4407">
        <w:t xml:space="preserve"> </w:t>
      </w:r>
      <w:r w:rsidR="0055410D" w:rsidRPr="00EF4407">
        <w:t>h</w:t>
      </w:r>
      <w:r w:rsidR="00765748" w:rsidRPr="00EF4407">
        <w:t xml:space="preserve"> and having an architecture of</w:t>
      </w:r>
      <w:r w:rsidRPr="00EF4407">
        <w:t xml:space="preserve"> Al</w:t>
      </w:r>
      <w:r w:rsidRPr="00EF4407">
        <w:rPr>
          <w:vertAlign w:val="subscript"/>
        </w:rPr>
        <w:t>2</w:t>
      </w:r>
      <w:r w:rsidRPr="00EF4407">
        <w:t>O</w:t>
      </w:r>
      <w:r w:rsidRPr="00EF4407">
        <w:rPr>
          <w:vertAlign w:val="subscript"/>
        </w:rPr>
        <w:t>3</w:t>
      </w:r>
      <w:r w:rsidR="00AD59D2" w:rsidRPr="00EF4407">
        <w:t xml:space="preserve">; </w:t>
      </w:r>
      <w:r w:rsidR="006F0BBC" w:rsidRPr="00EF4407">
        <w:t>CH</w:t>
      </w:r>
      <w:r w:rsidR="006F0BBC" w:rsidRPr="00EF4407">
        <w:rPr>
          <w:vertAlign w:val="subscript"/>
        </w:rPr>
        <w:t>3</w:t>
      </w:r>
      <w:r w:rsidR="006F0BBC" w:rsidRPr="00EF4407">
        <w:t>NH</w:t>
      </w:r>
      <w:r w:rsidR="006F0BBC" w:rsidRPr="00EF4407">
        <w:rPr>
          <w:vertAlign w:val="subscript"/>
        </w:rPr>
        <w:t>3</w:t>
      </w:r>
      <w:r w:rsidRPr="00EF4407">
        <w:t>PbI</w:t>
      </w:r>
      <w:r w:rsidRPr="00EF4407">
        <w:rPr>
          <w:vertAlign w:val="subscript"/>
        </w:rPr>
        <w:t>2</w:t>
      </w:r>
      <w:r w:rsidRPr="00EF4407">
        <w:t xml:space="preserve">Cl; </w:t>
      </w:r>
      <w:r w:rsidR="00D964D4" w:rsidRPr="00EF4407">
        <w:t>Spiro-MeOTAD</w:t>
      </w:r>
      <w:r w:rsidRPr="00EF4407">
        <w:t xml:space="preserve"> </w:t>
      </w:r>
      <w:r w:rsidR="0076370E" w:rsidRPr="00EF4407">
        <w:fldChar w:fldCharType="begin" w:fldLock="1"/>
      </w:r>
      <w:r w:rsidR="0011391E">
        <w:instrText>ADDIN CSL_CITATION {"citationItems":[{"id":"ITEM-1","itemData":{"DOI":"10.1126/science.1228604","ISBN":"1095-9203 (Electronic)\\r0036-8075 (Linking)","ISSN":"0036-8075","PMID":"23042296","abstract":"The energy costs associated with separating tightly bound excitons (photoinduced electron-hole pairs) and extracting free charges from highly disordered low-mobility networks represent fundamental losses for many low-cost photovoltaic technologies. We report a low-cost, solution-processable solar cell, based on a highly crystalline perovskite absorber with intense visible to near-infrared absorptivity, that has a power conversion efficiency of 10.9% in a single-junction device under simulated full sunlight. This \"meso-superstructured solar cell\" exhibits exceptionally few fundamental energy losses; it can generate open-circuit photovoltages of more than 1.1 volts, despite the relatively narrow absorber band gap of 1.55 electron volts. The functionality arises from the use of mesoporous alumina as an inert scaffold that structures the absorber and forces electrons to reside in and be transported through the perovskite.","author":[{"dropping-particle":"","family":"Lee","given":"M. M.","non-dropping-particle":"","parse-names":false,"suffix":""},{"dropping-particle":"","family":"Teuscher","given":"Joël","non-dropping-particle":"","parse-names":false,"suffix":""},{"dropping-particle":"","family":"Miyasaka","given":"Tsutomu","non-dropping-particle":"","parse-names":false,"suffix":""},{"dropping-particle":"","family":"Murakami","given":"Takurou N","non-dropping-particle":"","parse-names":false,"suffix":""},{"dropping-particle":"","family":"Snaith","given":"Henry J","non-dropping-particle":"","parse-names":false,"suffix":""}],"container-title":"Science","id":"ITEM-1","issue":"6107","issued":{"date-parts":[["2012","11","2"]]},"note":"From Duplicate 3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4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1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)\n\n\n\n\n\n\n\n\nFrom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)","page":"643-647","title":"Efficient Hybrid Solar Cells Based on Meso-Superstructured Organometal Halide Perovskites","type":"article-journal","volume":"338"},"uris":["http://www.mendeley.com/documents/?uuid=17772807-d706-4310-819b-47b74877cfe2"]}],"mendeley":{"formattedCitation":"[69]","plainTextFormattedCitation":"[69]","previouslyFormattedCitation":"[69]"},"properties":{"noteIndex":0},"schema":"https://github.com/citation-style-language/schema/raw/master/csl-citation.json"}</w:instrText>
      </w:r>
      <w:r w:rsidR="0076370E" w:rsidRPr="00EF4407">
        <w:fldChar w:fldCharType="separate"/>
      </w:r>
      <w:r w:rsidR="0011391E" w:rsidRPr="0011391E">
        <w:rPr>
          <w:noProof/>
        </w:rPr>
        <w:t>[69]</w:t>
      </w:r>
      <w:r w:rsidR="0076370E" w:rsidRPr="00EF4407">
        <w:fldChar w:fldCharType="end"/>
      </w:r>
      <w:r w:rsidR="0076370E" w:rsidRPr="00EF4407">
        <w:t xml:space="preserve"> </w:t>
      </w:r>
      <w:r w:rsidR="00765748" w:rsidRPr="00EF4407">
        <w:t xml:space="preserve">(for further information see section </w:t>
      </w:r>
      <w:r w:rsidR="00765748" w:rsidRPr="00EF4407">
        <w:fldChar w:fldCharType="begin"/>
      </w:r>
      <w:r w:rsidR="00765748" w:rsidRPr="00EF4407">
        <w:instrText xml:space="preserve"> REF _Ref476852889 \w \h  \* MERGEFORMAT </w:instrText>
      </w:r>
      <w:r w:rsidR="00765748" w:rsidRPr="00EF4407">
        <w:fldChar w:fldCharType="separate"/>
      </w:r>
      <w:r w:rsidR="009B4740">
        <w:t>3.1</w:t>
      </w:r>
      <w:r w:rsidR="00765748" w:rsidRPr="00EF4407">
        <w:fldChar w:fldCharType="end"/>
      </w:r>
      <w:r w:rsidR="00765748" w:rsidRPr="00EF4407">
        <w:t xml:space="preserve"> of the present paper</w:t>
      </w:r>
      <w:r w:rsidR="0076370E" w:rsidRPr="00EF4407">
        <w:t>)</w:t>
      </w:r>
      <w:r w:rsidRPr="00EF4407">
        <w:t xml:space="preserve">. </w:t>
      </w:r>
    </w:p>
    <w:p w14:paraId="437737BB" w14:textId="3F3E7FB4" w:rsidR="00AD59D2" w:rsidRPr="00EF4407" w:rsidRDefault="00974CBF" w:rsidP="00D65B28">
      <w:r w:rsidRPr="00EF4407">
        <w:t xml:space="preserve">The stability was not measured in this investigation at the time. This paper also </w:t>
      </w:r>
      <w:r w:rsidR="007431AD" w:rsidRPr="00EF4407">
        <w:t xml:space="preserve">was referenced </w:t>
      </w:r>
      <w:r w:rsidRPr="00EF4407">
        <w:t xml:space="preserve">in </w:t>
      </w:r>
      <w:r w:rsidR="00CF0A74" w:rsidRPr="00EF4407">
        <w:t xml:space="preserve">Ref. </w:t>
      </w:r>
      <w:r w:rsidR="00E056A5" w:rsidRPr="00EF4407">
        <w:fldChar w:fldCharType="begin" w:fldLock="1"/>
      </w:r>
      <w:r w:rsidR="0011391E">
        <w:instrText>ADDIN CSL_CITATION {"citationItems":[{"id":"ITEM-1","itemData":{"DOI":"10.1038/nature11067","ISSN":"0028-0836","PMID":"22622574","abstract":"Dye-sensitized solar cells based on titanium dioxide (TiO(2)) are promising low-cost alternatives to conventional solid-state photovoltaic devices based on materials such as Si, CdTe and CuIn(1-x)Ga(x)Se(2) (refs 1, 2). Despite offering relatively high conversion efficiencies for solar energy, typical dye-sensitized solar cells suffer from durability problems that result from their use of organic liquid electrolytes containing the iodide/tri-iodide redox couple, which causes serious problems such as electrode corrosion and electrolyte leakage. Replacements for iodine-based liquid electrolytes have been extensively studied, but the efficiencies of the resulting devices remain low. Here we show that the solution-processable p-type direct bandgap semiconductor CsSnI(3) can be used for hole conduction in lieu of a liquid electrolyte. The resulting solid-state dye-sensitized solar cells consist of CsSnI(2.95)F(0.05) doped with SnF(2), nanoporous TiO(2) and the dye N719, and show conversion efficiencies of up to 10.2 per cent (8.51 per cent with a mask). With a bandgap of 1.3 electronvolts, CsSnI(3) enhances visible light absorption on the red side of the spectrum to outperform the typical dye-sensitized solar cells in this spectral region.","author":[{"dropping-particle":"","family":"Chung","given":"In","non-dropping-particle":"","parse-names":false,"suffix":""},{"dropping-particle":"","family":"Lee","given":"Byunghong","non-dropping-particle":"","parse-names":false,"suffix":""},{"dropping-particle":"","family":"He","given":"Jiaqing","non-dropping-particle":"","parse-names":false,"suffix":""},{"dropping-particle":"","family":"Chang","given":"Robert P H","non-dropping-particle":"","parse-names":false,"suffix":""},{"dropping-particle":"","family":"Kanatzidis","given":"Mercouri G","non-dropping-particle":"","parse-names":false,"suffix":""}],"container-title":"Nature","id":"ITEM-1","issue":"7399","issued":{"date-parts":[["2012","5","24"]]},"page":"486-489","publisher":"Nature Publishing Group","title":"All-solid-state dye-sensitized solar cells with high efficiency","type":"article-journal","volume":"485"},"uris":["http://www.mendeley.com/documents/?uuid=273e1200-3dca-4781-a14c-07623eba7614"]}],"mendeley":{"formattedCitation":"[68]","plainTextFormattedCitation":"[68]","previouslyFormattedCitation":"[68]"},"properties":{"noteIndex":0},"schema":"https://github.com/citation-style-language/schema/raw/master/csl-citation.json"}</w:instrText>
      </w:r>
      <w:r w:rsidR="00E056A5" w:rsidRPr="00EF4407">
        <w:fldChar w:fldCharType="separate"/>
      </w:r>
      <w:r w:rsidR="0011391E" w:rsidRPr="0011391E">
        <w:rPr>
          <w:noProof/>
        </w:rPr>
        <w:t>[68]</w:t>
      </w:r>
      <w:r w:rsidR="00E056A5" w:rsidRPr="00EF4407">
        <w:fldChar w:fldCharType="end"/>
      </w:r>
      <w:r w:rsidRPr="00EF4407">
        <w:t xml:space="preserve"> </w:t>
      </w:r>
      <w:r w:rsidR="00CF0A74" w:rsidRPr="00EF4407">
        <w:t>reviewing</w:t>
      </w:r>
      <w:r w:rsidRPr="00EF4407">
        <w:t xml:space="preserve"> dif</w:t>
      </w:r>
      <w:r w:rsidR="005155C3" w:rsidRPr="00EF4407">
        <w:t xml:space="preserve">ferent mesoscopic solar cells. </w:t>
      </w:r>
      <w:r w:rsidRPr="00EF4407">
        <w:t xml:space="preserve">The significant difference was the use of alumina as a scaffold for the perovskite making it higher in efficiency and stability despite being an insulator, implying quantum tunnelling </w:t>
      </w:r>
      <w:r w:rsidR="00AD59D2" w:rsidRPr="00EF4407">
        <w:t xml:space="preserve">of charges </w:t>
      </w:r>
      <w:r w:rsidRPr="00EF4407">
        <w:t xml:space="preserve">was taking place. </w:t>
      </w:r>
    </w:p>
    <w:p w14:paraId="4FA1D48E" w14:textId="531E8A87" w:rsidR="006B6B05" w:rsidRPr="00EF4407" w:rsidRDefault="00974CBF" w:rsidP="00D65B28">
      <w:r w:rsidRPr="00EF4407">
        <w:t xml:space="preserve">Charge transfer comparison </w:t>
      </w:r>
      <w:r w:rsidR="00344B2D" w:rsidRPr="00EF4407">
        <w:t>indicated that Al</w:t>
      </w:r>
      <w:r w:rsidR="00344B2D" w:rsidRPr="00EF4407">
        <w:rPr>
          <w:vertAlign w:val="subscript"/>
        </w:rPr>
        <w:t>2</w:t>
      </w:r>
      <w:r w:rsidR="00344B2D" w:rsidRPr="00EF4407">
        <w:t>O</w:t>
      </w:r>
      <w:r w:rsidR="00344B2D" w:rsidRPr="00EF4407">
        <w:rPr>
          <w:vertAlign w:val="subscript"/>
        </w:rPr>
        <w:t>3</w:t>
      </w:r>
      <w:r w:rsidR="00344B2D" w:rsidRPr="00EF4407">
        <w:t xml:space="preserve"> </w:t>
      </w:r>
      <w:r w:rsidRPr="00EF4407">
        <w:t xml:space="preserve">quantum tunnelling </w:t>
      </w:r>
      <w:r w:rsidR="00344B2D" w:rsidRPr="00EF4407">
        <w:t xml:space="preserve">is more </w:t>
      </w:r>
      <w:r w:rsidRPr="00EF4407">
        <w:t>efficient than TiO</w:t>
      </w:r>
      <w:r w:rsidRPr="00EF4407">
        <w:rPr>
          <w:vertAlign w:val="subscript"/>
        </w:rPr>
        <w:t>2</w:t>
      </w:r>
      <w:r w:rsidRPr="00EF4407">
        <w:t xml:space="preserve"> conduction band charge transfer</w:t>
      </w:r>
      <w:r w:rsidR="00E67BF4" w:rsidRPr="00EF4407">
        <w:t>,</w:t>
      </w:r>
      <w:r w:rsidRPr="00EF4407">
        <w:t xml:space="preserve"> giving at the time a 10.9% efficiency with a mixed halide of CH</w:t>
      </w:r>
      <w:r w:rsidRPr="00EF4407">
        <w:rPr>
          <w:vertAlign w:val="subscript"/>
        </w:rPr>
        <w:t>3</w:t>
      </w:r>
      <w:r w:rsidRPr="00EF4407">
        <w:t>NH</w:t>
      </w:r>
      <w:r w:rsidRPr="00EF4407">
        <w:rPr>
          <w:vertAlign w:val="subscript"/>
        </w:rPr>
        <w:t>3</w:t>
      </w:r>
      <w:r w:rsidRPr="00EF4407">
        <w:t>PbCl</w:t>
      </w:r>
      <w:r w:rsidRPr="00EF4407">
        <w:rPr>
          <w:vertAlign w:val="subscript"/>
        </w:rPr>
        <w:t>3-x</w:t>
      </w:r>
      <w:r w:rsidRPr="00EF4407">
        <w:t>Cl</w:t>
      </w:r>
      <w:r w:rsidRPr="00EF4407">
        <w:rPr>
          <w:vertAlign w:val="subscript"/>
        </w:rPr>
        <w:t>x</w:t>
      </w:r>
      <w:r w:rsidRPr="00EF4407">
        <w:t xml:space="preserve"> </w:t>
      </w:r>
      <w:r w:rsidR="00E056A5" w:rsidRPr="00EF4407">
        <w:fldChar w:fldCharType="begin" w:fldLock="1"/>
      </w:r>
      <w:r w:rsidR="0011391E">
        <w:instrText>ADDIN CSL_CITATION {"citationItems":[{"id":"ITEM-1","itemData":{"DOI":"10.1126/science.1228604","ISBN":"1095-9203 (Electronic)\\r0036-8075 (Linking)","ISSN":"0036-8075","PMID":"23042296","abstract":"The energy costs associated with separating tightly bound excitons (photoinduced electron-hole pairs) and extracting free charges from highly disordered low-mobility networks represent fundamental losses for many low-cost photovoltaic technologies. We report a low-cost, solution-processable solar cell, based on a highly crystalline perovskite absorber with intense visible to near-infrared absorptivity, that has a power conversion efficiency of 10.9% in a single-junction device under simulated full sunlight. This \"meso-superstructured solar cell\" exhibits exceptionally few fundamental energy losses; it can generate open-circuit photovoltages of more than 1.1 volts, despite the relatively narrow absorber band gap of 1.55 electron volts. The functionality arises from the use of mesoporous alumina as an inert scaffold that structures the absorber and forces electrons to reside in and be transported through the perovskite.","author":[{"dropping-particle":"","family":"Lee","given":"M. M.","non-dropping-particle":"","parse-names":false,"suffix":""},{"dropping-particle":"","family":"Teuscher","given":"Joël","non-dropping-particle":"","parse-names":false,"suffix":""},{"dropping-particle":"","family":"Miyasaka","given":"Tsutomu","non-dropping-particle":"","parse-names":false,"suffix":""},{"dropping-particle":"","family":"Murakami","given":"Takurou N","non-dropping-particle":"","parse-names":false,"suffix":""},{"dropping-particle":"","family":"Snaith","given":"Henry J","non-dropping-particle":"","parse-names":false,"suffix":""}],"container-title":"Science","id":"ITEM-1","issue":"6107","issued":{"date-parts":[["2012","11","2"]]},"note":"From Duplicate 3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4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1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)\n\n\n\n\n\n\n\n\nFrom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)","page":"643-647","title":"Efficient Hybrid Solar Cells Based on Meso-Superstructured Organometal Halide Perovskites","type":"article-journal","volume":"338"},"uris":["http://www.mendeley.com/documents/?uuid=17772807-d706-4310-819b-47b74877cfe2"]}],"mendeley":{"formattedCitation":"[69]","plainTextFormattedCitation":"[69]","previouslyFormattedCitation":"[69]"},"properties":{"noteIndex":0},"schema":"https://github.com/citation-style-language/schema/raw/master/csl-citation.json"}</w:instrText>
      </w:r>
      <w:r w:rsidR="00E056A5" w:rsidRPr="00EF4407">
        <w:fldChar w:fldCharType="separate"/>
      </w:r>
      <w:r w:rsidR="0011391E" w:rsidRPr="0011391E">
        <w:rPr>
          <w:noProof/>
        </w:rPr>
        <w:t>[69]</w:t>
      </w:r>
      <w:r w:rsidR="00E056A5" w:rsidRPr="00EF4407">
        <w:fldChar w:fldCharType="end"/>
      </w:r>
      <w:r w:rsidR="009D3462" w:rsidRPr="00EF4407">
        <w:t>.</w:t>
      </w:r>
    </w:p>
    <w:p w14:paraId="0E641A57" w14:textId="77777777" w:rsidR="006B6B05" w:rsidRPr="00EF4407" w:rsidRDefault="00EC4B2F" w:rsidP="00C33574">
      <w:pPr>
        <w:pStyle w:val="Heading3"/>
      </w:pPr>
      <w:bookmarkStart w:id="310" w:name="_Ref517734946"/>
      <w:bookmarkStart w:id="311" w:name="_Toc530166446"/>
      <w:bookmarkStart w:id="312" w:name="_Toc530166581"/>
      <w:bookmarkStart w:id="313" w:name="_Toc530167133"/>
      <w:bookmarkStart w:id="314" w:name="_Toc530167274"/>
      <w:bookmarkStart w:id="315" w:name="_Toc4264494"/>
      <w:r w:rsidRPr="00EF4407">
        <w:t>Replacing the liquid e</w:t>
      </w:r>
      <w:r w:rsidR="00686CCC" w:rsidRPr="00EF4407">
        <w:t>lectrolyte and early stability tests</w:t>
      </w:r>
      <w:bookmarkEnd w:id="310"/>
      <w:bookmarkEnd w:id="311"/>
      <w:bookmarkEnd w:id="312"/>
      <w:bookmarkEnd w:id="313"/>
      <w:bookmarkEnd w:id="314"/>
      <w:bookmarkEnd w:id="315"/>
    </w:p>
    <w:p w14:paraId="31532B69" w14:textId="4195DECF" w:rsidR="00444438" w:rsidRPr="00EF4407" w:rsidRDefault="00974CBF" w:rsidP="0054421C">
      <w:r w:rsidRPr="00EF4407">
        <w:t xml:space="preserve">As mentioned in </w:t>
      </w:r>
      <w:r w:rsidR="00E0662E" w:rsidRPr="00EF4407">
        <w:t>the previous sub-</w:t>
      </w:r>
      <w:r w:rsidR="00BD5A18" w:rsidRPr="00EF4407">
        <w:t>section</w:t>
      </w:r>
      <w:r w:rsidRPr="00EF4407">
        <w:t xml:space="preserve">, </w:t>
      </w:r>
      <w:r w:rsidR="003313CF" w:rsidRPr="00EF4407">
        <w:t>DSCs</w:t>
      </w:r>
      <w:r w:rsidRPr="00EF4407">
        <w:t xml:space="preserve"> degrade due to the corrosive tri-iodide redox couple in the electrolyte. </w:t>
      </w:r>
      <w:r w:rsidR="001A49A5" w:rsidRPr="00EF4407">
        <w:t xml:space="preserve">The method </w:t>
      </w:r>
      <w:r w:rsidR="00E0662E" w:rsidRPr="00EF4407">
        <w:t xml:space="preserve">implemented </w:t>
      </w:r>
      <w:r w:rsidR="001A49A5" w:rsidRPr="00EF4407">
        <w:t xml:space="preserve">to overcome this challenge was using solid charge transport layers instead. One means to </w:t>
      </w:r>
      <w:r w:rsidRPr="00EF4407">
        <w:t xml:space="preserve">address this </w:t>
      </w:r>
      <w:r w:rsidR="001A49A5" w:rsidRPr="00EF4407">
        <w:t xml:space="preserve">was </w:t>
      </w:r>
      <w:r w:rsidR="00BD63BB" w:rsidRPr="00EF4407">
        <w:t xml:space="preserve">synthesising </w:t>
      </w:r>
      <w:r w:rsidR="00FD6F11" w:rsidRPr="00EF4407">
        <w:t xml:space="preserve">the </w:t>
      </w:r>
      <w:r w:rsidRPr="00EF4407">
        <w:t>inorganic perovskite CsSnI</w:t>
      </w:r>
      <w:r w:rsidRPr="00EF4407">
        <w:rPr>
          <w:vertAlign w:val="subscript"/>
        </w:rPr>
        <w:t>3</w:t>
      </w:r>
      <w:r w:rsidR="00FD6F11" w:rsidRPr="00EF4407">
        <w:t xml:space="preserve">, </w:t>
      </w:r>
      <w:r w:rsidRPr="00EF4407">
        <w:t xml:space="preserve">which is a solid </w:t>
      </w:r>
      <w:r w:rsidR="00CD1852" w:rsidRPr="00EF4407">
        <w:t>HTM</w:t>
      </w:r>
      <w:r w:rsidRPr="00EF4407">
        <w:t xml:space="preserve">. The best performance was </w:t>
      </w:r>
      <w:r w:rsidRPr="00EF4407">
        <w:lastRenderedPageBreak/>
        <w:t>achieved with CsSnI2</w:t>
      </w:r>
      <w:r w:rsidRPr="00EF4407">
        <w:rPr>
          <w:vertAlign w:val="subscript"/>
        </w:rPr>
        <w:t>.95</w:t>
      </w:r>
      <w:r w:rsidRPr="00EF4407">
        <w:t>F</w:t>
      </w:r>
      <w:r w:rsidRPr="00EF4407">
        <w:rPr>
          <w:vertAlign w:val="subscript"/>
        </w:rPr>
        <w:t>0.05</w:t>
      </w:r>
      <w:r w:rsidRPr="00EF4407">
        <w:t xml:space="preserve"> </w:t>
      </w:r>
      <w:r w:rsidR="00240AB8" w:rsidRPr="00EF4407">
        <w:t>doped with</w:t>
      </w:r>
      <w:r w:rsidRPr="00EF4407">
        <w:t xml:space="preserve"> </w:t>
      </w:r>
      <w:r w:rsidR="00DA6476" w:rsidRPr="00EF4407">
        <w:t xml:space="preserve">5% </w:t>
      </w:r>
      <w:r w:rsidRPr="00EF4407">
        <w:t>SnF</w:t>
      </w:r>
      <w:r w:rsidRPr="00EF4407">
        <w:rPr>
          <w:vertAlign w:val="subscript"/>
        </w:rPr>
        <w:t>2</w:t>
      </w:r>
      <w:r w:rsidR="00240AB8" w:rsidRPr="00EF4407">
        <w:t xml:space="preserve">, cell structure </w:t>
      </w:r>
      <w:r w:rsidR="006B277E" w:rsidRPr="00EF4407">
        <w:t>FTO/</w:t>
      </w:r>
      <w:r w:rsidR="0054421C" w:rsidRPr="00EF4407">
        <w:t>CsSnI</w:t>
      </w:r>
      <w:r w:rsidR="0054421C" w:rsidRPr="00EF4407">
        <w:rPr>
          <w:vertAlign w:val="subscript"/>
        </w:rPr>
        <w:t>2.95</w:t>
      </w:r>
      <w:r w:rsidR="0054421C" w:rsidRPr="00EF4407">
        <w:t>F</w:t>
      </w:r>
      <w:r w:rsidR="0054421C" w:rsidRPr="00EF4407">
        <w:rPr>
          <w:vertAlign w:val="subscript"/>
        </w:rPr>
        <w:t>0.05</w:t>
      </w:r>
      <w:r w:rsidR="0054421C" w:rsidRPr="00EF4407">
        <w:t>/N719/TiO</w:t>
      </w:r>
      <w:r w:rsidR="0054421C" w:rsidRPr="00EF4407">
        <w:rPr>
          <w:vertAlign w:val="subscript"/>
        </w:rPr>
        <w:t>2</w:t>
      </w:r>
      <w:r w:rsidR="006B277E" w:rsidRPr="00EF4407">
        <w:t>/FTO</w:t>
      </w:r>
      <w:r w:rsidR="0054421C" w:rsidRPr="00EF4407">
        <w:t xml:space="preserve"> </w:t>
      </w:r>
      <w:r w:rsidRPr="00EF4407">
        <w:t xml:space="preserve">and having ZnO photonic crystals on the </w:t>
      </w:r>
      <w:r w:rsidR="00A927FD" w:rsidRPr="00EF4407">
        <w:t xml:space="preserve">top </w:t>
      </w:r>
      <w:r w:rsidRPr="00EF4407">
        <w:t xml:space="preserve">of the counter electrode to increase the amount of light being diffused into the cell </w:t>
      </w:r>
      <w:r w:rsidR="00A927FD" w:rsidRPr="00EF4407">
        <w:t xml:space="preserve">which </w:t>
      </w:r>
      <w:r w:rsidR="00792ABB" w:rsidRPr="00EF4407">
        <w:t xml:space="preserve">provided </w:t>
      </w:r>
      <w:r w:rsidR="00A927FD" w:rsidRPr="00EF4407">
        <w:t xml:space="preserve">optimum performance </w:t>
      </w:r>
      <w:r w:rsidR="00E056A5" w:rsidRPr="00EF4407">
        <w:fldChar w:fldCharType="begin" w:fldLock="1"/>
      </w:r>
      <w:r w:rsidR="0011391E">
        <w:instrText>ADDIN CSL_CITATION {"citationItems":[{"id":"ITEM-1","itemData":{"DOI":"10.1038/nature11067","ISSN":"0028-0836","PMID":"22622574","abstract":"Dye-sensitized solar cells based on titanium dioxide (TiO(2)) are promising low-cost alternatives to conventional solid-state photovoltaic devices based on materials such as Si, CdTe and CuIn(1-x)Ga(x)Se(2) (refs 1, 2). Despite offering relatively high conversion efficiencies for solar energy, typical dye-sensitized solar cells suffer from durability problems that result from their use of organic liquid electrolytes containing the iodide/tri-iodide redox couple, which causes serious problems such as electrode corrosion and electrolyte leakage. Replacements for iodine-based liquid electrolytes have been extensively studied, but the efficiencies of the resulting devices remain low. Here we show that the solution-processable p-type direct bandgap semiconductor CsSnI(3) can be used for hole conduction in lieu of a liquid electrolyte. The resulting solid-state dye-sensitized solar cells consist of CsSnI(2.95)F(0.05) doped with SnF(2), nanoporous TiO(2) and the dye N719, and show conversion efficiencies of up to 10.2 per cent (8.51 per cent with a mask). With a bandgap of 1.3 electronvolts, CsSnI(3) enhances visible light absorption on the red side of the spectrum to outperform the typical dye-sensitized solar cells in this spectral region.","author":[{"dropping-particle":"","family":"Chung","given":"In","non-dropping-particle":"","parse-names":false,"suffix":""},{"dropping-particle":"","family":"Lee","given":"Byunghong","non-dropping-particle":"","parse-names":false,"suffix":""},{"dropping-particle":"","family":"He","given":"Jiaqing","non-dropping-particle":"","parse-names":false,"suffix":""},{"dropping-particle":"","family":"Chang","given":"Robert P H","non-dropping-particle":"","parse-names":false,"suffix":""},{"dropping-particle":"","family":"Kanatzidis","given":"Mercouri G","non-dropping-particle":"","parse-names":false,"suffix":""}],"container-title":"Nature","id":"ITEM-1","issue":"7399","issued":{"date-parts":[["2012","5","24"]]},"page":"486-489","publisher":"Nature Publishing Group","title":"All-solid-state dye-sensitized solar cells with high efficiency","type":"article-journal","volume":"485"},"uris":["http://www.mendeley.com/documents/?uuid=273e1200-3dca-4781-a14c-07623eba7614"]}],"mendeley":{"formattedCitation":"[68]","plainTextFormattedCitation":"[68]","previouslyFormattedCitation":"[68]"},"properties":{"noteIndex":0},"schema":"https://github.com/citation-style-language/schema/raw/master/csl-citation.json"}</w:instrText>
      </w:r>
      <w:r w:rsidR="00E056A5" w:rsidRPr="00EF4407">
        <w:fldChar w:fldCharType="separate"/>
      </w:r>
      <w:r w:rsidR="0011391E" w:rsidRPr="0011391E">
        <w:rPr>
          <w:noProof/>
        </w:rPr>
        <w:t>[68]</w:t>
      </w:r>
      <w:r w:rsidR="00E056A5" w:rsidRPr="00EF4407">
        <w:fldChar w:fldCharType="end"/>
      </w:r>
      <w:r w:rsidRPr="00EF4407">
        <w:t>.</w:t>
      </w:r>
      <w:r w:rsidR="00C33BA7" w:rsidRPr="00EF4407">
        <w:t xml:space="preserve"> They reached an efficiency of 10.2% or with a mask 8.51%</w:t>
      </w:r>
      <w:r w:rsidR="00930EF1" w:rsidRPr="00EF4407">
        <w:t>,</w:t>
      </w:r>
      <w:r w:rsidR="00C33BA7" w:rsidRPr="00EF4407">
        <w:t xml:space="preserve"> showing no need to have a liquid electrolyte.</w:t>
      </w:r>
    </w:p>
    <w:p w14:paraId="5EB530A3" w14:textId="77777777" w:rsidR="005155C3" w:rsidRPr="00EF4407" w:rsidRDefault="006819F3" w:rsidP="00D65B28">
      <w:r w:rsidRPr="00EF4407">
        <w:t xml:space="preserve">Another means to counteract this corrosion </w:t>
      </w:r>
      <w:r w:rsidR="005C0C20" w:rsidRPr="00EF4407">
        <w:t xml:space="preserve">when </w:t>
      </w:r>
      <w:r w:rsidRPr="00EF4407">
        <w:t>ZnO</w:t>
      </w:r>
      <w:r w:rsidR="00BD63BB" w:rsidRPr="00EF4407">
        <w:t xml:space="preserve"> </w:t>
      </w:r>
      <w:r w:rsidR="00853F7F" w:rsidRPr="00EF4407">
        <w:t xml:space="preserve">is </w:t>
      </w:r>
      <w:r w:rsidR="005C0C20" w:rsidRPr="00EF4407">
        <w:t xml:space="preserve">used as an electron transport </w:t>
      </w:r>
      <w:r w:rsidR="00B84216" w:rsidRPr="00EF4407">
        <w:t xml:space="preserve">material in one of the </w:t>
      </w:r>
      <w:r w:rsidR="005C0C20" w:rsidRPr="00EF4407">
        <w:t>layer</w:t>
      </w:r>
      <w:r w:rsidR="00B84216" w:rsidRPr="00EF4407">
        <w:t>s</w:t>
      </w:r>
      <w:r w:rsidR="005C0C20" w:rsidRPr="00EF4407">
        <w:t xml:space="preserve"> </w:t>
      </w:r>
      <w:r w:rsidR="00853F7F" w:rsidRPr="00EF4407">
        <w:t xml:space="preserve">in </w:t>
      </w:r>
      <w:r w:rsidR="00B84216" w:rsidRPr="00EF4407">
        <w:t>DSCs</w:t>
      </w:r>
      <w:r w:rsidR="0013399E" w:rsidRPr="00EF4407">
        <w:t xml:space="preserve"> </w:t>
      </w:r>
      <w:r w:rsidR="000B34F5" w:rsidRPr="00EF4407">
        <w:t xml:space="preserve">(due to greater electron mobility and electron density) </w:t>
      </w:r>
      <w:r w:rsidR="00930EF1" w:rsidRPr="00EF4407">
        <w:t xml:space="preserve">is </w:t>
      </w:r>
      <w:r w:rsidR="00FF7CE7" w:rsidRPr="00EF4407">
        <w:t xml:space="preserve">employing </w:t>
      </w:r>
      <w:r w:rsidR="00A927FD" w:rsidRPr="00EF4407">
        <w:t xml:space="preserve">an </w:t>
      </w:r>
      <w:r w:rsidRPr="00EF4407">
        <w:t>i</w:t>
      </w:r>
      <w:r w:rsidR="00974CBF" w:rsidRPr="00EF4407">
        <w:t xml:space="preserve">norganic perovskite as part of the blocking layer in </w:t>
      </w:r>
      <w:r w:rsidR="009B4354">
        <w:t>solid-state</w:t>
      </w:r>
      <w:r w:rsidR="00974CBF" w:rsidRPr="00EF4407">
        <w:t xml:space="preserve"> </w:t>
      </w:r>
      <w:r w:rsidR="003313CF" w:rsidRPr="00EF4407">
        <w:t>DSC</w:t>
      </w:r>
      <w:r w:rsidR="00974CBF" w:rsidRPr="00EF4407">
        <w:t>s</w:t>
      </w:r>
      <w:r w:rsidR="006A750A" w:rsidRPr="00EF4407">
        <w:t xml:space="preserve"> and </w:t>
      </w:r>
      <w:r w:rsidR="00DF2909" w:rsidRPr="00EF4407">
        <w:t>copper thiocyanate (</w:t>
      </w:r>
      <w:r w:rsidR="006A750A" w:rsidRPr="00EF4407">
        <w:t>CuSCN</w:t>
      </w:r>
      <w:r w:rsidR="00DF2909" w:rsidRPr="00EF4407">
        <w:t>)</w:t>
      </w:r>
      <w:r w:rsidR="006A750A" w:rsidRPr="00EF4407">
        <w:t xml:space="preserve"> as a HTM</w:t>
      </w:r>
      <w:r w:rsidR="00974CBF" w:rsidRPr="00EF4407">
        <w:t>.</w:t>
      </w:r>
    </w:p>
    <w:p w14:paraId="6817C0B8" w14:textId="24D8A7D3" w:rsidR="00F66EA1" w:rsidRPr="00EF4407" w:rsidRDefault="0013399E" w:rsidP="00D65B28">
      <w:r w:rsidRPr="00EF4407">
        <w:t xml:space="preserve">This </w:t>
      </w:r>
      <w:r w:rsidR="00681A8E" w:rsidRPr="00EF4407">
        <w:t xml:space="preserve">electron transport layer had the morphology </w:t>
      </w:r>
      <w:r w:rsidRPr="00EF4407">
        <w:t xml:space="preserve">of a rod nanostructure. </w:t>
      </w:r>
      <w:r w:rsidR="006A750A" w:rsidRPr="00EF4407">
        <w:t xml:space="preserve">The </w:t>
      </w:r>
      <w:r w:rsidR="00974CBF" w:rsidRPr="00EF4407">
        <w:t>ZnO nanorods were dissolved slightly by BaFeO</w:t>
      </w:r>
      <w:r w:rsidR="00974CBF" w:rsidRPr="00EF4407">
        <w:rPr>
          <w:vertAlign w:val="subscript"/>
        </w:rPr>
        <w:t>3</w:t>
      </w:r>
      <w:r w:rsidR="00974CBF" w:rsidRPr="00EF4407">
        <w:t xml:space="preserve"> (BFO) solution</w:t>
      </w:r>
      <w:r w:rsidR="008B6118" w:rsidRPr="00EF4407">
        <w:t xml:space="preserve"> when directly applied due to </w:t>
      </w:r>
      <w:r w:rsidR="00F92AB3" w:rsidRPr="00EF4407">
        <w:t xml:space="preserve">its very strong acidity </w:t>
      </w:r>
      <w:r w:rsidR="0085397A" w:rsidRPr="00EF4407">
        <w:t>pH = 1</w:t>
      </w:r>
      <w:r w:rsidR="008B6118" w:rsidRPr="00EF4407">
        <w:t>, so a</w:t>
      </w:r>
      <w:r w:rsidR="00CD4735" w:rsidRPr="00EF4407">
        <w:t>n</w:t>
      </w:r>
      <w:r w:rsidR="008B6118" w:rsidRPr="00EF4407">
        <w:t xml:space="preserve"> aminosilane</w:t>
      </w:r>
      <w:r w:rsidR="00974CBF" w:rsidRPr="00EF4407">
        <w:t xml:space="preserve"> </w:t>
      </w:r>
      <w:r w:rsidR="008B6118" w:rsidRPr="00EF4407">
        <w:t xml:space="preserve">layer solution was deposited first. </w:t>
      </w:r>
      <w:r w:rsidR="0059482F" w:rsidRPr="00EF4407">
        <w:t>Following this,</w:t>
      </w:r>
      <w:r w:rsidR="00045249" w:rsidRPr="00EF4407">
        <w:t xml:space="preserve"> </w:t>
      </w:r>
      <w:r w:rsidR="008B6118" w:rsidRPr="00EF4407">
        <w:t xml:space="preserve">BFO was deposited </w:t>
      </w:r>
      <w:r w:rsidR="00974CBF" w:rsidRPr="00EF4407">
        <w:t xml:space="preserve">and used as </w:t>
      </w:r>
      <w:r w:rsidR="008B6118" w:rsidRPr="00EF4407">
        <w:t xml:space="preserve">an </w:t>
      </w:r>
      <w:r w:rsidR="00974CBF" w:rsidRPr="00EF4407">
        <w:t xml:space="preserve">n-type layer as part of a </w:t>
      </w:r>
      <w:r w:rsidR="009B4354">
        <w:t>solid-state</w:t>
      </w:r>
      <w:r w:rsidR="00974CBF" w:rsidRPr="00EF4407">
        <w:t xml:space="preserve"> solar cell (ZnO/N719/CuSCN spray coated/sputtered Au) system to make</w:t>
      </w:r>
      <w:r w:rsidR="00FF7CE7" w:rsidRPr="00EF4407">
        <w:t xml:space="preserve"> the cell architecture </w:t>
      </w:r>
      <w:r w:rsidR="00974CBF" w:rsidRPr="00EF4407">
        <w:t xml:space="preserve">ZnO/BFO/N719/CuSCN spray coated/sputtered Au. </w:t>
      </w:r>
      <w:r w:rsidR="002C0241" w:rsidRPr="00EF4407">
        <w:t xml:space="preserve">The </w:t>
      </w:r>
      <w:r w:rsidR="00D658A8" w:rsidRPr="00EF4407">
        <w:t>BFO perovskite acted as a</w:t>
      </w:r>
      <w:r w:rsidR="001543A7" w:rsidRPr="00EF4407">
        <w:t>n</w:t>
      </w:r>
      <w:r w:rsidR="00D658A8" w:rsidRPr="00EF4407">
        <w:t xml:space="preserve"> electron blocker and thus electrons tunnelled through </w:t>
      </w:r>
      <w:r w:rsidR="00065898" w:rsidRPr="00EF4407">
        <w:t xml:space="preserve">it </w:t>
      </w:r>
      <w:r w:rsidR="00D658A8" w:rsidRPr="00EF4407">
        <w:t>from</w:t>
      </w:r>
      <w:r w:rsidR="00065898" w:rsidRPr="00EF4407">
        <w:t xml:space="preserve"> the</w:t>
      </w:r>
      <w:r w:rsidR="00D658A8" w:rsidRPr="00EF4407">
        <w:t xml:space="preserve"> N719 to the ZnO layer. </w:t>
      </w:r>
      <w:r w:rsidR="0092563A" w:rsidRPr="00EF4407">
        <w:t>P</w:t>
      </w:r>
      <w:r w:rsidR="00974CBF" w:rsidRPr="00EF4407">
        <w:t xml:space="preserve">erformance </w:t>
      </w:r>
      <w:r w:rsidR="0092563A" w:rsidRPr="00EF4407">
        <w:t xml:space="preserve">was </w:t>
      </w:r>
      <w:r w:rsidR="00FF7CE7" w:rsidRPr="00EF4407">
        <w:t>raised</w:t>
      </w:r>
      <w:r w:rsidR="00E854F9" w:rsidRPr="00EF4407">
        <w:t>,</w:t>
      </w:r>
      <w:r w:rsidR="00FF7CE7" w:rsidRPr="00EF4407">
        <w:t xml:space="preserve"> </w:t>
      </w:r>
      <w:r w:rsidR="0092563A" w:rsidRPr="00EF4407">
        <w:t>going from</w:t>
      </w:r>
      <w:r w:rsidR="00336D1A" w:rsidRPr="00EF4407">
        <w:t xml:space="preserve"> </w:t>
      </w:r>
      <w:r w:rsidR="00974CBF" w:rsidRPr="00EF4407">
        <w:t>0.095</w:t>
      </w:r>
      <w:r w:rsidR="00910708" w:rsidRPr="00EF4407">
        <w:t xml:space="preserve"> to </w:t>
      </w:r>
      <w:r w:rsidR="00215252" w:rsidRPr="00EF4407">
        <w:t>0.21</w:t>
      </w:r>
      <w:r w:rsidR="00974CBF" w:rsidRPr="00EF4407">
        <w:t>7%</w:t>
      </w:r>
      <w:r w:rsidR="000F27B2" w:rsidRPr="00EF4407">
        <w:t xml:space="preserve">. While this </w:t>
      </w:r>
      <w:r w:rsidR="00B86C3E" w:rsidRPr="00EF4407">
        <w:t>had</w:t>
      </w:r>
      <w:r w:rsidR="00E854F9" w:rsidRPr="00EF4407">
        <w:t xml:space="preserve"> </w:t>
      </w:r>
      <w:r w:rsidR="000F27B2" w:rsidRPr="00EF4407">
        <w:t xml:space="preserve">lower </w:t>
      </w:r>
      <w:r w:rsidR="00E854F9" w:rsidRPr="00EF4407">
        <w:t xml:space="preserve">efficiency </w:t>
      </w:r>
      <w:r w:rsidR="000F27B2" w:rsidRPr="00EF4407">
        <w:t xml:space="preserve">than </w:t>
      </w:r>
      <w:r w:rsidR="003313CF" w:rsidRPr="00EF4407">
        <w:t>DSC</w:t>
      </w:r>
      <w:r w:rsidR="000F27B2" w:rsidRPr="00EF4407">
        <w:t>s</w:t>
      </w:r>
      <w:r w:rsidR="00A447CC" w:rsidRPr="00EF4407">
        <w:t>, it wa</w:t>
      </w:r>
      <w:r w:rsidR="00804520" w:rsidRPr="00EF4407">
        <w:t xml:space="preserve">s a </w:t>
      </w:r>
      <w:r w:rsidR="009B4354">
        <w:t>solid-state</w:t>
      </w:r>
      <w:r w:rsidR="00804520" w:rsidRPr="00EF4407">
        <w:t xml:space="preserve"> system using ZnO </w:t>
      </w:r>
      <w:r w:rsidR="001543A7" w:rsidRPr="00EF4407">
        <w:t xml:space="preserve">and aqueous solutions </w:t>
      </w:r>
      <w:r w:rsidR="00E854F9" w:rsidRPr="00EF4407">
        <w:t xml:space="preserve">together with </w:t>
      </w:r>
      <w:r w:rsidR="00804520" w:rsidRPr="00EF4407">
        <w:t xml:space="preserve">a </w:t>
      </w:r>
      <w:r w:rsidR="009B4354">
        <w:t>solid-state</w:t>
      </w:r>
      <w:r w:rsidR="00804520" w:rsidRPr="00EF4407">
        <w:t xml:space="preserve"> HTM CuSCN. </w:t>
      </w:r>
      <w:r w:rsidR="00E056A5" w:rsidRPr="00EF4407">
        <w:fldChar w:fldCharType="begin" w:fldLock="1"/>
      </w:r>
      <w:r w:rsidR="00656764">
        <w:instrText>ADDIN CSL_CITATION {"citationItems":[{"id":"ITEM-1","itemData":{"DOI":"10.1088/1742-6596/476/1/012008","ISBN":"1742-6588","ISSN":"1742-6588","abstract":"This paper will report on the design, fabrication and testing of a solid-state perovskite enhanced ZnO solar cell. The p-type perovskite material used is bismuth ferrite (BFO) which has an absorption range within the blue range of the visible light spectrum. The solid state solar cell, was sensitized with N719 dye and used a CuSCN hole conductor. A disadvantage of ZnO is its poor chemical stability in acidic and corrosive environments. As chemical solution techniques were used in depositing BFO, a buffer method using an aminosilane ((3-aminopropyltrimethoxysilane or H2N(CH2)3Si(OCH3)3)) coating was used to provide a protective coating on the ZnO nanorods before the BFO film was spin coated onto the ZnO nanorods. The photovoltaic performance of the solar cells were tested using a Keithley 2400 source meter under 100mW/cm2, AM 1.5G simulated sunlight, where improvements in Jsc and efficiency were observed. The BFO was able to harness more electrons and also acted as a buffer from electron recombination.","author":[{"dropping-particle":"","family":"Loh","given":"L.","non-dropping-particle":"","parse-names":false,"suffix":""},{"dropping-particle":"","family":"Briscoe","given":"J.","non-dropping-particle":"","parse-names":false,"suffix":""},{"dropping-particle":"","family":"Dunn","given":"S.","non-dropping-particle":"","parse-names":false,"suffix":""}],"container-title":"Journal of Physics: Conference Series","id":"ITEM-1","issue":"1","issued":{"date-parts":[["2013","12","4"]]},"note":"From Duplicate 1 (Perovskite enhanced solid state ZnO solar cells - Loh, L.; Briscoe, J.; Dunn, S.)\n\nFrom Duplicate 2 (Perovskite enhanced solid state ZnO solar cells - Loh, L; Briscoe, J; Dunn, S)\n\nFrom Duplicate 2 ( Perovskite enhanced solid state ZnO solar cells - Loh, L; Briscoe, J; Dunn, S )\n\n\n\n\n\n\nFrom Duplicate 2 ( Perovskite enhanced solid state ZnO solar cells - Loh, L; Briscoe, J; Dunn, S )\n","page":"012008","title":"Perovskite enhanced solid state ZnO solar cells","type":"article-journal","volume":"476"},"uris":["http://www.mendeley.com/documents/?uuid=a8d582b7-bed9-4e57-b798-803df363c93c"]}],"mendeley":{"formattedCitation":"[100]","plainTextFormattedCitation":"[100]","previouslyFormattedCitation":"[100]"},"properties":{"noteIndex":0},"schema":"https://github.com/citation-style-language/schema/raw/master/csl-citation.json"}</w:instrText>
      </w:r>
      <w:r w:rsidR="00E056A5" w:rsidRPr="00EF4407">
        <w:fldChar w:fldCharType="separate"/>
      </w:r>
      <w:r w:rsidR="00FE640A" w:rsidRPr="00FE640A">
        <w:rPr>
          <w:noProof/>
        </w:rPr>
        <w:t>[100]</w:t>
      </w:r>
      <w:r w:rsidR="00E056A5" w:rsidRPr="00EF4407">
        <w:fldChar w:fldCharType="end"/>
      </w:r>
      <w:r w:rsidR="00974CBF" w:rsidRPr="00EF4407">
        <w:t>.</w:t>
      </w:r>
    </w:p>
    <w:p w14:paraId="72493512" w14:textId="77777777" w:rsidR="00B17CBA" w:rsidRPr="00EF4407" w:rsidRDefault="00016832" w:rsidP="00D65B28">
      <w:r w:rsidRPr="00EF4407">
        <w:t xml:space="preserve">Early on in </w:t>
      </w:r>
      <w:r w:rsidR="009B4354">
        <w:t>solid-state</w:t>
      </w:r>
      <w:r w:rsidR="00974CBF" w:rsidRPr="00EF4407">
        <w:t xml:space="preserve"> </w:t>
      </w:r>
      <w:r w:rsidR="00754FE2" w:rsidRPr="00EF4407">
        <w:t>PSC</w:t>
      </w:r>
      <w:r w:rsidR="00974CBF" w:rsidRPr="00EF4407">
        <w:t xml:space="preserve"> </w:t>
      </w:r>
      <w:r w:rsidRPr="00EF4407">
        <w:t xml:space="preserve">research, </w:t>
      </w:r>
      <w:r w:rsidR="00974CBF" w:rsidRPr="00EF4407">
        <w:t>a mes</w:t>
      </w:r>
      <w:r w:rsidR="006F0BBC" w:rsidRPr="00EF4407">
        <w:t>oporous layer filled with CH</w:t>
      </w:r>
      <w:r w:rsidR="006F0BBC" w:rsidRPr="00EF4407">
        <w:rPr>
          <w:vertAlign w:val="subscript"/>
        </w:rPr>
        <w:t>3</w:t>
      </w:r>
      <w:r w:rsidR="006F0BBC" w:rsidRPr="00EF4407">
        <w:t>NH</w:t>
      </w:r>
      <w:r w:rsidR="006F0BBC" w:rsidRPr="00EF4407">
        <w:rPr>
          <w:vertAlign w:val="subscript"/>
        </w:rPr>
        <w:t>3</w:t>
      </w:r>
      <w:r w:rsidR="00974CBF" w:rsidRPr="00EF4407">
        <w:t>PbI</w:t>
      </w:r>
      <w:r w:rsidR="00974CBF" w:rsidRPr="00EF4407">
        <w:rPr>
          <w:vertAlign w:val="subscript"/>
        </w:rPr>
        <w:t>3</w:t>
      </w:r>
      <w:r w:rsidR="00974CBF" w:rsidRPr="00EF4407">
        <w:t xml:space="preserve"> and a </w:t>
      </w:r>
      <w:r w:rsidR="00D964D4" w:rsidRPr="00EF4407">
        <w:t>Spiro-MeOTAD</w:t>
      </w:r>
      <w:r w:rsidR="00974CBF" w:rsidRPr="00EF4407">
        <w:t xml:space="preserve"> </w:t>
      </w:r>
      <w:r w:rsidR="00627E16" w:rsidRPr="00EF4407">
        <w:t xml:space="preserve">HTM </w:t>
      </w:r>
      <w:r w:rsidR="00113A52" w:rsidRPr="00EF4407">
        <w:t>in 2012</w:t>
      </w:r>
      <w:r w:rsidR="000B6F06" w:rsidRPr="00EF4407">
        <w:t xml:space="preserve"> </w:t>
      </w:r>
      <w:r w:rsidR="00B86C3E" w:rsidRPr="00EF4407">
        <w:t xml:space="preserve">was reported to </w:t>
      </w:r>
      <w:r w:rsidR="00906CA4" w:rsidRPr="00EF4407">
        <w:t xml:space="preserve">reach 9.7% efficiency </w:t>
      </w:r>
      <w:r w:rsidR="00E056A5" w:rsidRPr="00EF4407">
        <w:fldChar w:fldCharType="begin" w:fldLock="1"/>
      </w:r>
      <w:r w:rsidR="002C0364" w:rsidRPr="00EF4407">
        <w:instrText>ADDIN CSL_CITATION {"citationItems":[{"id":"ITEM-1","itemData":{"DOI":"10.1038/srep00591","ISSN":"2045-2322","PMID":"22912919","abstract":"We report on solid-state mesoscopic heterojunction solar cells employing nanoparticles (NPs) of methyl ammonium lead iodide (CH(3)NH(3))PbI(3) as light harvesters. The perovskite NPs were produced by reaction of methylammonium iodide with PbI(2) and deposited onto a submicron-thick mesoscopic TiO(2) film, whose pores were infiltrated with the hole-conductor spiro-MeOTAD. Illumination with standard AM-1.5 sunlight generated large photocurrents (J(SC)) exceeding 17 mA/cm(2), an open circuit photovoltage (V(OC)) of 0.888 V and a fill factor (FF) of 0.62 yielding a power conversion efficiency (PCE) of 9.7%, the highest reported to date for such cells. Femto second laser studies combined with photo-induced absorption measurements showed charge separation to proceed via hole injection from the excited (CH(3)NH(3))PbI(3) NPs into the spiro-MeOTAD followed by electron transfer to the mesoscopic TiO(2) film. The use of a solid hole conductor dramatically improved the device stability compared to (CH(3)NH(3))PbI(3) -sensitized liquid junction cells.","author":[{"dropping-particle":"","family":"Kim","given":"Hui-Seon","non-dropping-particle":"","parse-names":false,"suffix":""},{"dropping-particle":"","family":"Lee","given":"Chang-Ryul","non-dropping-particle":"","parse-names":false,"suffix":""},{"dropping-particle":"","family":"Im","given":"Jeong-Hyeok","non-dropping-particle":"","parse-names":false,"suffix":""},{"dropping-particle":"","family":"Lee","given":"Ki-Beom","non-dropping-particle":"","parse-names":false,"suffix":""},{"dropping-particle":"","family":"Moehl","given":"Thomas","non-dropping-particle":"","parse-names":false,"suffix":""},{"dropping-particle":"","family":"Marchioro","given":"Arianna","non-dropping-particle":"","parse-names":false,"suffix":""},{"dropping-particle":"","family":"Moon","given":"Soo-Jin","non-dropping-particle":"","parse-names":false,"suffix":""},{"dropping-particle":"","family":"Humphry-Baker","given":"Robin","non-dropping-particle":"","parse-names":false,"suffix":""},{"dropping-particle":"","family":"Yum","given":"Jun-Ho","non-dropping-particle":"","parse-names":false,"suffix":""},{"dropping-particle":"","family":"Moser","given":"Jacques E","non-dropping-particle":"","parse-names":false,"suffix":""},{"dropping-particle":"","family":"Grätzel","given":"Michael","non-dropping-particle":"","parse-names":false,"suffix":""},{"dropping-particle":"","family":"Park","given":"Nam-Gyu","non-dropping-particle":"","parse-names":false,"suffix":""}],"container-title":"Scientific Reports","id":"ITEM-1","issue":"1","issued":{"date-parts":[["2012","12","21"]]},"page":"591","title":"Lead Iodide Perovskite Sensitized All-Solid-State Submicron Thin Film Mesoscopic Solar Cell with Efficiency Exceeding 9%","type":"article-journal","volume":"2"},"uris":["http://www.mendeley.com/documents/?uuid=d723a910-f1a9-4bad-9c97-7dde95b06bd2"]}],"mendeley":{"formattedCitation":"[28]","plainTextFormattedCitation":"[28]","previouslyFormattedCitation":"[28]"},"properties":{"noteIndex":0},"schema":"https://github.com/citation-style-language/schema/raw/master/csl-citation.json"}</w:instrText>
      </w:r>
      <w:r w:rsidR="00E056A5" w:rsidRPr="00EF4407">
        <w:fldChar w:fldCharType="separate"/>
      </w:r>
      <w:r w:rsidR="002C0364" w:rsidRPr="00EF4407">
        <w:rPr>
          <w:noProof/>
        </w:rPr>
        <w:t>[28]</w:t>
      </w:r>
      <w:r w:rsidR="00E056A5" w:rsidRPr="00EF4407">
        <w:fldChar w:fldCharType="end"/>
      </w:r>
      <w:r w:rsidR="00974CBF" w:rsidRPr="00EF4407">
        <w:t xml:space="preserve">. It was the first </w:t>
      </w:r>
      <w:r w:rsidR="00643F75" w:rsidRPr="00EF4407">
        <w:t xml:space="preserve">publication where the </w:t>
      </w:r>
      <w:r w:rsidR="00974CBF" w:rsidRPr="00EF4407">
        <w:t xml:space="preserve">HTM was implemented with </w:t>
      </w:r>
      <w:r w:rsidR="00754FE2" w:rsidRPr="00EF4407">
        <w:t>PSC</w:t>
      </w:r>
      <w:r w:rsidR="00974CBF" w:rsidRPr="00EF4407">
        <w:t>s as an absorber in this structure.</w:t>
      </w:r>
    </w:p>
    <w:p w14:paraId="7D85F8C2" w14:textId="77777777" w:rsidR="006B6B05" w:rsidRPr="00EF4407" w:rsidRDefault="00974CBF" w:rsidP="00D65B28">
      <w:r w:rsidRPr="00EF4407">
        <w:t xml:space="preserve">The stability </w:t>
      </w:r>
      <w:r w:rsidR="00AD469E" w:rsidRPr="00EF4407">
        <w:t xml:space="preserve">under conditions of </w:t>
      </w:r>
      <w:r w:rsidRPr="00EF4407">
        <w:t xml:space="preserve">500 </w:t>
      </w:r>
      <w:r w:rsidR="0055410D" w:rsidRPr="00EF4407">
        <w:t>h</w:t>
      </w:r>
      <w:r w:rsidR="00E109F0" w:rsidRPr="00EF4407">
        <w:t>/</w:t>
      </w:r>
      <w:r w:rsidR="00FA715F" w:rsidRPr="00EF4407">
        <w:t>unencapsulated</w:t>
      </w:r>
      <w:r w:rsidR="00E109F0" w:rsidRPr="00EF4407">
        <w:t>/</w:t>
      </w:r>
      <w:r w:rsidRPr="00EF4407">
        <w:t>storage</w:t>
      </w:r>
      <w:r w:rsidR="00E109F0" w:rsidRPr="00EF4407">
        <w:t>/</w:t>
      </w:r>
      <w:r w:rsidRPr="00EF4407">
        <w:t xml:space="preserve">air </w:t>
      </w:r>
      <w:r w:rsidR="00AD469E" w:rsidRPr="00EF4407">
        <w:t xml:space="preserve">with </w:t>
      </w:r>
      <w:r w:rsidRPr="00EF4407">
        <w:t>th</w:t>
      </w:r>
      <w:r w:rsidR="00AD469E" w:rsidRPr="00EF4407">
        <w:t>e</w:t>
      </w:r>
      <w:r w:rsidRPr="00EF4407">
        <w:t xml:space="preserve"> structure </w:t>
      </w:r>
      <w:r w:rsidR="004F3F12" w:rsidRPr="00EF4407">
        <w:t>0.6</w:t>
      </w:r>
      <w:r w:rsidR="00B86C3E" w:rsidRPr="00EF4407">
        <w:t xml:space="preserve"> </w:t>
      </w:r>
      <w:r w:rsidR="004F3F12" w:rsidRPr="00EF4407">
        <w:t xml:space="preserve">μm thick </w:t>
      </w:r>
      <w:r w:rsidRPr="00EF4407">
        <w:t>TiO</w:t>
      </w:r>
      <w:r w:rsidRPr="00EF4407">
        <w:rPr>
          <w:vertAlign w:val="subscript"/>
        </w:rPr>
        <w:t>2</w:t>
      </w:r>
      <w:r w:rsidR="00627E16" w:rsidRPr="00EF4407">
        <w:t xml:space="preserve"> mesoporous </w:t>
      </w:r>
      <w:r w:rsidR="004F3F12" w:rsidRPr="00EF4407">
        <w:t>layer</w:t>
      </w:r>
      <w:r w:rsidR="00627E16" w:rsidRPr="00EF4407">
        <w:t>/</w:t>
      </w:r>
      <w:r w:rsidR="00D964D4" w:rsidRPr="00EF4407">
        <w:t>Spiro-MeOTAD</w:t>
      </w:r>
      <w:r w:rsidRPr="00EF4407">
        <w:t xml:space="preserve"> </w:t>
      </w:r>
      <w:r w:rsidR="00463486" w:rsidRPr="00EF4407">
        <w:t>demonstrated</w:t>
      </w:r>
      <w:r w:rsidR="00AD469E" w:rsidRPr="00EF4407">
        <w:t xml:space="preserve"> </w:t>
      </w:r>
      <w:r w:rsidRPr="00EF4407">
        <w:t xml:space="preserve">promise and was encouraging to researchers due to an increase in the fill factor which in turn improved the efficiency and thus helped </w:t>
      </w:r>
      <w:r w:rsidR="00463486" w:rsidRPr="00EF4407">
        <w:t>towards significant progress</w:t>
      </w:r>
      <w:r w:rsidR="009E72CE" w:rsidRPr="00EF4407">
        <w:t xml:space="preserve"> </w:t>
      </w:r>
      <w:r w:rsidRPr="00EF4407">
        <w:t>in long term stability testing.</w:t>
      </w:r>
    </w:p>
    <w:p w14:paraId="17A5292F" w14:textId="77777777" w:rsidR="006B6B05" w:rsidRPr="00EF4407" w:rsidRDefault="00A223ED" w:rsidP="00D65B28">
      <w:r w:rsidRPr="00EF4407">
        <w:rPr>
          <w:noProof/>
        </w:rPr>
        <w:lastRenderedPageBreak/>
        <w:drawing>
          <wp:inline distT="0" distB="0" distL="0" distR="0" wp14:anchorId="20D761D8" wp14:editId="6204B959">
            <wp:extent cx="3119717" cy="3820180"/>
            <wp:effectExtent l="0" t="0" r="508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3128443" cy="3830865"/>
                    </a:xfrm>
                    <a:prstGeom prst="rect">
                      <a:avLst/>
                    </a:prstGeom>
                    <a:noFill/>
                    <a:ln w="9525">
                      <a:noFill/>
                      <a:miter lim="800000"/>
                      <a:headEnd/>
                      <a:tailEnd/>
                    </a:ln>
                  </pic:spPr>
                </pic:pic>
              </a:graphicData>
            </a:graphic>
          </wp:inline>
        </w:drawing>
      </w:r>
    </w:p>
    <w:p w14:paraId="3629A98C" w14:textId="4EDEDE5A" w:rsidR="00D15808" w:rsidRPr="00EF4407" w:rsidRDefault="00974CBF" w:rsidP="000B7D3E">
      <w:pPr>
        <w:pStyle w:val="Caption"/>
      </w:pPr>
      <w:bookmarkStart w:id="316" w:name="_Toc434948715"/>
      <w:r w:rsidRPr="00EF4407">
        <w:t xml:space="preserve">Figure </w:t>
      </w:r>
      <w:fldSimple w:instr=" SEQ Figure \* ARABIC ">
        <w:r w:rsidR="009B4740">
          <w:rPr>
            <w:noProof/>
          </w:rPr>
          <w:t>20</w:t>
        </w:r>
      </w:fldSimple>
      <w:r w:rsidRPr="00EF4407">
        <w:t xml:space="preserve">: </w:t>
      </w:r>
      <w:bookmarkStart w:id="317" w:name="_Toc434948752"/>
      <w:r w:rsidRPr="00EF4407">
        <w:t>Stability of (CH</w:t>
      </w:r>
      <w:r w:rsidRPr="00EF4407">
        <w:rPr>
          <w:vertAlign w:val="subscript"/>
        </w:rPr>
        <w:t>3</w:t>
      </w:r>
      <w:r w:rsidRPr="00EF4407">
        <w:t>NH</w:t>
      </w:r>
      <w:r w:rsidRPr="00EF4407">
        <w:rPr>
          <w:vertAlign w:val="subscript"/>
        </w:rPr>
        <w:t>3</w:t>
      </w:r>
      <w:r w:rsidRPr="00EF4407">
        <w:t>)PbI</w:t>
      </w:r>
      <w:r w:rsidRPr="00EF4407">
        <w:rPr>
          <w:vertAlign w:val="subscript"/>
        </w:rPr>
        <w:t>3</w:t>
      </w:r>
      <w:r w:rsidRPr="00EF4407">
        <w:t xml:space="preserve"> </w:t>
      </w:r>
      <w:r w:rsidRPr="000B7D3E">
        <w:t>sensitized solid-state solar cell stored in air at RT without encapsulation and measu</w:t>
      </w:r>
      <w:r w:rsidR="00D52906" w:rsidRPr="000B7D3E">
        <w:t>red under one sun illumination</w:t>
      </w:r>
      <w:r w:rsidR="000B7D3E">
        <w:t xml:space="preserve"> </w:t>
      </w:r>
      <w:bookmarkEnd w:id="316"/>
      <w:bookmarkEnd w:id="317"/>
      <w:r w:rsidR="000B7D3E">
        <w:t>Reprinted by permission from Macmillan Publishers Ltd: [Nature Scientific Reports] (Ref.</w:t>
      </w:r>
      <w:r w:rsidR="000B7D3E" w:rsidRPr="000B7D3E">
        <w:t xml:space="preserve"> </w:t>
      </w:r>
      <w:r w:rsidR="000B7D3E" w:rsidRPr="00EF4407">
        <w:fldChar w:fldCharType="begin" w:fldLock="1"/>
      </w:r>
      <w:r w:rsidR="000B7D3E" w:rsidRPr="00EF4407">
        <w:instrText>ADDIN CSL_CITATION {"citationItems":[{"id":"ITEM-1","itemData":{"DOI":"10.1038/srep00591","ISSN":"2045-2322","PMID":"22912919","abstract":"We report on solid-state mesoscopic heterojunction solar cells employing nanoparticles (NPs) of methyl ammonium lead iodide (CH(3)NH(3))PbI(3) as light harvesters. The perovskite NPs were produced by reaction of methylammonium iodide with PbI(2) and deposited onto a submicron-thick mesoscopic TiO(2) film, whose pores were infiltrated with the hole-conductor spiro-MeOTAD. Illumination with standard AM-1.5 sunlight generated large photocurrents (J(SC)) exceeding 17 mA/cm(2), an open circuit photovoltage (V(OC)) of 0.888 V and a fill factor (FF) of 0.62 yielding a power conversion efficiency (PCE) of 9.7%, the highest reported to date for such cells. Femto second laser studies combined with photo-induced absorption measurements showed charge separation to proceed via hole injection from the excited (CH(3)NH(3))PbI(3) NPs into the spiro-MeOTAD followed by electron transfer to the mesoscopic TiO(2) film. The use of a solid hole conductor dramatically improved the device stability compared to (CH(3)NH(3))PbI(3) -sensitized liquid junction cells.","author":[{"dropping-particle":"","family":"Kim","given":"Hui-Seon","non-dropping-particle":"","parse-names":false,"suffix":""},{"dropping-particle":"","family":"Lee","given":"Chang-Ryul","non-dropping-particle":"","parse-names":false,"suffix":""},{"dropping-particle":"","family":"Im","given":"Jeong-Hyeok","non-dropping-particle":"","parse-names":false,"suffix":""},{"dropping-particle":"","family":"Lee","given":"Ki-Beom","non-dropping-particle":"","parse-names":false,"suffix":""},{"dropping-particle":"","family":"Moehl","given":"Thomas","non-dropping-particle":"","parse-names":false,"suffix":""},{"dropping-particle":"","family":"Marchioro","given":"Arianna","non-dropping-particle":"","parse-names":false,"suffix":""},{"dropping-particle":"","family":"Moon","given":"Soo-Jin","non-dropping-particle":"","parse-names":false,"suffix":""},{"dropping-particle":"","family":"Humphry-Baker","given":"Robin","non-dropping-particle":"","parse-names":false,"suffix":""},{"dropping-particle":"","family":"Yum","given":"Jun-Ho","non-dropping-particle":"","parse-names":false,"suffix":""},{"dropping-particle":"","family":"Moser","given":"Jacques E","non-dropping-particle":"","parse-names":false,"suffix":""},{"dropping-particle":"","family":"Grätzel","given":"Michael","non-dropping-particle":"","parse-names":false,"suffix":""},{"dropping-particle":"","family":"Park","given":"Nam-Gyu","non-dropping-particle":"","parse-names":false,"suffix":""}],"container-title":"Scientific Reports","id":"ITEM-1","issue":"1","issued":{"date-parts":[["2012","12","21"]]},"page":"591","title":"Lead Iodide Perovskite Sensitized All-Solid-State Submicron Thin Film Mesoscopic Solar Cell with Efficiency Exceeding 9%","type":"article-journal","volume":"2"},"uris":["http://www.mendeley.com/documents/?uuid=d723a910-f1a9-4bad-9c97-7dde95b06bd2"]}],"mendeley":{"formattedCitation":"[28]","plainTextFormattedCitation":"[28]","previouslyFormattedCitation":"[28]"},"properties":{"noteIndex":0},"schema":"https://github.com/citation-style-language/schema/raw/master/csl-citation.json"}</w:instrText>
      </w:r>
      <w:r w:rsidR="000B7D3E" w:rsidRPr="00EF4407">
        <w:fldChar w:fldCharType="separate"/>
      </w:r>
      <w:r w:rsidR="000B7D3E" w:rsidRPr="00EF4407">
        <w:rPr>
          <w:noProof/>
        </w:rPr>
        <w:t>[28]</w:t>
      </w:r>
      <w:r w:rsidR="000B7D3E" w:rsidRPr="00EF4407">
        <w:fldChar w:fldCharType="end"/>
      </w:r>
      <w:r w:rsidR="000B7D3E">
        <w:t>), copyright (2012) (awaiting permission)</w:t>
      </w:r>
    </w:p>
    <w:p w14:paraId="775A1F8C" w14:textId="77777777" w:rsidR="00242E4F" w:rsidRPr="00EF4407" w:rsidRDefault="00974CBF" w:rsidP="00C33574">
      <w:pPr>
        <w:pStyle w:val="Heading3"/>
      </w:pPr>
      <w:bookmarkStart w:id="318" w:name="_Toc530166447"/>
      <w:bookmarkStart w:id="319" w:name="_Toc530166582"/>
      <w:bookmarkStart w:id="320" w:name="_Toc530167134"/>
      <w:bookmarkStart w:id="321" w:name="_Toc530167275"/>
      <w:bookmarkStart w:id="322" w:name="_Toc4264495"/>
      <w:r w:rsidRPr="00EF4407">
        <w:t>HTM breakdown in N</w:t>
      </w:r>
      <w:r w:rsidRPr="00EF4407">
        <w:rPr>
          <w:vertAlign w:val="subscript"/>
        </w:rPr>
        <w:t>2</w:t>
      </w:r>
      <w:r w:rsidRPr="00EF4407">
        <w:t xml:space="preserve"> atmosphere – </w:t>
      </w:r>
      <w:r w:rsidR="00EC4B2F" w:rsidRPr="00EF4407">
        <w:t>doped or u</w:t>
      </w:r>
      <w:r w:rsidRPr="00EF4407">
        <w:t>ndoped</w:t>
      </w:r>
      <w:bookmarkEnd w:id="318"/>
      <w:bookmarkEnd w:id="319"/>
      <w:bookmarkEnd w:id="320"/>
      <w:bookmarkEnd w:id="321"/>
      <w:bookmarkEnd w:id="322"/>
    </w:p>
    <w:p w14:paraId="577926D5" w14:textId="7AF15C10" w:rsidR="00B17CBA" w:rsidRPr="00EF4407" w:rsidRDefault="00974CBF" w:rsidP="00D65B28">
      <w:r w:rsidRPr="00EF4407">
        <w:t xml:space="preserve">HTMs are </w:t>
      </w:r>
      <w:r w:rsidR="00B95CEB" w:rsidRPr="00EF4407">
        <w:t xml:space="preserve">very important in </w:t>
      </w:r>
      <w:r w:rsidR="00754FE2" w:rsidRPr="00EF4407">
        <w:t>PSC</w:t>
      </w:r>
      <w:r w:rsidRPr="00EF4407">
        <w:t xml:space="preserve"> stability. </w:t>
      </w:r>
      <w:r w:rsidR="00B95CEB" w:rsidRPr="00EF4407">
        <w:t>Measuring</w:t>
      </w:r>
      <w:r w:rsidR="00177C66" w:rsidRPr="00EF4407">
        <w:t xml:space="preserve"> </w:t>
      </w:r>
      <w:r w:rsidRPr="00EF4407">
        <w:t>the absorbance at 410</w:t>
      </w:r>
      <w:r w:rsidR="00685FC2" w:rsidRPr="00EF4407">
        <w:t xml:space="preserve"> </w:t>
      </w:r>
      <w:r w:rsidRPr="00EF4407">
        <w:t xml:space="preserve">nm in harsh humidity tests using HTMs: </w:t>
      </w:r>
      <w:r w:rsidR="00D964D4" w:rsidRPr="00EF4407">
        <w:t>Spiro-MeOTAD</w:t>
      </w:r>
      <w:r w:rsidRPr="00EF4407">
        <w:t xml:space="preserve">, PTAA and P3HT, </w:t>
      </w:r>
      <w:r w:rsidR="00A96C56" w:rsidRPr="00EF4407">
        <w:t xml:space="preserve">resulted with </w:t>
      </w:r>
      <w:r w:rsidRPr="00EF4407">
        <w:t xml:space="preserve">half-lives defined in the paper as </w:t>
      </w:r>
      <w:r w:rsidR="00105137" w:rsidRPr="00EF4407">
        <w:t>‘</w:t>
      </w:r>
      <w:r w:rsidRPr="00EF4407">
        <w:t>normalized absorbance was halfway between its initial (1.00) and final (</w:t>
      </w:r>
      <w:r w:rsidRPr="00EF4407">
        <w:rPr>
          <w:rFonts w:ascii="Cambria Math" w:hAnsi="Cambria Math" w:cs="Cambria Math"/>
        </w:rPr>
        <w:t>∼</w:t>
      </w:r>
      <w:r w:rsidRPr="00EF4407">
        <w:t>0.33) values</w:t>
      </w:r>
      <w:r w:rsidR="00105137" w:rsidRPr="00EF4407">
        <w:t>’</w:t>
      </w:r>
      <w:r w:rsidRPr="00EF4407">
        <w:t xml:space="preserve"> for high relative humidity of</w:t>
      </w:r>
      <w:r w:rsidR="00CB7F9D" w:rsidRPr="00EF4407">
        <w:t xml:space="preserve"> 98% and 80%, </w:t>
      </w:r>
      <w:r w:rsidR="00DF6810" w:rsidRPr="00EF4407">
        <w:t xml:space="preserve">to be </w:t>
      </w:r>
      <w:r w:rsidR="00CB7F9D" w:rsidRPr="00EF4407">
        <w:t xml:space="preserve">approximately </w:t>
      </w:r>
      <w:r w:rsidR="00A96C56" w:rsidRPr="00EF4407">
        <w:t xml:space="preserve">4 </w:t>
      </w:r>
      <w:r w:rsidRPr="00EF4407">
        <w:t xml:space="preserve">and 34 </w:t>
      </w:r>
      <w:r w:rsidR="0055410D" w:rsidRPr="00EF4407">
        <w:t>h</w:t>
      </w:r>
      <w:r w:rsidRPr="00EF4407">
        <w:t xml:space="preserve"> respectively, while those of lower humidity 50% and 20% </w:t>
      </w:r>
      <w:r w:rsidR="00DF6810" w:rsidRPr="00EF4407">
        <w:t xml:space="preserve">demonstrated </w:t>
      </w:r>
      <w:r w:rsidRPr="00EF4407">
        <w:t xml:space="preserve">half-lives of 1000 and 10000 </w:t>
      </w:r>
      <w:r w:rsidR="0055410D" w:rsidRPr="00EF4407">
        <w:t>h</w:t>
      </w:r>
      <w:r w:rsidRPr="00EF4407">
        <w:t xml:space="preserve"> </w:t>
      </w:r>
      <w:r w:rsidR="00334014" w:rsidRPr="00EF4407">
        <w:t xml:space="preserve">respectively </w:t>
      </w:r>
      <w:r w:rsidR="00E056A5" w:rsidRPr="00EF4407">
        <w:fldChar w:fldCharType="begin" w:fldLock="1"/>
      </w:r>
      <w:r w:rsidR="00656764">
        <w:instrText>ADDIN CSL_CITATION {"citationItems":[{"id":"ITEM-1","itemData":{"DOI":"10.1021/nn506864k","ISBN":"1936-086X (Electronic)\\r1936-0851 (Linking)","ISSN":"1936-0851","PMID":"25635696","abstract":"Perovskite solar cells have rapidly advanced to the forefront of solution-processable photovoltaic devices, but the CH3NH3PbI3 semiconductor decomposes rapidly in moist air, limiting their commercial utility. In this work, we report a quantitative and systematic investigation of perovskite degradation processes. By carefully controlling the relative humidity of an environmental chamber and using in situ absorption spectroscopy and in situ grazing incidence X-ray diffraction to monitor phase changes in perovskite degradation process, we demonstrate the formation of a hydrated intermediate containing isolated PbI64– octahedra as the first step of the degradation mechanism. We also show that the identity of the hole transport layer can have a dramatic impact on the stability of the underlying perovskite film, suggesting a route toward perovskite solar cells with long device lifetimes and a resistance to humidity.","author":[{"dropping-particle":"","family":"Yang","given":"Jinli","non-dropping-particle":"","parse-names":false,"suffix":""},{"dropping-particle":"","family":"Siempelkamp","given":"Braden D","non-dropping-particle":"","parse-names":false,"suffix":""},{"dropping-particle":"","family":"Liu","given":"Dianyi","non-dropping-particle":"","parse-names":false,"suffix":""},{"dropping-particle":"","family":"Kelly","given":"Timothy L","non-dropping-particle":"","parse-names":false,"suffix":""}],"container-title":"ACS Nano","id":"ITEM-1","issue":"2","issued":{"date-parts":[["2015","2","24"]]},"note":"doi: 10.1021/nn506864k","page":"1955-1963","publisher":"American Chemical Society","title":"Investigation of CH 3 NH 3 PbI 3 Degradation Rates and Mechanisms in Controlled Humidity Environments Using in Situ Techniques","type":"article-journal","volume":"9"},"uris":["http://www.mendeley.com/documents/?uuid=9d26f703-16d1-4899-9f9e-ff12fdb934f6"]}],"mendeley":{"formattedCitation":"[101]","plainTextFormattedCitation":"[101]","previouslyFormattedCitation":"[101]"},"properties":{"noteIndex":0},"schema":"https://github.com/citation-style-language/schema/raw/master/csl-citation.json"}</w:instrText>
      </w:r>
      <w:r w:rsidR="00E056A5" w:rsidRPr="00EF4407">
        <w:fldChar w:fldCharType="separate"/>
      </w:r>
      <w:r w:rsidR="00FE640A" w:rsidRPr="00FE640A">
        <w:rPr>
          <w:noProof/>
        </w:rPr>
        <w:t>[101]</w:t>
      </w:r>
      <w:r w:rsidR="00E056A5" w:rsidRPr="00EF4407">
        <w:fldChar w:fldCharType="end"/>
      </w:r>
      <w:r w:rsidRPr="00EF4407">
        <w:t>.</w:t>
      </w:r>
    </w:p>
    <w:p w14:paraId="5DD3A5A6" w14:textId="77777777" w:rsidR="00B17CBA" w:rsidRPr="00EF4407" w:rsidRDefault="00EF4314" w:rsidP="00D65B28">
      <w:r w:rsidRPr="00EF4407">
        <w:t>O</w:t>
      </w:r>
      <w:r w:rsidR="00974CBF" w:rsidRPr="00EF4407">
        <w:t>xygenated air or N</w:t>
      </w:r>
      <w:r w:rsidR="00974CBF" w:rsidRPr="00EF4407">
        <w:rPr>
          <w:vertAlign w:val="subscript"/>
        </w:rPr>
        <w:t>2</w:t>
      </w:r>
      <w:r w:rsidR="00974CBF" w:rsidRPr="00EF4407">
        <w:t xml:space="preserve"> </w:t>
      </w:r>
      <w:r w:rsidRPr="00EF4407">
        <w:t>affected s</w:t>
      </w:r>
      <w:r w:rsidR="00E24093" w:rsidRPr="00EF4407">
        <w:t>tability</w:t>
      </w:r>
      <w:r w:rsidRPr="00EF4407">
        <w:t xml:space="preserve"> </w:t>
      </w:r>
      <w:r w:rsidR="00E24093" w:rsidRPr="00EF4407">
        <w:t>differently; h</w:t>
      </w:r>
      <w:r w:rsidR="00974CBF" w:rsidRPr="00EF4407">
        <w:t xml:space="preserve">umidity impacted the performance rather than oxygen, oxygen only slightly </w:t>
      </w:r>
      <w:r w:rsidR="00DD770E" w:rsidRPr="00EF4407">
        <w:t>increasing</w:t>
      </w:r>
      <w:r w:rsidR="00C40869" w:rsidRPr="00EF4407">
        <w:t xml:space="preserve"> </w:t>
      </w:r>
      <w:r w:rsidR="00772CFE" w:rsidRPr="00EF4407">
        <w:t>degradation levels. Un</w:t>
      </w:r>
      <w:r w:rsidR="00974CBF" w:rsidRPr="00EF4407">
        <w:t xml:space="preserve">doped P3HT seemed to show the greatest stability among </w:t>
      </w:r>
      <w:r w:rsidR="00D964D4" w:rsidRPr="00EF4407">
        <w:t>Spiro-MeOTAD</w:t>
      </w:r>
      <w:r w:rsidR="0097130F" w:rsidRPr="00EF4407">
        <w:t>, PTAA and P3HT, although un</w:t>
      </w:r>
      <w:r w:rsidR="00974CBF" w:rsidRPr="00EF4407">
        <w:t>doped PTAA stood out as the best.</w:t>
      </w:r>
    </w:p>
    <w:p w14:paraId="1B86BD34" w14:textId="77777777" w:rsidR="001F0269" w:rsidRPr="00EF4407" w:rsidRDefault="00974CBF" w:rsidP="00D65B28">
      <w:r w:rsidRPr="00EF4407">
        <w:t>The HTM mechanically breaks down as the humidity seeps through and begins to degrade the perovskite</w:t>
      </w:r>
      <w:r w:rsidR="00C40C33" w:rsidRPr="00EF4407">
        <w:t>,</w:t>
      </w:r>
      <w:r w:rsidRPr="00EF4407">
        <w:t xml:space="preserve"> thus reducing the performance of the cell as PbI</w:t>
      </w:r>
      <w:r w:rsidRPr="00EF4407">
        <w:rPr>
          <w:vertAlign w:val="subscript"/>
        </w:rPr>
        <w:t>2</w:t>
      </w:r>
      <w:r w:rsidRPr="00EF4407">
        <w:t xml:space="preserve"> is</w:t>
      </w:r>
      <w:r w:rsidR="00F422CA" w:rsidRPr="00EF4407">
        <w:t xml:space="preserve"> formed. Further to this</w:t>
      </w:r>
      <w:r w:rsidR="00C40C33" w:rsidRPr="00EF4407">
        <w:t>,</w:t>
      </w:r>
      <w:r w:rsidR="00F422CA" w:rsidRPr="00EF4407">
        <w:t xml:space="preserve"> </w:t>
      </w:r>
      <w:r w:rsidR="00EC7989" w:rsidRPr="00EF4407">
        <w:t>g</w:t>
      </w:r>
      <w:r w:rsidRPr="00EF4407">
        <w:t>lan</w:t>
      </w:r>
      <w:r w:rsidR="00EC7989" w:rsidRPr="00EF4407">
        <w:t>cing incident X</w:t>
      </w:r>
      <w:r w:rsidR="00B539D9" w:rsidRPr="00EF4407">
        <w:t xml:space="preserve">RD </w:t>
      </w:r>
      <w:r w:rsidR="00EC7989" w:rsidRPr="00EF4407">
        <w:t>d</w:t>
      </w:r>
      <w:r w:rsidR="00F422CA" w:rsidRPr="00EF4407">
        <w:t>iffraction</w:t>
      </w:r>
      <w:r w:rsidRPr="00EF4407">
        <w:t xml:space="preserve"> showed a new crystal of (CH</w:t>
      </w:r>
      <w:r w:rsidRPr="00EF4407">
        <w:rPr>
          <w:vertAlign w:val="subscript"/>
        </w:rPr>
        <w:t>3</w:t>
      </w:r>
      <w:r w:rsidRPr="00EF4407">
        <w:t>NH</w:t>
      </w:r>
      <w:r w:rsidRPr="00EF4407">
        <w:rPr>
          <w:vertAlign w:val="subscript"/>
        </w:rPr>
        <w:t>3</w:t>
      </w:r>
      <w:r w:rsidRPr="00EF4407">
        <w:t>)4PbI</w:t>
      </w:r>
      <w:r w:rsidRPr="00EF4407">
        <w:rPr>
          <w:vertAlign w:val="subscript"/>
        </w:rPr>
        <w:t>6</w:t>
      </w:r>
      <w:r w:rsidRPr="00EF4407">
        <w:rPr>
          <w:rFonts w:ascii="Lucida Sans Unicode" w:hAnsi="Lucida Sans Unicode" w:cs="Lucida Sans Unicode"/>
        </w:rPr>
        <w:t>‧</w:t>
      </w:r>
      <w:r w:rsidRPr="00EF4407">
        <w:t>2H</w:t>
      </w:r>
      <w:r w:rsidRPr="00EF4407">
        <w:rPr>
          <w:vertAlign w:val="subscript"/>
        </w:rPr>
        <w:t>2</w:t>
      </w:r>
      <w:r w:rsidRPr="00EF4407">
        <w:t>O as a result of contact with moisture, giving the reversible chemical equation:</w:t>
      </w:r>
    </w:p>
    <w:p w14:paraId="1B153CF3" w14:textId="77777777" w:rsidR="00C40C33" w:rsidRPr="00EF4407" w:rsidRDefault="00974CBF" w:rsidP="00D65B28">
      <w:r w:rsidRPr="00EF4407">
        <w:t>4CH</w:t>
      </w:r>
      <w:r w:rsidRPr="00EF4407">
        <w:rPr>
          <w:vertAlign w:val="subscript"/>
        </w:rPr>
        <w:t>3</w:t>
      </w:r>
      <w:r w:rsidRPr="00EF4407">
        <w:t>NH</w:t>
      </w:r>
      <w:r w:rsidRPr="00EF4407">
        <w:rPr>
          <w:vertAlign w:val="subscript"/>
        </w:rPr>
        <w:t>3</w:t>
      </w:r>
      <w:r w:rsidRPr="00EF4407">
        <w:t>PbI</w:t>
      </w:r>
      <w:r w:rsidRPr="00EF4407">
        <w:rPr>
          <w:vertAlign w:val="subscript"/>
        </w:rPr>
        <w:t>3</w:t>
      </w:r>
      <w:r w:rsidRPr="00EF4407">
        <w:t xml:space="preserve"> + 2H</w:t>
      </w:r>
      <w:r w:rsidRPr="00EF4407">
        <w:rPr>
          <w:vertAlign w:val="subscript"/>
        </w:rPr>
        <w:t>2</w:t>
      </w:r>
      <w:r w:rsidRPr="00EF4407">
        <w:t xml:space="preserve">O </w:t>
      </w:r>
      <w:r w:rsidRPr="00EF4407">
        <w:rPr>
          <w:rFonts w:ascii="Lucida Sans Unicode" w:hAnsi="Lucida Sans Unicode" w:cs="Lucida Sans Unicode"/>
        </w:rPr>
        <w:t xml:space="preserve">⇌ </w:t>
      </w:r>
      <w:r w:rsidRPr="00EF4407">
        <w:t>(CH</w:t>
      </w:r>
      <w:r w:rsidRPr="00EF4407">
        <w:rPr>
          <w:vertAlign w:val="subscript"/>
        </w:rPr>
        <w:t>3</w:t>
      </w:r>
      <w:r w:rsidRPr="00EF4407">
        <w:t>NH</w:t>
      </w:r>
      <w:r w:rsidRPr="00EF4407">
        <w:rPr>
          <w:vertAlign w:val="subscript"/>
        </w:rPr>
        <w:t>3</w:t>
      </w:r>
      <w:r w:rsidRPr="00EF4407">
        <w:t>)4PbI</w:t>
      </w:r>
      <w:r w:rsidRPr="00EF4407">
        <w:rPr>
          <w:vertAlign w:val="subscript"/>
        </w:rPr>
        <w:t>6</w:t>
      </w:r>
      <w:r w:rsidRPr="00EF4407">
        <w:rPr>
          <w:rFonts w:ascii="Lucida Sans Unicode" w:hAnsi="Lucida Sans Unicode" w:cs="Lucida Sans Unicode"/>
        </w:rPr>
        <w:t>‧</w:t>
      </w:r>
      <w:r w:rsidRPr="00EF4407">
        <w:t>2H</w:t>
      </w:r>
      <w:r w:rsidRPr="00EF4407">
        <w:rPr>
          <w:vertAlign w:val="subscript"/>
        </w:rPr>
        <w:t>2</w:t>
      </w:r>
      <w:r w:rsidRPr="00EF4407">
        <w:t>O+3PbI</w:t>
      </w:r>
      <w:r w:rsidRPr="00EF4407">
        <w:rPr>
          <w:vertAlign w:val="subscript"/>
        </w:rPr>
        <w:t>2</w:t>
      </w:r>
      <w:r w:rsidRPr="00EF4407">
        <w:t xml:space="preserve"> </w:t>
      </w:r>
    </w:p>
    <w:p w14:paraId="18CFED94" w14:textId="77777777" w:rsidR="001F0269" w:rsidRPr="00EF4407" w:rsidRDefault="00974CBF" w:rsidP="00D65B28">
      <w:r w:rsidRPr="00EF4407">
        <w:t xml:space="preserve">due to HTM damage. </w:t>
      </w:r>
    </w:p>
    <w:p w14:paraId="7BD9FC30" w14:textId="77777777" w:rsidR="001F0269" w:rsidRPr="00EF4407" w:rsidRDefault="00974CBF" w:rsidP="00D65B28">
      <w:r w:rsidRPr="00EF4407">
        <w:lastRenderedPageBreak/>
        <w:t xml:space="preserve">They suggest that possible further decomposition of the other </w:t>
      </w:r>
      <w:r w:rsidR="00334014" w:rsidRPr="00EF4407">
        <w:t>products</w:t>
      </w:r>
      <w:r w:rsidRPr="00EF4407">
        <w:t xml:space="preserve"> will prevent any reversible reaction, thus leaving PbI</w:t>
      </w:r>
      <w:r w:rsidRPr="00EF4407">
        <w:rPr>
          <w:vertAlign w:val="subscript"/>
        </w:rPr>
        <w:t>2</w:t>
      </w:r>
      <w:r w:rsidR="00657527" w:rsidRPr="00EF4407">
        <w:t xml:space="preserve"> as the only by-</w:t>
      </w:r>
      <w:r w:rsidRPr="00EF4407">
        <w:t>product.</w:t>
      </w:r>
    </w:p>
    <w:p w14:paraId="74ACAAD4" w14:textId="77777777" w:rsidR="001F0269" w:rsidRPr="00EF4407" w:rsidRDefault="00A223ED" w:rsidP="00D65B28">
      <w:r w:rsidRPr="00EF4407">
        <w:rPr>
          <w:noProof/>
        </w:rPr>
        <w:drawing>
          <wp:inline distT="0" distB="0" distL="0" distR="0" wp14:anchorId="5760D97B" wp14:editId="39841B94">
            <wp:extent cx="3452495" cy="2358390"/>
            <wp:effectExtent l="19050" t="0" r="0" b="0"/>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3452495" cy="2358390"/>
                    </a:xfrm>
                    <a:prstGeom prst="rect">
                      <a:avLst/>
                    </a:prstGeom>
                    <a:noFill/>
                    <a:ln w="9525">
                      <a:noFill/>
                      <a:miter lim="800000"/>
                      <a:headEnd/>
                      <a:tailEnd/>
                    </a:ln>
                  </pic:spPr>
                </pic:pic>
              </a:graphicData>
            </a:graphic>
          </wp:inline>
        </w:drawing>
      </w:r>
    </w:p>
    <w:p w14:paraId="1F228EB7" w14:textId="7E90F58C" w:rsidR="001F0269" w:rsidRPr="00EF4407" w:rsidRDefault="00974CBF" w:rsidP="00676C17">
      <w:pPr>
        <w:pStyle w:val="Figures"/>
      </w:pPr>
      <w:r w:rsidRPr="00EF4407">
        <w:t xml:space="preserve">Figure </w:t>
      </w:r>
      <w:fldSimple w:instr=" SEQ Figure \* ARABIC ">
        <w:r w:rsidR="009B4740">
          <w:rPr>
            <w:noProof/>
          </w:rPr>
          <w:t>21</w:t>
        </w:r>
      </w:fldSimple>
      <w:r w:rsidRPr="00EF4407">
        <w:t>:</w:t>
      </w:r>
      <w:r w:rsidR="000A057B" w:rsidRPr="000A057B">
        <w:t xml:space="preserve"> </w:t>
      </w:r>
      <w:r w:rsidR="000A057B" w:rsidRPr="00EF4407">
        <w:t xml:space="preserve">Cartoon depiction of the structural and morphological differences between (a) Spiro-MeOTAD and (b) P3HT HTLs upon exposure to water vapour Ref. </w:t>
      </w:r>
      <w:r w:rsidR="000A057B" w:rsidRPr="00EF4407">
        <w:fldChar w:fldCharType="begin" w:fldLock="1"/>
      </w:r>
      <w:r w:rsidR="00656764">
        <w:instrText>ADDIN CSL_CITATION {"citationItems":[{"id":"ITEM-1","itemData":{"DOI":"10.1021/nn506864k","ISBN":"1936-086X (Electronic)\\r1936-0851 (Linking)","ISSN":"1936-0851","PMID":"25635696","abstract":"Perovskite solar cells have rapidly advanced to the forefront of solution-processable photovoltaic devices, but the CH3NH3PbI3 semiconductor decomposes rapidly in moist air, limiting their commercial utility. In this work, we report a quantitative and systematic investigation of perovskite degradation processes. By carefully controlling the relative humidity of an environmental chamber and using in situ absorption spectroscopy and in situ grazing incidence X-ray diffraction to monitor phase changes in perovskite degradation process, we demonstrate the formation of a hydrated intermediate containing isolated PbI64– octahedra as the first step of the degradation mechanism. We also show that the identity of the hole transport layer can have a dramatic impact on the stability of the underlying perovskite film, suggesting a route toward perovskite solar cells with long device lifetimes and a resistance to humidity.","author":[{"dropping-particle":"","family":"Yang","given":"Jinli","non-dropping-particle":"","parse-names":false,"suffix":""},{"dropping-particle":"","family":"Siempelkamp","given":"Braden D","non-dropping-particle":"","parse-names":false,"suffix":""},{"dropping-particle":"","family":"Liu","given":"Dianyi","non-dropping-particle":"","parse-names":false,"suffix":""},{"dropping-particle":"","family":"Kelly","given":"Timothy L","non-dropping-particle":"","parse-names":false,"suffix":""}],"container-title":"ACS Nano","id":"ITEM-1","issue":"2","issued":{"date-parts":[["2015","2","24"]]},"note":"doi: 10.1021/nn506864k","page":"1955-1963","publisher":"American Chemical Society","title":"Investigation of CH 3 NH 3 PbI 3 Degradation Rates and Mechanisms in Controlled Humidity Environments Using in Situ Techniques","type":"article-journal","volume":"9"},"uris":["http://www.mendeley.com/documents/?uuid=9d26f703-16d1-4899-9f9e-ff12fdb934f6"]}],"mendeley":{"formattedCitation":"[101]","plainTextFormattedCitation":"[101]","previouslyFormattedCitation":"[101]"},"properties":{"noteIndex":0},"schema":"https://github.com/citation-style-language/schema/raw/master/csl-citation.json"}</w:instrText>
      </w:r>
      <w:r w:rsidR="000A057B" w:rsidRPr="00EF4407">
        <w:fldChar w:fldCharType="separate"/>
      </w:r>
      <w:r w:rsidR="000A057B" w:rsidRPr="00FE640A">
        <w:rPr>
          <w:i w:val="0"/>
          <w:noProof/>
        </w:rPr>
        <w:t>[101]</w:t>
      </w:r>
      <w:r w:rsidR="000A057B" w:rsidRPr="00EF4407">
        <w:fldChar w:fldCharType="end"/>
      </w:r>
      <w:r w:rsidR="000A057B" w:rsidRPr="00EF4407">
        <w:fldChar w:fldCharType="begin"/>
      </w:r>
      <w:r w:rsidR="000A057B" w:rsidRPr="00EF4407">
        <w:instrText>ADDIN RW.CITE{{37612 Yang,Jinli 2015}}</w:instrText>
      </w:r>
      <w:r w:rsidR="000A057B" w:rsidRPr="00EF4407">
        <w:fldChar w:fldCharType="end"/>
      </w:r>
      <w:r w:rsidR="007E5998">
        <w:t>.</w:t>
      </w:r>
      <w:r w:rsidRPr="00EF4407">
        <w:t xml:space="preserve"> </w:t>
      </w:r>
      <w:r w:rsidR="004F1883">
        <w:t>Reprinted with permission fr</w:t>
      </w:r>
      <w:r w:rsidR="000A057B">
        <w:t>om (</w:t>
      </w:r>
      <w:r w:rsidR="000A057B" w:rsidRPr="000A057B">
        <w:t>ACS Nano, 2015, 9 (2), pp 1955–1963</w:t>
      </w:r>
      <w:r w:rsidR="000A057B">
        <w:t>)</w:t>
      </w:r>
      <w:r w:rsidR="004F1883">
        <w:t>. Copyright {2015} American Chemical Society.</w:t>
      </w:r>
    </w:p>
    <w:p w14:paraId="0BC9B429" w14:textId="77777777" w:rsidR="001F0269" w:rsidRPr="00EF4407" w:rsidRDefault="00A223ED" w:rsidP="00D65B28">
      <w:r w:rsidRPr="00EF4407">
        <w:rPr>
          <w:noProof/>
        </w:rPr>
        <w:drawing>
          <wp:inline distT="0" distB="0" distL="0" distR="0" wp14:anchorId="1C22C9B8" wp14:editId="1264DBC7">
            <wp:extent cx="5351929" cy="4157679"/>
            <wp:effectExtent l="0" t="0" r="1270" b="0"/>
            <wp:docPr id="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srcRect/>
                    <a:stretch>
                      <a:fillRect/>
                    </a:stretch>
                  </pic:blipFill>
                  <pic:spPr bwMode="auto">
                    <a:xfrm>
                      <a:off x="0" y="0"/>
                      <a:ext cx="5355470" cy="4160430"/>
                    </a:xfrm>
                    <a:prstGeom prst="rect">
                      <a:avLst/>
                    </a:prstGeom>
                    <a:noFill/>
                    <a:ln w="9525">
                      <a:noFill/>
                      <a:miter lim="800000"/>
                      <a:headEnd/>
                      <a:tailEnd/>
                    </a:ln>
                  </pic:spPr>
                </pic:pic>
              </a:graphicData>
            </a:graphic>
          </wp:inline>
        </w:drawing>
      </w:r>
    </w:p>
    <w:p w14:paraId="54114CC7" w14:textId="1B6F5F85" w:rsidR="00307959" w:rsidRPr="00EF4407" w:rsidRDefault="00974CBF" w:rsidP="00676C17">
      <w:pPr>
        <w:pStyle w:val="Figures"/>
      </w:pPr>
      <w:r w:rsidRPr="00EF4407">
        <w:t xml:space="preserve">Figure </w:t>
      </w:r>
      <w:fldSimple w:instr=" SEQ Figure \* ARABIC ">
        <w:r w:rsidR="009B4740">
          <w:rPr>
            <w:noProof/>
          </w:rPr>
          <w:t>22</w:t>
        </w:r>
      </w:fldSimple>
      <w:r w:rsidRPr="00EF4407">
        <w:t xml:space="preserve">: </w:t>
      </w:r>
      <w:r w:rsidR="00283EF7">
        <w:t>Reprinted with permission from (</w:t>
      </w:r>
      <w:r w:rsidR="00283EF7" w:rsidRPr="00283EF7">
        <w:t>ACS Nano, 2015, 9 (2), pp 1955–1963</w:t>
      </w:r>
      <w:r w:rsidR="00283EF7">
        <w:t>)</w:t>
      </w:r>
      <w:r w:rsidR="004F1883">
        <w:t>. Copyright {2015} American Chemical Society.</w:t>
      </w:r>
      <w:r w:rsidRPr="00EF4407">
        <w:t>UV-vis spectra, acquired at 15 min intervals, of a CH</w:t>
      </w:r>
      <w:r w:rsidRPr="00EF4407">
        <w:rPr>
          <w:vertAlign w:val="subscript"/>
        </w:rPr>
        <w:t>3</w:t>
      </w:r>
      <w:r w:rsidRPr="00EF4407">
        <w:t>NH</w:t>
      </w:r>
      <w:r w:rsidRPr="00EF4407">
        <w:rPr>
          <w:vertAlign w:val="subscript"/>
        </w:rPr>
        <w:t>3</w:t>
      </w:r>
      <w:r w:rsidRPr="00EF4407">
        <w:t>PbI</w:t>
      </w:r>
      <w:r w:rsidRPr="00EF4407">
        <w:rPr>
          <w:vertAlign w:val="subscript"/>
        </w:rPr>
        <w:t>3</w:t>
      </w:r>
      <w:r w:rsidRPr="00EF4407">
        <w:t xml:space="preserve"> film exposed to flowing N</w:t>
      </w:r>
      <w:r w:rsidRPr="00EF4407">
        <w:rPr>
          <w:vertAlign w:val="subscript"/>
        </w:rPr>
        <w:t>2</w:t>
      </w:r>
      <w:r w:rsidRPr="00EF4407">
        <w:t xml:space="preserve"> gas with RH = 98 ± 2%, (d) Normalized absorbance at 410 nm as a function of time for perovskite films exposed to various relative humidities. Data at 50% and 20% RH were acquired once per 24h. The temperature was measured to be 22.9</w:t>
      </w:r>
      <w:r w:rsidR="00005C18" w:rsidRPr="00EF4407">
        <w:t xml:space="preserve"> </w:t>
      </w:r>
      <w:r w:rsidRPr="00EF4407">
        <w:t>±</w:t>
      </w:r>
      <w:r w:rsidR="00005C18" w:rsidRPr="00EF4407">
        <w:t xml:space="preserve"> </w:t>
      </w:r>
      <w:r w:rsidRPr="00EF4407">
        <w:t>0.5</w:t>
      </w:r>
      <w:r w:rsidR="00E109F0" w:rsidRPr="00EF4407">
        <w:t>°C</w:t>
      </w:r>
      <w:r w:rsidRPr="00EF4407">
        <w:t xml:space="preserve"> for all measurements</w:t>
      </w:r>
      <w:r w:rsidR="002C0364" w:rsidRPr="00EF4407">
        <w:t xml:space="preserve"> (</w:t>
      </w:r>
      <w:r w:rsidR="002119D4">
        <w:t>reproduced</w:t>
      </w:r>
      <w:r w:rsidRPr="00EF4407">
        <w:t xml:space="preserve"> </w:t>
      </w:r>
      <w:r w:rsidR="002C0364" w:rsidRPr="00EF4407">
        <w:t xml:space="preserve">with permission from Ref. </w:t>
      </w:r>
      <w:r w:rsidR="00E056A5" w:rsidRPr="00EF4407">
        <w:fldChar w:fldCharType="begin" w:fldLock="1"/>
      </w:r>
      <w:r w:rsidR="00656764">
        <w:instrText>ADDIN CSL_CITATION {"citationItems":[{"id":"ITEM-1","itemData":{"DOI":"10.1021/nn506864k","ISBN":"1936-086X (Electronic)\\r1936-0851 (Linking)","ISSN":"1936-0851","PMID":"25635696","abstract":"Perovskite solar cells have rapidly advanced to the forefront of solution-processable photovoltaic devices, but the CH3NH3PbI3 semiconductor decomposes rapidly in moist air, limiting their commercial utility. In this work, we report a quantitative and systematic investigation of perovskite degradation processes. By carefully controlling the relative humidity of an environmental chamber and using in situ absorption spectroscopy and in situ grazing incidence X-ray diffraction to monitor phase changes in perovskite degradation process, we demonstrate the formation of a hydrated intermediate containing isolated PbI64– octahedra as the first step of the degradation mechanism. We also show that the identity of the hole transport layer can have a dramatic impact on the stability of the underlying perovskite film, suggesting a route toward perovskite solar cells with long device lifetimes and a resistance to humidity.","author":[{"dropping-particle":"","family":"Yang","given":"Jinli","non-dropping-particle":"","parse-names":false,"suffix":""},{"dropping-particle":"","family":"Siempelkamp","given":"Braden D","non-dropping-particle":"","parse-names":false,"suffix":""},{"dropping-particle":"","family":"Liu","given":"Dianyi","non-dropping-particle":"","parse-names":false,"suffix":""},{"dropping-particle":"","family":"Kelly","given":"Timothy L","non-dropping-particle":"","parse-names":false,"suffix":""}],"container-title":"ACS Nano","id":"ITEM-1","issue":"2","issued":{"date-parts":[["2015","2","24"]]},"note":"doi: 10.1021/nn506864k","page":"1955-1963","publisher":"American Chemical Society","title":"Investigation of CH 3 NH 3 PbI 3 Degradation Rates and Mechanisms in Controlled Humidity Environments Using in Situ Techniques","type":"article-journal","volume":"9"},"uris":["http://www.mendeley.com/documents/?uuid=9d26f703-16d1-4899-9f9e-ff12fdb934f6"]}],"mendeley":{"formattedCitation":"[101]","plainTextFormattedCitation":"[101]","previouslyFormattedCitation":"[101]"},"properties":{"noteIndex":0},"schema":"https://github.com/citation-style-language/schema/raw/master/csl-citation.json"}</w:instrText>
      </w:r>
      <w:r w:rsidR="00E056A5" w:rsidRPr="00EF4407">
        <w:fldChar w:fldCharType="separate"/>
      </w:r>
      <w:r w:rsidR="00FE640A" w:rsidRPr="00FE640A">
        <w:rPr>
          <w:i w:val="0"/>
          <w:noProof/>
        </w:rPr>
        <w:t>[101]</w:t>
      </w:r>
      <w:r w:rsidR="00E056A5" w:rsidRPr="00EF4407">
        <w:fldChar w:fldCharType="end"/>
      </w:r>
      <w:bookmarkStart w:id="323" w:name="_Liquid_Electrolyte_degrading_perovskite"/>
      <w:bookmarkStart w:id="324" w:name="_Ref474862927"/>
      <w:bookmarkEnd w:id="323"/>
      <w:r w:rsidR="002C0364" w:rsidRPr="00EF4407">
        <w:t>)</w:t>
      </w:r>
      <w:r w:rsidRPr="00EF4407">
        <w:t>.</w:t>
      </w:r>
    </w:p>
    <w:p w14:paraId="36BB5DDD" w14:textId="7FBC781F" w:rsidR="00E1285A" w:rsidRPr="00EF4407" w:rsidRDefault="00D964D4" w:rsidP="0099372A">
      <w:pPr>
        <w:pStyle w:val="Heading2"/>
      </w:pPr>
      <w:bookmarkStart w:id="325" w:name="_Ref484026065"/>
      <w:bookmarkStart w:id="326" w:name="_Ref484026100"/>
      <w:bookmarkStart w:id="327" w:name="_Ref484026109"/>
      <w:bookmarkStart w:id="328" w:name="_Toc530166448"/>
      <w:bookmarkStart w:id="329" w:name="_Toc530166583"/>
      <w:bookmarkStart w:id="330" w:name="_Toc530167135"/>
      <w:bookmarkStart w:id="331" w:name="_Toc530167276"/>
      <w:bookmarkStart w:id="332" w:name="_Toc4264496"/>
      <w:bookmarkEnd w:id="324"/>
      <w:r w:rsidRPr="00EF4407">
        <w:lastRenderedPageBreak/>
        <w:t>Spiro-MeOTAD</w:t>
      </w:r>
      <w:r w:rsidR="00E109F0" w:rsidRPr="00EF4407">
        <w:t>/</w:t>
      </w:r>
      <w:r w:rsidR="00974CBF" w:rsidRPr="00EF4407">
        <w:t>additive degrades perovskite</w:t>
      </w:r>
      <w:bookmarkEnd w:id="325"/>
      <w:bookmarkEnd w:id="326"/>
      <w:bookmarkEnd w:id="327"/>
      <w:bookmarkEnd w:id="328"/>
      <w:bookmarkEnd w:id="329"/>
      <w:bookmarkEnd w:id="330"/>
      <w:bookmarkEnd w:id="331"/>
      <w:bookmarkEnd w:id="332"/>
    </w:p>
    <w:p w14:paraId="4D0CAC85" w14:textId="77777777" w:rsidR="005638B3" w:rsidRPr="00EF4407" w:rsidRDefault="00A223ED" w:rsidP="005638B3">
      <w:pPr>
        <w:keepNext/>
      </w:pPr>
      <w:r w:rsidRPr="00EF4407">
        <w:rPr>
          <w:rFonts w:eastAsia="Calibri"/>
          <w:noProof/>
        </w:rPr>
        <w:drawing>
          <wp:inline distT="0" distB="0" distL="0" distR="0" wp14:anchorId="32F55661" wp14:editId="08FFA1D5">
            <wp:extent cx="5486400" cy="1069340"/>
            <wp:effectExtent l="19050" t="0" r="0" b="0"/>
            <wp:docPr id="31" name="Picture 31" descr="Map 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p Shot 5"/>
                    <pic:cNvPicPr>
                      <a:picLocks noChangeAspect="1" noChangeArrowheads="1"/>
                    </pic:cNvPicPr>
                  </pic:nvPicPr>
                  <pic:blipFill>
                    <a:blip r:embed="rId40"/>
                    <a:srcRect/>
                    <a:stretch>
                      <a:fillRect/>
                    </a:stretch>
                  </pic:blipFill>
                  <pic:spPr bwMode="auto">
                    <a:xfrm>
                      <a:off x="0" y="0"/>
                      <a:ext cx="5486400" cy="1069340"/>
                    </a:xfrm>
                    <a:prstGeom prst="rect">
                      <a:avLst/>
                    </a:prstGeom>
                    <a:noFill/>
                    <a:ln w="9525">
                      <a:noFill/>
                      <a:miter lim="800000"/>
                      <a:headEnd/>
                      <a:tailEnd/>
                    </a:ln>
                  </pic:spPr>
                </pic:pic>
              </a:graphicData>
            </a:graphic>
          </wp:inline>
        </w:drawing>
      </w:r>
    </w:p>
    <w:p w14:paraId="7A433DDC" w14:textId="72768C2A" w:rsidR="003409F3" w:rsidRPr="00EF4407" w:rsidRDefault="005638B3" w:rsidP="005638B3">
      <w:pPr>
        <w:pStyle w:val="Caption"/>
      </w:pPr>
      <w:r w:rsidRPr="00EF4407">
        <w:t xml:space="preserve">Scheme </w:t>
      </w:r>
      <w:fldSimple w:instr=" STYLEREF 1 \s ">
        <w:r w:rsidR="009B4740">
          <w:rPr>
            <w:noProof/>
          </w:rPr>
          <w:t>4</w:t>
        </w:r>
      </w:fldSimple>
      <w:r w:rsidR="002874ED" w:rsidRPr="00EF4407">
        <w:noBreakHyphen/>
      </w:r>
      <w:fldSimple w:instr=" SEQ Scheme \* ARABIC \s 1 ">
        <w:r w:rsidR="009B4740">
          <w:rPr>
            <w:noProof/>
          </w:rPr>
          <w:t>2</w:t>
        </w:r>
      </w:fldSimple>
    </w:p>
    <w:p w14:paraId="00A90F12" w14:textId="77777777" w:rsidR="00E1285A" w:rsidRPr="00EF4407" w:rsidRDefault="00974CBF" w:rsidP="00C33574">
      <w:pPr>
        <w:pStyle w:val="Heading3"/>
      </w:pPr>
      <w:bookmarkStart w:id="333" w:name="_Tin_perovskite_degraded_by_tin_in_inter"/>
      <w:bookmarkStart w:id="334" w:name="_Toc530166449"/>
      <w:bookmarkStart w:id="335" w:name="_Toc530166584"/>
      <w:bookmarkStart w:id="336" w:name="_Toc530167136"/>
      <w:bookmarkStart w:id="337" w:name="_Toc530167277"/>
      <w:bookmarkStart w:id="338" w:name="_Toc4264497"/>
      <w:bookmarkEnd w:id="333"/>
      <w:r w:rsidRPr="00EF4407">
        <w:t xml:space="preserve">Tin perovskite degraded by </w:t>
      </w:r>
      <w:r w:rsidR="00EC4B2F" w:rsidRPr="00EF4407">
        <w:t>s</w:t>
      </w:r>
      <w:r w:rsidR="00D964D4" w:rsidRPr="00EF4407">
        <w:t>piro-MeOTAD</w:t>
      </w:r>
      <w:r w:rsidR="00E109F0" w:rsidRPr="00EF4407">
        <w:t>/</w:t>
      </w:r>
      <w:r w:rsidRPr="00EF4407">
        <w:t>additives in inert atmosphere</w:t>
      </w:r>
      <w:bookmarkEnd w:id="334"/>
      <w:bookmarkEnd w:id="335"/>
      <w:bookmarkEnd w:id="336"/>
      <w:bookmarkEnd w:id="337"/>
      <w:bookmarkEnd w:id="338"/>
    </w:p>
    <w:p w14:paraId="70B3D99D" w14:textId="7DB548BB" w:rsidR="00B17CBA" w:rsidRPr="00EF4407" w:rsidRDefault="00974CBF" w:rsidP="00D65B28">
      <w:r w:rsidRPr="00EF4407">
        <w:t xml:space="preserve">Tin perovskites are very sensitive to the environment and have also been found to </w:t>
      </w:r>
      <w:r w:rsidR="00F910AF" w:rsidRPr="00EF4407">
        <w:t>break</w:t>
      </w:r>
      <w:r w:rsidRPr="00EF4407">
        <w:t xml:space="preserve"> down due to the </w:t>
      </w:r>
      <w:r w:rsidR="00D964D4" w:rsidRPr="00EF4407">
        <w:t>Spiro-MeOTAD</w:t>
      </w:r>
      <w:r w:rsidRPr="00EF4407">
        <w:t xml:space="preserve"> HTM. This may be from the presence of the </w:t>
      </w:r>
      <w:r w:rsidR="00D964D4" w:rsidRPr="00EF4407">
        <w:t>Spiro-MeOTAD</w:t>
      </w:r>
      <w:r w:rsidRPr="00EF4407">
        <w:t xml:space="preserve"> HTM plus </w:t>
      </w:r>
      <w:r w:rsidR="00F910AF" w:rsidRPr="00EF4407">
        <w:t xml:space="preserve">its </w:t>
      </w:r>
      <w:r w:rsidRPr="00EF4407">
        <w:t>additives. In an inert atmosphere where one would expect stability, degradation still can occur. The perovskite (CH</w:t>
      </w:r>
      <w:r w:rsidRPr="00EF4407">
        <w:rPr>
          <w:vertAlign w:val="subscript"/>
        </w:rPr>
        <w:t>3</w:t>
      </w:r>
      <w:r w:rsidRPr="00EF4407">
        <w:t>NH</w:t>
      </w:r>
      <w:r w:rsidRPr="00EF4407">
        <w:rPr>
          <w:vertAlign w:val="subscript"/>
        </w:rPr>
        <w:t>3</w:t>
      </w:r>
      <w:r w:rsidRPr="00EF4407">
        <w:t>Pb</w:t>
      </w:r>
      <w:r w:rsidRPr="00EF4407">
        <w:rPr>
          <w:vertAlign w:val="subscript"/>
        </w:rPr>
        <w:t>x-1</w:t>
      </w:r>
      <w:r w:rsidRPr="00EF4407">
        <w:t>Sn</w:t>
      </w:r>
      <w:r w:rsidRPr="00EF4407">
        <w:rPr>
          <w:vertAlign w:val="subscript"/>
        </w:rPr>
        <w:t>x</w:t>
      </w:r>
      <w:r w:rsidRPr="00EF4407">
        <w:t>I</w:t>
      </w:r>
      <w:r w:rsidRPr="00EF4407">
        <w:rPr>
          <w:vertAlign w:val="subscript"/>
        </w:rPr>
        <w:t>3</w:t>
      </w:r>
      <w:r w:rsidRPr="00EF4407">
        <w:t xml:space="preserve">) showed this effect despite </w:t>
      </w:r>
      <w:r w:rsidR="006019F0" w:rsidRPr="00EF4407">
        <w:t xml:space="preserve">being in an </w:t>
      </w:r>
      <w:r w:rsidRPr="00EF4407">
        <w:t xml:space="preserve">inert atmosphere </w:t>
      </w:r>
      <w:r w:rsidR="00E056A5" w:rsidRPr="00EF4407">
        <w:fldChar w:fldCharType="begin" w:fldLock="1"/>
      </w:r>
      <w:r w:rsidR="00656764">
        <w:instrText>ADDIN CSL_CITATION {"citationItems":[{"id":"ITEM-1","itemData":{"DOI":"10.1021/ja5033259","ISBN":"0002-7863","ISSN":"0002-7863","PMID":"24823301","abstract":"Perovskite-based solar cells have recently been catapulted to the cutting edge of thin-film photovoltaic research and development because of their promise for high-power conversion efficiencies and ease of fabrication. Two types of generic perovskites compounds have been used in cell fabrication: either Pb- or Sn-based. Here, we describe the performance of perovskite solar cells based on alloyed perovskite solid solutions of methylammonium tin iodide and its lead analogue (CH3NH3Sn1-xPbxI3). We exploit the fact that, the energy band gaps of the mixed Pb/Sn compounds do not follow a linear trend (the Vegard's law) in between these two extremes of 1.55 and 1.35 eV, respectively, but have narrower bandgap (&lt;1.3 eV), thus extending the light absorption into the near-infrared (</w:instrText>
      </w:r>
      <w:r w:rsidR="00656764">
        <w:rPr>
          <w:rFonts w:ascii="Cambria Math" w:hAnsi="Cambria Math" w:cs="Cambria Math"/>
        </w:rPr>
        <w:instrText>∼</w:instrText>
      </w:r>
      <w:r w:rsidR="00656764">
        <w:instrText xml:space="preserve">1,050 nm). A series of solution-processed solid-state photovoltaic devices using a mixture of organic spiro-OMeTAD/lithium bis(trifluoromethylsulfonyl)imide/pyridinium additives as hole transport layer were fabricated and studied as a function of Sn to Pb ratio. Our results show that CH3NH3Sn0.5Pb0.5I3 has the broadest light absorption and highest short-circuit photocurrent density </w:instrText>
      </w:r>
      <w:r w:rsidR="00656764">
        <w:rPr>
          <w:rFonts w:ascii="Cambria Math" w:hAnsi="Cambria Math" w:cs="Cambria Math"/>
        </w:rPr>
        <w:instrText>∼</w:instrText>
      </w:r>
      <w:r w:rsidR="00656764">
        <w:instrText>20 mA cm(-2) (obtained under simulated full sunlight of 100 mW cm(-2)).","author":[{"dropping-particle":"","family":"Hao","given":"Feng","non-dropping-particle":"","parse-names":false,"suffix":""},{"dropping-particle":"","family":"Stoumpos","given":"Constantinos C.","non-dropping-particle":"","parse-names":false,"suffix":""},{"dropping-particle":"","family":"Chang","given":"Robert P H","non-dropping-particle":"","parse-names":false,"suffix":""},{"dropping-particle":"","family":"Kanatzidis","given":"Mercouri G.","non-dropping-particle":"","parse-names":false,"suffix":""}],"container-title":"Journal of the American Chemical Society","id":"ITEM-1","issue":"22","issued":{"date-parts":[["2014","6","4"]]},"note":"From Duplicate 1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G.)\n\nhttp://pubs.acs.org/doi/pdf/10.1021/ja5033259","page":"8094-8099","title":"Anomalous Band Gap Behavior in Mixed Sn and Pb Perovskites Enables Broadening of Absorption Spectrum in Solar Cells","type":"article-journal","volume":"136"},"uris":["http://www.mendeley.com/documents/?uuid=6eae4906-906d-4ca7-a744-db67fc357adf"]}],"mendeley":{"formattedCitation":"[102]","plainTextFormattedCitation":"[102]","previouslyFormattedCitation":"[102]"},"properties":{"noteIndex":0},"schema":"https://github.com/citation-style-language/schema/raw/master/csl-citation.json"}</w:instrText>
      </w:r>
      <w:r w:rsidR="00E056A5" w:rsidRPr="00EF4407">
        <w:fldChar w:fldCharType="separate"/>
      </w:r>
      <w:r w:rsidR="00FE640A" w:rsidRPr="00FE640A">
        <w:rPr>
          <w:noProof/>
        </w:rPr>
        <w:t>[102]</w:t>
      </w:r>
      <w:r w:rsidR="00E056A5" w:rsidRPr="00EF4407">
        <w:fldChar w:fldCharType="end"/>
      </w:r>
      <w:r w:rsidRPr="00EF4407">
        <w:t>.</w:t>
      </w:r>
    </w:p>
    <w:p w14:paraId="3EB03F18" w14:textId="77777777" w:rsidR="00E1285A" w:rsidRPr="00EF4407" w:rsidRDefault="006019F0" w:rsidP="00D65B28">
      <w:pPr>
        <w:rPr>
          <w:rFonts w:eastAsia="Calibri"/>
        </w:rPr>
      </w:pPr>
      <w:r w:rsidRPr="00EF4407">
        <w:t xml:space="preserve">An alternative to spiro-MeOTAD being used with a </w:t>
      </w:r>
      <w:r w:rsidR="00974CBF" w:rsidRPr="00EF4407">
        <w:t xml:space="preserve">tin based </w:t>
      </w:r>
      <w:r w:rsidR="00754FE2" w:rsidRPr="00EF4407">
        <w:t>PSC</w:t>
      </w:r>
      <w:r w:rsidR="00974CBF" w:rsidRPr="00EF4407">
        <w:t xml:space="preserve"> would be better </w:t>
      </w:r>
      <w:r w:rsidR="0023304D" w:rsidRPr="00EF4407">
        <w:t>for stability;</w:t>
      </w:r>
      <w:r w:rsidR="007A41FE" w:rsidRPr="00EF4407">
        <w:t xml:space="preserve"> degradation </w:t>
      </w:r>
      <w:r w:rsidR="00B31D1E" w:rsidRPr="00EF4407">
        <w:t xml:space="preserve">might be due to </w:t>
      </w:r>
      <w:r w:rsidR="00F9180A" w:rsidRPr="00EF4407">
        <w:t>one</w:t>
      </w:r>
      <w:r w:rsidR="003B7E50" w:rsidRPr="00EF4407">
        <w:t>,</w:t>
      </w:r>
      <w:r w:rsidR="00F9180A" w:rsidRPr="00EF4407">
        <w:t xml:space="preserve"> if not more of the required </w:t>
      </w:r>
      <w:r w:rsidR="00974CBF" w:rsidRPr="00EF4407">
        <w:t>additive</w:t>
      </w:r>
      <w:r w:rsidR="00F9180A" w:rsidRPr="00EF4407">
        <w:t>s</w:t>
      </w:r>
      <w:r w:rsidR="00974CBF" w:rsidRPr="00EF4407">
        <w:t>.</w:t>
      </w:r>
    </w:p>
    <w:p w14:paraId="0A713FAF" w14:textId="77777777" w:rsidR="00E1285A" w:rsidRPr="00EF4407" w:rsidRDefault="00EC4B2F" w:rsidP="00C33574">
      <w:pPr>
        <w:pStyle w:val="Heading3"/>
      </w:pPr>
      <w:bookmarkStart w:id="339" w:name="_Spiro_degrading_in_the_presence_of_N2__"/>
      <w:bookmarkStart w:id="340" w:name="_Ref515615330"/>
      <w:bookmarkStart w:id="341" w:name="_Ref515615348"/>
      <w:bookmarkStart w:id="342" w:name="_Toc530166450"/>
      <w:bookmarkStart w:id="343" w:name="_Toc530166585"/>
      <w:bookmarkStart w:id="344" w:name="_Toc530167137"/>
      <w:bookmarkStart w:id="345" w:name="_Toc530167278"/>
      <w:bookmarkStart w:id="346" w:name="_Toc4264498"/>
      <w:bookmarkEnd w:id="339"/>
      <w:r w:rsidRPr="00EF4407">
        <w:t xml:space="preserve">Alternative to </w:t>
      </w:r>
      <w:r w:rsidRPr="00EF4407">
        <w:rPr>
          <w:i/>
        </w:rPr>
        <w:t>t</w:t>
      </w:r>
      <w:r w:rsidR="00974CBF" w:rsidRPr="00EF4407">
        <w:rPr>
          <w:i/>
        </w:rPr>
        <w:t>ert</w:t>
      </w:r>
      <w:r w:rsidR="00974CBF" w:rsidRPr="00EF4407">
        <w:t>-</w:t>
      </w:r>
      <w:r w:rsidR="00AC6792" w:rsidRPr="00EF4407">
        <w:t>butylp</w:t>
      </w:r>
      <w:r w:rsidR="002923C1" w:rsidRPr="00EF4407">
        <w:t>yridine</w:t>
      </w:r>
      <w:r w:rsidR="00974CBF" w:rsidRPr="00EF4407">
        <w:t xml:space="preserve"> for greater performance</w:t>
      </w:r>
      <w:bookmarkEnd w:id="340"/>
      <w:bookmarkEnd w:id="341"/>
      <w:bookmarkEnd w:id="342"/>
      <w:bookmarkEnd w:id="343"/>
      <w:bookmarkEnd w:id="344"/>
      <w:bookmarkEnd w:id="345"/>
      <w:bookmarkEnd w:id="346"/>
    </w:p>
    <w:p w14:paraId="35A4C663" w14:textId="69450532" w:rsidR="00E1285A" w:rsidRPr="00EF4407" w:rsidRDefault="00974CBF" w:rsidP="00D65B28">
      <w:r w:rsidRPr="00EF4407">
        <w:t xml:space="preserve">Another factor affecting some perovskite recipes is the use of </w:t>
      </w:r>
      <w:r w:rsidR="009C3D81" w:rsidRPr="00EF4407">
        <w:t>t</w:t>
      </w:r>
      <w:r w:rsidRPr="00EF4407">
        <w:t>BP</w:t>
      </w:r>
      <w:r w:rsidR="00EA053E" w:rsidRPr="00EF4407">
        <w:t xml:space="preserve"> </w:t>
      </w:r>
      <w:r w:rsidRPr="00EF4407">
        <w:t xml:space="preserve">in the hole transporter </w:t>
      </w:r>
      <w:r w:rsidR="00E056A5" w:rsidRPr="00EF4407">
        <w:fldChar w:fldCharType="begin" w:fldLock="1"/>
      </w:r>
      <w:r w:rsidR="00656764">
        <w:instrText>ADDIN CSL_CITATION {"citationItems":[{"id":"ITEM-1","itemData":{"DOI":"10.1039/C4TA01550A","ISBN":"2050-7496","ISSN":"2050-7488","abstract":"Perovskite corrosion by TBP was proved, and montmorillonite (MMT) was used as dual-functional buffer layer to prevent corrosion and retard electron recombination.","author":[{"dropping-particle":"","family":"Li","given":"Wenzhe","non-dropping-particle":"","parse-names":false,"suffix":""},{"dropping-particle":"","family":"Dong","given":"Haopeng","non-dropping-particle":"","parse-names":false,"suffix":""},{"dropping-particle":"","family":"Wang","given":"Liduo","non-dropping-particle":"","parse-names":false,"suffix":""},{"dropping-particle":"","family":"Li","given":"Nan","non-dropping-particle":"","parse-names":false,"suffix":""},{"dropping-particle":"","family":"Guo","given":"Xudong","non-dropping-particle":"","parse-names":false,"suffix":""},{"dropping-particle":"","family":"Li","given":"Jiangwei","non-dropping-particle":"","parse-names":false,"suffix":""},{"dropping-particle":"","family":"Qiu","given":"Yong","non-dropping-particle":"","parse-names":false,"suffix":""}],"container-title":"J. Mater. Chem. A","id":"ITEM-1","issue":"33","issued":{"date-parts":[["2014","6","20"]]},"page":"13587-13592","publisher":"The Royal Society of Chemistry","title":"Montmorillonite as bifunctional buffer layer material for hybrid perovskite solar cells with protection from corrosion and retarding recombination","type":"article-journal","volume":"2"},"uris":["http://www.mendeley.com/documents/?uuid=f5e790be-fcff-4b26-9dbf-fcfcd9388cd9"]}],"mendeley":{"formattedCitation":"[103]","plainTextFormattedCitation":"[103]","previouslyFormattedCitation":"[103]"},"properties":{"noteIndex":0},"schema":"https://github.com/citation-style-language/schema/raw/master/csl-citation.json"}</w:instrText>
      </w:r>
      <w:r w:rsidR="00E056A5" w:rsidRPr="00EF4407">
        <w:fldChar w:fldCharType="separate"/>
      </w:r>
      <w:r w:rsidR="00FE640A" w:rsidRPr="00FE640A">
        <w:rPr>
          <w:noProof/>
        </w:rPr>
        <w:t>[103]</w:t>
      </w:r>
      <w:r w:rsidR="00E056A5" w:rsidRPr="00EF4407">
        <w:fldChar w:fldCharType="end"/>
      </w:r>
      <w:r w:rsidRPr="00EF4407">
        <w:t xml:space="preserve">. </w:t>
      </w:r>
    </w:p>
    <w:p w14:paraId="0D5B8515" w14:textId="77777777" w:rsidR="00E1285A" w:rsidRPr="00EF4407" w:rsidRDefault="00974CBF" w:rsidP="00D65B28">
      <w:r w:rsidRPr="00EF4407">
        <w:t xml:space="preserve">They find </w:t>
      </w:r>
      <w:r w:rsidR="00453E98" w:rsidRPr="00EF4407">
        <w:t xml:space="preserve">three </w:t>
      </w:r>
      <w:r w:rsidRPr="00EF4407">
        <w:t>mechanisms responsible:</w:t>
      </w:r>
    </w:p>
    <w:p w14:paraId="0B0D2430" w14:textId="77777777" w:rsidR="00E1285A" w:rsidRPr="00EF4407" w:rsidRDefault="002F4CA1" w:rsidP="00D65B28">
      <w:r w:rsidRPr="00EF4407">
        <w:t>‘</w:t>
      </w:r>
      <w:r w:rsidR="00974CBF" w:rsidRPr="00EF4407">
        <w:t>CH</w:t>
      </w:r>
      <w:r w:rsidR="00974CBF" w:rsidRPr="00EF4407">
        <w:rPr>
          <w:vertAlign w:val="subscript"/>
        </w:rPr>
        <w:t>3</w:t>
      </w:r>
      <w:r w:rsidR="00974CBF" w:rsidRPr="00EF4407">
        <w:t>NH</w:t>
      </w:r>
      <w:r w:rsidR="00974CBF" w:rsidRPr="00EF4407">
        <w:rPr>
          <w:vertAlign w:val="subscript"/>
        </w:rPr>
        <w:t>3</w:t>
      </w:r>
      <w:r w:rsidR="00974CBF" w:rsidRPr="00EF4407">
        <w:t>PbI</w:t>
      </w:r>
      <w:r w:rsidR="00974CBF" w:rsidRPr="00EF4407">
        <w:rPr>
          <w:vertAlign w:val="subscript"/>
        </w:rPr>
        <w:t>3</w:t>
      </w:r>
      <w:r w:rsidR="00974CBF" w:rsidRPr="00EF4407">
        <w:t xml:space="preserve"> (s) </w:t>
      </w:r>
      <w:r w:rsidR="00974CBF" w:rsidRPr="00EF4407">
        <w:rPr>
          <w:rFonts w:ascii="Lucida Sans Unicode" w:hAnsi="Lucida Sans Unicode" w:cs="Lucida Sans Unicode"/>
        </w:rPr>
        <w:t>⇌</w:t>
      </w:r>
      <w:r w:rsidR="00974CBF" w:rsidRPr="00EF4407">
        <w:t xml:space="preserve"> CH</w:t>
      </w:r>
      <w:r w:rsidR="00974CBF" w:rsidRPr="00EF4407">
        <w:rPr>
          <w:vertAlign w:val="subscript"/>
        </w:rPr>
        <w:t>3</w:t>
      </w:r>
      <w:r w:rsidR="00974CBF" w:rsidRPr="00EF4407">
        <w:t>NH</w:t>
      </w:r>
      <w:r w:rsidR="00974CBF" w:rsidRPr="00EF4407">
        <w:rPr>
          <w:vertAlign w:val="subscript"/>
        </w:rPr>
        <w:t>3</w:t>
      </w:r>
      <w:r w:rsidR="00974CBF" w:rsidRPr="00EF4407">
        <w:t>I (s) + PbI</w:t>
      </w:r>
      <w:r w:rsidR="00974CBF" w:rsidRPr="00EF4407">
        <w:rPr>
          <w:vertAlign w:val="subscript"/>
        </w:rPr>
        <w:t>2</w:t>
      </w:r>
      <w:r w:rsidR="00974CBF" w:rsidRPr="00EF4407">
        <w:t xml:space="preserve"> (s) </w:t>
      </w:r>
      <w:r w:rsidR="00974CBF" w:rsidRPr="00EF4407">
        <w:rPr>
          <w:b/>
        </w:rPr>
        <w:t>(1-1)</w:t>
      </w:r>
      <w:r w:rsidR="00974CBF" w:rsidRPr="00EF4407">
        <w:t xml:space="preserve"> </w:t>
      </w:r>
    </w:p>
    <w:p w14:paraId="123209B3" w14:textId="77777777" w:rsidR="00E1285A" w:rsidRPr="00EF4407" w:rsidRDefault="00974CBF" w:rsidP="00D65B28">
      <w:r w:rsidRPr="00EF4407">
        <w:t>PbI</w:t>
      </w:r>
      <w:r w:rsidRPr="00EF4407">
        <w:rPr>
          <w:vertAlign w:val="subscript"/>
        </w:rPr>
        <w:t>2</w:t>
      </w:r>
      <w:r w:rsidR="00ED6D0E" w:rsidRPr="00EF4407">
        <w:t xml:space="preserve"> (s) + xt</w:t>
      </w:r>
      <w:r w:rsidRPr="00EF4407">
        <w:t xml:space="preserve">BP (s) </w:t>
      </w:r>
      <w:r w:rsidRPr="00EF4407">
        <w:rPr>
          <w:rFonts w:ascii="Lucida Sans Unicode" w:hAnsi="Lucida Sans Unicode" w:cs="Lucida Sans Unicode"/>
        </w:rPr>
        <w:t>→</w:t>
      </w:r>
      <w:r w:rsidRPr="00EF4407">
        <w:t xml:space="preserve"> PbI</w:t>
      </w:r>
      <w:r w:rsidRPr="00EF4407">
        <w:rPr>
          <w:vertAlign w:val="subscript"/>
        </w:rPr>
        <w:t>2</w:t>
      </w:r>
      <w:r w:rsidR="00ED6D0E" w:rsidRPr="00EF4407">
        <w:t>–t</w:t>
      </w:r>
      <w:r w:rsidRPr="00EF4407">
        <w:t xml:space="preserve">BPx (aq) </w:t>
      </w:r>
      <w:r w:rsidRPr="00EF4407">
        <w:rPr>
          <w:b/>
        </w:rPr>
        <w:t>(1-2)</w:t>
      </w:r>
      <w:r w:rsidRPr="00EF4407">
        <w:t xml:space="preserve"> </w:t>
      </w:r>
    </w:p>
    <w:p w14:paraId="24AADDB6" w14:textId="77777777" w:rsidR="00E1285A" w:rsidRPr="00EF4407" w:rsidRDefault="00974CBF" w:rsidP="00D65B28">
      <w:r w:rsidRPr="00EF4407">
        <w:t>PbI</w:t>
      </w:r>
      <w:r w:rsidRPr="00EF4407">
        <w:rPr>
          <w:vertAlign w:val="subscript"/>
        </w:rPr>
        <w:t>2</w:t>
      </w:r>
      <w:r w:rsidR="00ED6D0E" w:rsidRPr="00EF4407">
        <w:t xml:space="preserve"> (s) + xt</w:t>
      </w:r>
      <w:r w:rsidRPr="00EF4407">
        <w:t xml:space="preserve">BP (s) </w:t>
      </w:r>
      <w:r w:rsidRPr="00EF4407">
        <w:rPr>
          <w:rFonts w:ascii="Lucida Sans Unicode" w:hAnsi="Lucida Sans Unicode" w:cs="Lucida Sans Unicode"/>
        </w:rPr>
        <w:t>→</w:t>
      </w:r>
      <w:r w:rsidRPr="00EF4407">
        <w:t xml:space="preserve"> [PbI</w:t>
      </w:r>
      <w:r w:rsidRPr="00EF4407">
        <w:rPr>
          <w:vertAlign w:val="subscript"/>
        </w:rPr>
        <w:t>2</w:t>
      </w:r>
      <w:r w:rsidR="00ED6D0E" w:rsidRPr="00EF4407">
        <w:t>-xt</w:t>
      </w:r>
      <w:r w:rsidRPr="00EF4407">
        <w:t xml:space="preserve">BP] (s) </w:t>
      </w:r>
      <w:r w:rsidRPr="00EF4407">
        <w:rPr>
          <w:b/>
        </w:rPr>
        <w:t>(1-3)</w:t>
      </w:r>
      <w:r w:rsidR="002F4CA1" w:rsidRPr="00EF4407">
        <w:t>’</w:t>
      </w:r>
    </w:p>
    <w:p w14:paraId="4A08661C" w14:textId="77777777" w:rsidR="00B17CBA" w:rsidRPr="00EF4407" w:rsidRDefault="00E1208D" w:rsidP="00D65B28">
      <w:r w:rsidRPr="00EF4407">
        <w:t>The use of Montmo</w:t>
      </w:r>
      <w:r w:rsidR="00974CBF" w:rsidRPr="00EF4407">
        <w:t>ri</w:t>
      </w:r>
      <w:r w:rsidR="001876E4" w:rsidRPr="00EF4407">
        <w:t>l</w:t>
      </w:r>
      <w:r w:rsidR="00974CBF" w:rsidRPr="00EF4407">
        <w:t xml:space="preserve">lonite (MMT) in chlorobenzene (0.53 mg </w:t>
      </w:r>
      <w:r w:rsidR="00A71BBD" w:rsidRPr="00EF4407">
        <w:t>ml</w:t>
      </w:r>
      <w:r w:rsidR="00974CBF" w:rsidRPr="00EF4407">
        <w:rPr>
          <w:vertAlign w:val="superscript"/>
        </w:rPr>
        <w:t>-1</w:t>
      </w:r>
      <w:r w:rsidR="00974CBF" w:rsidRPr="00EF4407">
        <w:t xml:space="preserve"> diluted 0.00625 times) was used as a buffer layer on top of the perovskite layer to protect it from the </w:t>
      </w:r>
      <w:r w:rsidR="00D964D4" w:rsidRPr="00EF4407">
        <w:t>Spiro-MeOTAD</w:t>
      </w:r>
      <w:r w:rsidR="00974CBF" w:rsidRPr="00EF4407">
        <w:t xml:space="preserve"> HTM. IR spectroscopy su</w:t>
      </w:r>
      <w:r w:rsidR="00ED6D0E" w:rsidRPr="00EF4407">
        <w:t>ggested the interaction of the t</w:t>
      </w:r>
      <w:r w:rsidR="00974CBF" w:rsidRPr="00EF4407">
        <w:t>BP and MMT is through the hydrogen bonds.</w:t>
      </w:r>
    </w:p>
    <w:p w14:paraId="3F421597" w14:textId="287A580C" w:rsidR="00E1285A" w:rsidRPr="00EF4407" w:rsidRDefault="00E30275" w:rsidP="00D65B28">
      <w:r w:rsidRPr="00EF4407">
        <w:t xml:space="preserve">The </w:t>
      </w:r>
      <w:r w:rsidR="00974CBF" w:rsidRPr="00EF4407">
        <w:t xml:space="preserve">O-H bonds in MMT significantly reduce in </w:t>
      </w:r>
      <w:r w:rsidR="003B7E50" w:rsidRPr="00EF4407">
        <w:t xml:space="preserve">strength </w:t>
      </w:r>
      <w:r w:rsidR="00ED6D0E" w:rsidRPr="00EF4407">
        <w:t>due to the nitrogen atoms in t</w:t>
      </w:r>
      <w:r w:rsidR="00974CBF" w:rsidRPr="00EF4407">
        <w:t xml:space="preserve">BP, thus creating hydrogen bonds with the hydrogen atoms in the MMT </w:t>
      </w:r>
      <w:r w:rsidR="00E056A5" w:rsidRPr="00EF4407">
        <w:fldChar w:fldCharType="begin" w:fldLock="1"/>
      </w:r>
      <w:r w:rsidR="00656764">
        <w:instrText>ADDIN CSL_CITATION {"citationItems":[{"id":"ITEM-1","itemData":{"DOI":"10.1039/C4TA01550A","ISBN":"2050-7496","ISSN":"2050-7488","abstract":"Perovskite corrosion by TBP was proved, and montmorillonite (MMT) was used as dual-functional buffer layer to prevent corrosion and retard electron recombination.","author":[{"dropping-particle":"","family":"Li","given":"Wenzhe","non-dropping-particle":"","parse-names":false,"suffix":""},{"dropping-particle":"","family":"Dong","given":"Haopeng","non-dropping-particle":"","parse-names":false,"suffix":""},{"dropping-particle":"","family":"Wang","given":"Liduo","non-dropping-particle":"","parse-names":false,"suffix":""},{"dropping-particle":"","family":"Li","given":"Nan","non-dropping-particle":"","parse-names":false,"suffix":""},{"dropping-particle":"","family":"Guo","given":"Xudong","non-dropping-particle":"","parse-names":false,"suffix":""},{"dropping-particle":"","family":"Li","given":"Jiangwei","non-dropping-particle":"","parse-names":false,"suffix":""},{"dropping-particle":"","family":"Qiu","given":"Yong","non-dropping-particle":"","parse-names":false,"suffix":""}],"container-title":"J. Mater. Chem. A","id":"ITEM-1","issue":"33","issued":{"date-parts":[["2014","6","20"]]},"page":"13587-13592","publisher":"The Royal Society of Chemistry","title":"Montmorillonite as bifunctional buffer layer material for hybrid perovskite solar cells with protection from corrosion and retarding recombination","type":"article-journal","volume":"2"},"uris":["http://www.mendeley.com/documents/?uuid=f5e790be-fcff-4b26-9dbf-fcfcd9388cd9"]}],"mendeley":{"formattedCitation":"[103]","plainTextFormattedCitation":"[103]","previouslyFormattedCitation":"[103]"},"properties":{"noteIndex":0},"schema":"https://github.com/citation-style-language/schema/raw/master/csl-citation.json"}</w:instrText>
      </w:r>
      <w:r w:rsidR="00E056A5" w:rsidRPr="00EF4407">
        <w:fldChar w:fldCharType="separate"/>
      </w:r>
      <w:r w:rsidR="00FE640A" w:rsidRPr="00FE640A">
        <w:rPr>
          <w:noProof/>
        </w:rPr>
        <w:t>[103]</w:t>
      </w:r>
      <w:r w:rsidR="00E056A5" w:rsidRPr="00EF4407">
        <w:fldChar w:fldCharType="end"/>
      </w:r>
      <w:r w:rsidR="00974CBF" w:rsidRPr="00EF4407">
        <w:t>. Ele</w:t>
      </w:r>
      <w:r w:rsidR="00014C05" w:rsidRPr="00EF4407">
        <w:t xml:space="preserve">ctrical impedance spectroscopy </w:t>
      </w:r>
      <w:r w:rsidR="00974CBF" w:rsidRPr="00EF4407">
        <w:t>showed that despite an increase in the interface layer resistance, recombination resistance increased more</w:t>
      </w:r>
      <w:r w:rsidR="003B7E50" w:rsidRPr="00EF4407">
        <w:t>,</w:t>
      </w:r>
      <w:r w:rsidR="00974CBF" w:rsidRPr="00EF4407">
        <w:t xml:space="preserve"> thus improving the cell. </w:t>
      </w:r>
      <w:r w:rsidR="00FE0539" w:rsidRPr="00EF4407">
        <w:t>Increases were see</w:t>
      </w:r>
      <w:r w:rsidR="00D67B47" w:rsidRPr="00EF4407">
        <w:t>n</w:t>
      </w:r>
      <w:r w:rsidR="00FE0539" w:rsidRPr="00EF4407">
        <w:t xml:space="preserve"> in the l</w:t>
      </w:r>
      <w:r w:rsidR="00974CBF" w:rsidRPr="00EF4407">
        <w:t>ight harvesting efficiency, absorption of the solar spectrum</w:t>
      </w:r>
      <w:r w:rsidR="00FE0539" w:rsidRPr="00EF4407">
        <w:t>,</w:t>
      </w:r>
      <w:r w:rsidR="00974CBF" w:rsidRPr="00EF4407">
        <w:t xml:space="preserve"> photo current conversion</w:t>
      </w:r>
      <w:r w:rsidR="00E4498D" w:rsidRPr="00EF4407">
        <w:t xml:space="preserve">, </w:t>
      </w:r>
      <w:r w:rsidR="00974CBF" w:rsidRPr="00EF4407">
        <w:t>and in the XRD, greater film stability was measured.</w:t>
      </w:r>
    </w:p>
    <w:p w14:paraId="65431E64" w14:textId="77777777" w:rsidR="00E1285A" w:rsidRPr="00EF4407" w:rsidRDefault="00E1285A" w:rsidP="00D65B28"/>
    <w:p w14:paraId="5AF1C8AE" w14:textId="77777777" w:rsidR="00E1285A" w:rsidRPr="00EF4407" w:rsidRDefault="00A223ED" w:rsidP="00D65B28">
      <w:r w:rsidRPr="00EF4407">
        <w:rPr>
          <w:noProof/>
        </w:rPr>
        <w:lastRenderedPageBreak/>
        <w:drawing>
          <wp:inline distT="0" distB="0" distL="0" distR="0" wp14:anchorId="51F00CA5" wp14:editId="0121EC7D">
            <wp:extent cx="1953895" cy="1553845"/>
            <wp:effectExtent l="19050" t="0" r="8255" b="0"/>
            <wp:docPr id="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srcRect/>
                    <a:stretch>
                      <a:fillRect/>
                    </a:stretch>
                  </pic:blipFill>
                  <pic:spPr bwMode="auto">
                    <a:xfrm>
                      <a:off x="0" y="0"/>
                      <a:ext cx="1953895" cy="1553845"/>
                    </a:xfrm>
                    <a:prstGeom prst="rect">
                      <a:avLst/>
                    </a:prstGeom>
                    <a:noFill/>
                    <a:ln w="9525">
                      <a:noFill/>
                      <a:miter lim="800000"/>
                      <a:headEnd/>
                      <a:tailEnd/>
                    </a:ln>
                  </pic:spPr>
                </pic:pic>
              </a:graphicData>
            </a:graphic>
          </wp:inline>
        </w:drawing>
      </w:r>
      <w:r w:rsidRPr="00EF4407">
        <w:rPr>
          <w:noProof/>
        </w:rPr>
        <w:drawing>
          <wp:inline distT="0" distB="0" distL="0" distR="0" wp14:anchorId="0D7A2306" wp14:editId="219E45B8">
            <wp:extent cx="2033905" cy="3197860"/>
            <wp:effectExtent l="19050" t="0" r="4445" b="0"/>
            <wp:docPr id="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2033905" cy="3197860"/>
                    </a:xfrm>
                    <a:prstGeom prst="rect">
                      <a:avLst/>
                    </a:prstGeom>
                    <a:noFill/>
                    <a:ln w="9525">
                      <a:noFill/>
                      <a:miter lim="800000"/>
                      <a:headEnd/>
                      <a:tailEnd/>
                    </a:ln>
                  </pic:spPr>
                </pic:pic>
              </a:graphicData>
            </a:graphic>
          </wp:inline>
        </w:drawing>
      </w:r>
    </w:p>
    <w:p w14:paraId="08AC99B3" w14:textId="4F6F9C61" w:rsidR="00E1285A" w:rsidRPr="00EF4407" w:rsidRDefault="00974CBF" w:rsidP="0041391B">
      <w:pPr>
        <w:pStyle w:val="Figures"/>
      </w:pPr>
      <w:bookmarkStart w:id="347" w:name="_Toc434948705"/>
      <w:r w:rsidRPr="00EF4407">
        <w:t xml:space="preserve">Figure </w:t>
      </w:r>
      <w:fldSimple w:instr=" SEQ Figure \* ARABIC ">
        <w:r w:rsidR="009B4740">
          <w:rPr>
            <w:noProof/>
          </w:rPr>
          <w:t>23</w:t>
        </w:r>
      </w:fldSimple>
      <w:r w:rsidRPr="00EF4407">
        <w:t xml:space="preserve">: </w:t>
      </w:r>
      <w:bookmarkStart w:id="348" w:name="_Toc434948742"/>
      <w:r w:rsidRPr="00EF4407">
        <w:t>(Left) UV-vis spectra of TiO</w:t>
      </w:r>
      <w:r w:rsidRPr="00EF4407">
        <w:rPr>
          <w:vertAlign w:val="subscript"/>
        </w:rPr>
        <w:t>2</w:t>
      </w:r>
      <w:r w:rsidRPr="00EF4407">
        <w:t>/perovskite film and TBP-treated film including the inserted photos, (Right) The J-V</w:t>
      </w:r>
      <w:r w:rsidR="00E03436" w:rsidRPr="00EF4407">
        <w:t xml:space="preserve"> </w:t>
      </w:r>
      <w:r w:rsidRPr="00EF4407">
        <w:t xml:space="preserve">characteristics and IPCE of devices (dark) without MMT addition and (red) with MMT addition to the HTL: the inset in the top graph shows the parameters of the cells </w:t>
      </w:r>
      <w:bookmarkEnd w:id="347"/>
      <w:bookmarkEnd w:id="348"/>
      <w:r w:rsidR="00182339">
        <w:t>,</w:t>
      </w:r>
      <w:r w:rsidR="00182339" w:rsidRPr="00182339">
        <w:t xml:space="preserve">Reproduced (“Adapted” or “in part”) from {J. Mater. Chem. A, 2014,2, 13587-13592} (or </w:t>
      </w:r>
      <w:r w:rsidR="00182339">
        <w:t xml:space="preserve">Ref. </w:t>
      </w:r>
      <w:r w:rsidR="00182339" w:rsidRPr="00EF4407">
        <w:fldChar w:fldCharType="begin" w:fldLock="1"/>
      </w:r>
      <w:r w:rsidR="00182339">
        <w:instrText>ADDIN CSL_CITATION {"citationItems":[{"id":"ITEM-1","itemData":{"DOI":"10.1039/C4TA01550A","ISBN":"2050-7496","ISSN":"2050-7488","abstract":"Perovskite corrosion by TBP was proved, and montmorillonite (MMT) was used as dual-functional buffer layer to prevent corrosion and retard electron recombination.","author":[{"dropping-particle":"","family":"Li","given":"Wenzhe","non-dropping-particle":"","parse-names":false,"suffix":""},{"dropping-particle":"","family":"Dong","given":"Haopeng","non-dropping-particle":"","parse-names":false,"suffix":""},{"dropping-particle":"","family":"Wang","given":"Liduo","non-dropping-particle":"","parse-names":false,"suffix":""},{"dropping-particle":"","family":"Li","given":"Nan","non-dropping-particle":"","parse-names":false,"suffix":""},{"dropping-particle":"","family":"Guo","given":"Xudong","non-dropping-particle":"","parse-names":false,"suffix":""},{"dropping-particle":"","family":"Li","given":"Jiangwei","non-dropping-particle":"","parse-names":false,"suffix":""},{"dropping-particle":"","family":"Qiu","given":"Yong","non-dropping-particle":"","parse-names":false,"suffix":""}],"container-title":"J. Mater. Chem. A","id":"ITEM-1","issue":"33","issued":{"date-parts":[["2014","6","20"]]},"page":"13587-13592","publisher":"The Royal Society of Chemistry","title":"Montmorillonite as bifunctional buffer layer material for hybrid perovskite solar cells with protection from corrosion and retarding recombination","type":"article-journal","volume":"2"},"uris":["http://www.mendeley.com/documents/?uuid=f5e790be-fcff-4b26-9dbf-fcfcd9388cd9"]}],"mendeley":{"formattedCitation":"[103]","plainTextFormattedCitation":"[103]","previouslyFormattedCitation":"[103]"},"properties":{"noteIndex":0},"schema":"https://github.com/citation-style-language/schema/raw/master/csl-citation.json"}</w:instrText>
      </w:r>
      <w:r w:rsidR="00182339" w:rsidRPr="00EF4407">
        <w:fldChar w:fldCharType="separate"/>
      </w:r>
      <w:r w:rsidR="00182339" w:rsidRPr="00FE640A">
        <w:rPr>
          <w:noProof/>
        </w:rPr>
        <w:t>[103]</w:t>
      </w:r>
      <w:r w:rsidR="00182339" w:rsidRPr="00EF4407">
        <w:fldChar w:fldCharType="end"/>
      </w:r>
      <w:r w:rsidR="00182339" w:rsidRPr="00182339">
        <w:t>) with permission of The Royal Society of Chemistry.</w:t>
      </w:r>
    </w:p>
    <w:p w14:paraId="60911D60" w14:textId="77777777" w:rsidR="00CB2AA1" w:rsidRPr="00EF4407" w:rsidRDefault="00EC4B2F" w:rsidP="00C33574">
      <w:pPr>
        <w:pStyle w:val="Heading3"/>
      </w:pPr>
      <w:bookmarkStart w:id="349" w:name="_Toc530166451"/>
      <w:bookmarkStart w:id="350" w:name="_Toc530166586"/>
      <w:bookmarkStart w:id="351" w:name="_Toc530167138"/>
      <w:bookmarkStart w:id="352" w:name="_Toc530167279"/>
      <w:bookmarkStart w:id="353" w:name="_Toc4264499"/>
      <w:r w:rsidRPr="00EF4407">
        <w:t>Storage and fabrication c</w:t>
      </w:r>
      <w:r w:rsidR="00974CBF" w:rsidRPr="00EF4407">
        <w:t>onditions</w:t>
      </w:r>
      <w:bookmarkEnd w:id="349"/>
      <w:bookmarkEnd w:id="350"/>
      <w:bookmarkEnd w:id="351"/>
      <w:bookmarkEnd w:id="352"/>
      <w:bookmarkEnd w:id="353"/>
    </w:p>
    <w:p w14:paraId="3A20D24D" w14:textId="77777777" w:rsidR="00770B2E" w:rsidRPr="00EF4407" w:rsidRDefault="00974CBF" w:rsidP="00D65B28">
      <w:r w:rsidRPr="00EF4407">
        <w:t xml:space="preserve">Storage and fabrication conditions such as the atmosphere in which cells are made can affect the performance and stability of devices. </w:t>
      </w:r>
      <w:r w:rsidR="00E344D8" w:rsidRPr="00EF4407">
        <w:t xml:space="preserve">With the HTM </w:t>
      </w:r>
      <w:r w:rsidR="00D964D4" w:rsidRPr="00EF4407">
        <w:t>Spiro-MeOTAD</w:t>
      </w:r>
      <w:r w:rsidR="000F067F" w:rsidRPr="00EF4407">
        <w:t xml:space="preserve"> drying in the dark</w:t>
      </w:r>
      <w:r w:rsidR="00E344D8" w:rsidRPr="00EF4407">
        <w:t>, e</w:t>
      </w:r>
      <w:r w:rsidRPr="00EF4407">
        <w:t>fficiencies and stabilities have been shown to be best under the effect of a dry atmosphere, followed by N</w:t>
      </w:r>
      <w:r w:rsidRPr="00EF4407">
        <w:rPr>
          <w:vertAlign w:val="subscript"/>
        </w:rPr>
        <w:t>2</w:t>
      </w:r>
      <w:r w:rsidR="00E4498D" w:rsidRPr="00EF4407">
        <w:rPr>
          <w:vertAlign w:val="subscript"/>
        </w:rPr>
        <w:t>,</w:t>
      </w:r>
      <w:r w:rsidRPr="00EF4407">
        <w:t xml:space="preserve"> and the lowest performance</w:t>
      </w:r>
      <w:r w:rsidR="00D67B47" w:rsidRPr="00EF4407">
        <w:t xml:space="preserve"> was when</w:t>
      </w:r>
      <w:r w:rsidRPr="00EF4407">
        <w:t xml:space="preserve"> the cells </w:t>
      </w:r>
      <w:r w:rsidR="00D67B47" w:rsidRPr="00EF4407">
        <w:t xml:space="preserve">were </w:t>
      </w:r>
      <w:r w:rsidRPr="00EF4407">
        <w:t xml:space="preserve">stored in a vacuum. They found that the drying condition of the HTM was critical for high performance of cells at </w:t>
      </w:r>
      <w:r w:rsidR="00053A10" w:rsidRPr="00EF4407">
        <w:t>RT</w:t>
      </w:r>
      <w:r w:rsidR="0052228B" w:rsidRPr="00EF4407">
        <w:t xml:space="preserve"> for 12 </w:t>
      </w:r>
      <w:r w:rsidR="0055410D" w:rsidRPr="00EF4407">
        <w:t>h</w:t>
      </w:r>
      <w:r w:rsidRPr="00EF4407">
        <w:t xml:space="preserve"> in a dry atmosphere as opposed to N</w:t>
      </w:r>
      <w:r w:rsidRPr="00EF4407">
        <w:rPr>
          <w:vertAlign w:val="subscript"/>
        </w:rPr>
        <w:t>2</w:t>
      </w:r>
      <w:r w:rsidRPr="00EF4407">
        <w:t xml:space="preserve"> and vacuum conditions, regardless of the storage conditions</w:t>
      </w:r>
      <w:r w:rsidR="000F067F" w:rsidRPr="00EF4407">
        <w:t xml:space="preserve"> afterwards. </w:t>
      </w:r>
      <w:r w:rsidR="00DC4594" w:rsidRPr="00EF4407">
        <w:t xml:space="preserve">The oxidation of </w:t>
      </w:r>
      <w:r w:rsidR="00D964D4" w:rsidRPr="00EF4407">
        <w:t>Spiro-MeOTAD</w:t>
      </w:r>
      <w:r w:rsidR="00DC4594" w:rsidRPr="00EF4407">
        <w:t xml:space="preserve"> increases conductivity </w:t>
      </w:r>
      <w:r w:rsidR="00FB749C" w:rsidRPr="00EF4407">
        <w:t>through greater</w:t>
      </w:r>
      <w:r w:rsidR="00DC4594" w:rsidRPr="00EF4407">
        <w:t xml:space="preserve"> carrier density and mobility and thus </w:t>
      </w:r>
      <w:r w:rsidR="00FB749C" w:rsidRPr="00EF4407">
        <w:t>charge carrier recombination is reduced</w:t>
      </w:r>
      <w:r w:rsidR="00770B2E" w:rsidRPr="00EF4407">
        <w:t xml:space="preserve"> which lowers</w:t>
      </w:r>
      <w:r w:rsidR="000F067F" w:rsidRPr="00EF4407">
        <w:t xml:space="preserve"> series resistance</w:t>
      </w:r>
      <w:r w:rsidRPr="00EF4407">
        <w:t xml:space="preserve">. </w:t>
      </w:r>
      <w:r w:rsidR="00265A13" w:rsidRPr="00EF4407">
        <w:t>Without the oxygen in the environment the conduction band was lowered</w:t>
      </w:r>
      <w:r w:rsidR="005E151B" w:rsidRPr="00EF4407">
        <w:t>,</w:t>
      </w:r>
      <w:r w:rsidR="00265A13" w:rsidRPr="00EF4407">
        <w:t xml:space="preserve"> likely due to the lack of oxygen ions</w:t>
      </w:r>
      <w:r w:rsidR="005E151B" w:rsidRPr="00EF4407">
        <w:t>,</w:t>
      </w:r>
      <w:r w:rsidR="00265A13" w:rsidRPr="00EF4407">
        <w:t xml:space="preserve"> thus causing lower </w:t>
      </w:r>
      <w:r w:rsidR="008202A2" w:rsidRPr="00EF4407">
        <w:rPr>
          <w:i/>
        </w:rPr>
        <w:t>V</w:t>
      </w:r>
      <w:r w:rsidR="008202A2" w:rsidRPr="00EF4407">
        <w:rPr>
          <w:vertAlign w:val="subscript"/>
        </w:rPr>
        <w:t>oc</w:t>
      </w:r>
      <w:r w:rsidR="00265A13" w:rsidRPr="00EF4407">
        <w:t>.</w:t>
      </w:r>
    </w:p>
    <w:p w14:paraId="1830B96E" w14:textId="39815658" w:rsidR="00CB2AA1" w:rsidRPr="00EF4407" w:rsidRDefault="00770B2E" w:rsidP="00D65B28">
      <w:r w:rsidRPr="00EF4407">
        <w:t>Despite greater performance, s</w:t>
      </w:r>
      <w:r w:rsidR="00974CBF" w:rsidRPr="00EF4407">
        <w:t>tability showed similar</w:t>
      </w:r>
      <w:r w:rsidRPr="00EF4407">
        <w:t xml:space="preserve"> trends</w:t>
      </w:r>
      <w:r w:rsidR="00974CBF" w:rsidRPr="00EF4407">
        <w:t xml:space="preserve"> </w:t>
      </w:r>
      <w:r w:rsidR="004E7C9B" w:rsidRPr="00EF4407">
        <w:t xml:space="preserve">in </w:t>
      </w:r>
      <w:r w:rsidR="00974CBF" w:rsidRPr="00EF4407">
        <w:t>behaviour</w:t>
      </w:r>
      <w:r w:rsidR="00DA4A9B" w:rsidRPr="00EF4407">
        <w:t xml:space="preserve"> (stored 240 </w:t>
      </w:r>
      <w:r w:rsidR="0055410D" w:rsidRPr="00EF4407">
        <w:t>h</w:t>
      </w:r>
      <w:r w:rsidR="00DA4A9B" w:rsidRPr="00EF4407">
        <w:t>, 60%</w:t>
      </w:r>
      <w:r w:rsidR="00FC4C2E" w:rsidRPr="00EF4407">
        <w:t xml:space="preserve"> mean</w:t>
      </w:r>
      <w:r w:rsidR="00DA4A9B" w:rsidRPr="00EF4407">
        <w:t xml:space="preserve"> ambient humidity</w:t>
      </w:r>
      <w:r w:rsidR="00FC4C2E" w:rsidRPr="00EF4407">
        <w:t xml:space="preserve"> during characterisation measurements</w:t>
      </w:r>
      <w:r w:rsidR="00DA4A9B" w:rsidRPr="00EF4407">
        <w:t>, dark</w:t>
      </w:r>
      <w:r w:rsidR="00C80631" w:rsidRPr="00EF4407">
        <w:t>, dry</w:t>
      </w:r>
      <w:r w:rsidR="00DA4A9B" w:rsidRPr="00EF4407">
        <w:t>)</w:t>
      </w:r>
      <w:r w:rsidR="00974CBF" w:rsidRPr="00EF4407">
        <w:t xml:space="preserve"> and </w:t>
      </w:r>
      <w:r w:rsidR="005E151B" w:rsidRPr="00EF4407">
        <w:t xml:space="preserve">investigators </w:t>
      </w:r>
      <w:r w:rsidR="00974CBF" w:rsidRPr="00EF4407">
        <w:t xml:space="preserve">believe this is due to the </w:t>
      </w:r>
      <w:r w:rsidR="00D964D4" w:rsidRPr="00EF4407">
        <w:t>Spiro-MeOTAD</w:t>
      </w:r>
      <w:r w:rsidR="00974CBF" w:rsidRPr="00EF4407">
        <w:t xml:space="preserve"> being affected by residual oxygen in the N</w:t>
      </w:r>
      <w:r w:rsidR="00974CBF" w:rsidRPr="00EF4407">
        <w:rPr>
          <w:vertAlign w:val="subscript"/>
        </w:rPr>
        <w:t>2</w:t>
      </w:r>
      <w:r w:rsidR="00974CBF" w:rsidRPr="00EF4407">
        <w:t xml:space="preserve"> and vacuum environments</w:t>
      </w:r>
      <w:r w:rsidR="0062333D" w:rsidRPr="00EF4407">
        <w:t>,</w:t>
      </w:r>
      <w:r w:rsidRPr="00EF4407">
        <w:t xml:space="preserve"> although more </w:t>
      </w:r>
      <w:r w:rsidR="00BB5508" w:rsidRPr="00EF4407">
        <w:t xml:space="preserve">articles </w:t>
      </w:r>
      <w:r w:rsidRPr="00EF4407">
        <w:t xml:space="preserve">would need to be </w:t>
      </w:r>
      <w:r w:rsidR="00BB5508" w:rsidRPr="00EF4407">
        <w:t>viewed to</w:t>
      </w:r>
      <w:r w:rsidR="00974CBF" w:rsidRPr="00EF4407">
        <w:t xml:space="preserve"> </w:t>
      </w:r>
      <w:r w:rsidR="00BB5508" w:rsidRPr="00EF4407">
        <w:t>confirm this since its time of publishing</w:t>
      </w:r>
      <w:r w:rsidR="00D67B47" w:rsidRPr="00EF4407">
        <w:t xml:space="preserve"> </w:t>
      </w:r>
      <w:r w:rsidR="00E056A5" w:rsidRPr="00EF4407">
        <w:fldChar w:fldCharType="begin" w:fldLock="1"/>
      </w:r>
      <w:r w:rsidR="00656764">
        <w:instrText>ADDIN CSL_CITATION {"citationItems":[{"id":"ITEM-1","itemData":{"DOI":"10.1016/j.solmat.2015.01.023","ISBN":"09270248","ISSN":"09270248","abstract":"Organometal trihalide perovskite solar cells have recently attracted lots of attention in the photovoltaic community due to their escalating efficiency and solution processability. The most efficient organometallic mixed-halide sensitized solar cells often employ 2,2′7,7′-tetrakis-(N,N-di-p-methoxyphenyl-amine)-9,9′-spirobifluorene (spiro-MeOTAD) as the hole-transporting material. In this work, we investigated the effect of different atmospheric storage conditions, particularly vacuum, dry nitrogen, and dry air, on the photovoltaic performance of TiO2–CH3NH3PbI3−xClx–spiro-MeOTAD solar cells. We found that spin coating of spiro-MeOTAD in an oxygen atmosphere alone was not adequate to functionalize its hole-transport property completely, and our systematic experiments revealed that the device efficiency depends on the ambient atmospheric conditions during the drying process of spiro-MeOTAD. Complementary incident photon to current conversion efficiency (IPCE), light absorption and photoluminescence quenching measurements allowed us to attribute the atmosphere-dependent efficiency to the improved electronic characteristics of the solar cells. Furthermore, our Fourier transform infrared and electrical impedance measurements unambiguously detected modifications in the spiro-MeOTAD after the drying processes in different gas environments. Our findings demonstrate that proper oxidization and p-doping in functionalizing spiro-MeOTAD play a very critical role in determining device performance. These findings will facilitate the search for alternative hole-transporting materials in high-performance perovskite solar cells with long-term stability.","author":[{"dropping-particle":"","family":"Sheikh","given":"Arif D.","non-dropping-particle":"","parse-names":false,"suffix":""},{"dropping-particle":"","family":"Bera","given":"Ashok","non-dropping-particle":"","parse-names":false,"suffix":""},{"dropping-particle":"","family":"Haque","given":"Md Azimul","non-dropping-particle":"","parse-names":false,"suffix":""},{"dropping-particle":"","family":"Rakhi","given":"Raghavan B.","non-dropping-particle":"","parse-names":false,"suffix":""},{"dropping-particle":"Del","family":"Gobbo","given":"Silvano","non-dropping-particle":"","parse-names":false,"suffix":""},{"dropping-particle":"","family":"Alshareef","given":"Husam N.","non-dropping-particle":"","parse-names":false,"suffix":""},{"dropping-particle":"","family":"Wu","given":"Tom","non-dropping-particle":"","parse-names":false,"suffix":""}],"container-title":"Solar Energy Materials and Solar Cells","id":"ITEM-1","issued":{"date-parts":[["2015","6"]]},"page":"6-14","title":"Atmospheric effects on the photovoltaic performance of hybrid perovskite solar cells","type":"article-journal","volume":"137"},"uris":["http://www.mendeley.com/documents/?uuid=31a23c7a-f066-45ae-8cdb-65c8595b97ba"]}],"mendeley":{"formattedCitation":"[104]","plainTextFormattedCitation":"[104]","previouslyFormattedCitation":"[104]"},"properties":{"noteIndex":0},"schema":"https://github.com/citation-style-language/schema/raw/master/csl-citation.json"}</w:instrText>
      </w:r>
      <w:r w:rsidR="00E056A5" w:rsidRPr="00EF4407">
        <w:fldChar w:fldCharType="separate"/>
      </w:r>
      <w:r w:rsidR="00FE640A" w:rsidRPr="00FE640A">
        <w:rPr>
          <w:noProof/>
        </w:rPr>
        <w:t>[104]</w:t>
      </w:r>
      <w:r w:rsidR="00E056A5" w:rsidRPr="00EF4407">
        <w:fldChar w:fldCharType="end"/>
      </w:r>
      <w:r w:rsidR="00974CBF" w:rsidRPr="00EF4407">
        <w:t xml:space="preserve">. </w:t>
      </w:r>
    </w:p>
    <w:p w14:paraId="20466231" w14:textId="77777777" w:rsidR="00CB2AA1" w:rsidRPr="00EF4407" w:rsidRDefault="00A223ED" w:rsidP="00D65B28">
      <w:r w:rsidRPr="00EF4407">
        <w:rPr>
          <w:noProof/>
        </w:rPr>
        <w:lastRenderedPageBreak/>
        <w:drawing>
          <wp:inline distT="0" distB="0" distL="0" distR="0" wp14:anchorId="4FE56D16" wp14:editId="2F96C0E5">
            <wp:extent cx="5256530" cy="4617085"/>
            <wp:effectExtent l="19050" t="0" r="1270" b="0"/>
            <wp:docPr id="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srcRect/>
                    <a:stretch>
                      <a:fillRect/>
                    </a:stretch>
                  </pic:blipFill>
                  <pic:spPr bwMode="auto">
                    <a:xfrm>
                      <a:off x="0" y="0"/>
                      <a:ext cx="5256530" cy="4617085"/>
                    </a:xfrm>
                    <a:prstGeom prst="rect">
                      <a:avLst/>
                    </a:prstGeom>
                    <a:noFill/>
                    <a:ln w="9525">
                      <a:noFill/>
                      <a:miter lim="800000"/>
                      <a:headEnd/>
                      <a:tailEnd/>
                    </a:ln>
                  </pic:spPr>
                </pic:pic>
              </a:graphicData>
            </a:graphic>
          </wp:inline>
        </w:drawing>
      </w:r>
    </w:p>
    <w:p w14:paraId="4731B23D" w14:textId="62DE4092" w:rsidR="00CB2AA1" w:rsidRPr="00016A00" w:rsidRDefault="00974CBF" w:rsidP="00DA6719">
      <w:pPr>
        <w:pStyle w:val="Caption"/>
      </w:pPr>
      <w:bookmarkStart w:id="354" w:name="_Toc434948718"/>
      <w:r w:rsidRPr="00EF4407">
        <w:t xml:space="preserve">Figure </w:t>
      </w:r>
      <w:fldSimple w:instr=" SEQ Figure \* ARABIC ">
        <w:r w:rsidR="009B4740">
          <w:rPr>
            <w:noProof/>
          </w:rPr>
          <w:t>24</w:t>
        </w:r>
      </w:fldSimple>
      <w:r w:rsidRPr="00EF4407">
        <w:t xml:space="preserve">: </w:t>
      </w:r>
      <w:bookmarkStart w:id="355" w:name="_Toc434948755"/>
      <w:r w:rsidRPr="00EF4407">
        <w:t xml:space="preserve">Time-dependent evolutions of (a) short-circuit current density, </w:t>
      </w:r>
      <w:r w:rsidR="008202A2" w:rsidRPr="00EF4407">
        <w:t>J</w:t>
      </w:r>
      <w:r w:rsidR="008202A2" w:rsidRPr="00EF4407">
        <w:rPr>
          <w:vertAlign w:val="subscript"/>
        </w:rPr>
        <w:t>sc</w:t>
      </w:r>
      <w:r w:rsidRPr="00EF4407">
        <w:t xml:space="preserve">, (b) fill factor, (c) open-circuit voltage, </w:t>
      </w:r>
      <w:r w:rsidR="008202A2" w:rsidRPr="00EF4407">
        <w:t>V</w:t>
      </w:r>
      <w:r w:rsidR="008202A2" w:rsidRPr="00EF4407">
        <w:rPr>
          <w:vertAlign w:val="subscript"/>
        </w:rPr>
        <w:t>oc</w:t>
      </w:r>
      <w:r w:rsidRPr="00EF4407">
        <w:t xml:space="preserve">, and (d) efficiency of the solar cells without encapsulation stored in the dark and under different atmospheric conditions </w:t>
      </w:r>
      <w:r w:rsidR="002C0364" w:rsidRPr="00EF4407">
        <w:t>(</w:t>
      </w:r>
      <w:r w:rsidR="002119D4">
        <w:t>reproduced</w:t>
      </w:r>
      <w:r w:rsidRPr="00EF4407">
        <w:t xml:space="preserve"> </w:t>
      </w:r>
      <w:r w:rsidR="002C0364" w:rsidRPr="00EF4407">
        <w:t xml:space="preserve">with permission </w:t>
      </w:r>
      <w:r w:rsidRPr="00EF4407">
        <w:t xml:space="preserve">from </w:t>
      </w:r>
      <w:bookmarkEnd w:id="354"/>
      <w:bookmarkEnd w:id="355"/>
      <w:r w:rsidR="00E056A5" w:rsidRPr="00EF4407">
        <w:fldChar w:fldCharType="begin" w:fldLock="1"/>
      </w:r>
      <w:r w:rsidR="00656764">
        <w:instrText>ADDIN CSL_CITATION {"citationItems":[{"id":"ITEM-1","itemData":{"DOI":"10.1016/j.solmat.2015.01.023","ISBN":"09270248","ISSN":"09270248","abstract":"Organometal trihalide perovskite solar cells have recently attracted lots of attention in the photovoltaic community due to their escalating efficiency and solution processability. The most efficient organometallic mixed-halide sensitized solar cells often employ 2,2′7,7′-tetrakis-(N,N-di-p-methoxyphenyl-amine)-9,9′-spirobifluorene (spiro-MeOTAD) as the hole-transporting material. In this work, we investigated the effect of different atmospheric storage conditions, particularly vacuum, dry nitrogen, and dry air, on the photovoltaic performance of TiO2–CH3NH3PbI3−xClx–spiro-MeOTAD solar cells. We found that spin coating of spiro-MeOTAD in an oxygen atmosphere alone was not adequate to functionalize its hole-transport property completely, and our systematic experiments revealed that the device efficiency depends on the ambient atmospheric conditions during the drying process of spiro-MeOTAD. Complementary incident photon to current conversion efficiency (IPCE), light absorption and photoluminescence quenching measurements allowed us to attribute the atmosphere-dependent efficiency to the improved electronic characteristics of the solar cells. Furthermore, our Fourier transform infrared and electrical impedance measurements unambiguously detected modifications in the spiro-MeOTAD after the drying processes in different gas environments. Our findings demonstrate that proper oxidization and p-doping in functionalizing spiro-MeOTAD play a very critical role in determining device performance. These findings will facilitate the search for alternative hole-transporting materials in high-performance perovskite solar cells with long-term stability.","author":[{"dropping-particle":"","family":"Sheikh","given":"Arif D.","non-dropping-particle":"","parse-names":false,"suffix":""},{"dropping-particle":"","family":"Bera","given":"Ashok","non-dropping-particle":"","parse-names":false,"suffix":""},{"dropping-particle":"","family":"Haque","given":"Md Azimul","non-dropping-particle":"","parse-names":false,"suffix":""},{"dropping-particle":"","family":"Rakhi","given":"Raghavan B.","non-dropping-particle":"","parse-names":false,"suffix":""},{"dropping-particle":"Del","family":"Gobbo","given":"Silvano","non-dropping-particle":"","parse-names":false,"suffix":""},{"dropping-particle":"","family":"Alshareef","given":"Husam N.","non-dropping-particle":"","parse-names":false,"suffix":""},{"dropping-particle":"","family":"Wu","given":"Tom","non-dropping-particle":"","parse-names":false,"suffix":""}],"container-title":"Solar Energy Materials and Solar Cells","id":"ITEM-1","issued":{"date-parts":[["2015","6"]]},"page":"6-14","title":"Atmospheric effects on the photovoltaic performance of hybrid perovskite solar cells","type":"article-journal","volume":"137"},"uris":["http://www.mendeley.com/documents/?uuid=31a23c7a-f066-45ae-8cdb-65c8595b97ba"]}],"mendeley":{"formattedCitation":"[104]","plainTextFormattedCitation":"[104]","previouslyFormattedCitation":"[104]"},"properties":{"noteIndex":0},"schema":"https://github.com/citation-style-language/schema/raw/master/csl-citation.json"}</w:instrText>
      </w:r>
      <w:r w:rsidR="00E056A5" w:rsidRPr="00EF4407">
        <w:fldChar w:fldCharType="separate"/>
      </w:r>
      <w:r w:rsidR="00FE640A" w:rsidRPr="00FE640A">
        <w:rPr>
          <w:noProof/>
        </w:rPr>
        <w:t>[104]</w:t>
      </w:r>
      <w:r w:rsidR="00E056A5" w:rsidRPr="00EF4407">
        <w:fldChar w:fldCharType="end"/>
      </w:r>
      <w:r w:rsidR="002C0364" w:rsidRPr="00EF4407">
        <w:t>).</w:t>
      </w:r>
      <w:r w:rsidR="00016A00">
        <w:t xml:space="preserve"> </w:t>
      </w:r>
      <w:r w:rsidR="00016A00" w:rsidRPr="00016A00">
        <w:t xml:space="preserve">Reprinted from </w:t>
      </w:r>
      <w:r w:rsidR="00182339" w:rsidRPr="00182339">
        <w:t>Atmospheric effects on the photovoltaic performance of hybrid perovskite solar cells</w:t>
      </w:r>
      <w:r w:rsidR="00016A00" w:rsidRPr="00016A00">
        <w:t>, Vol</w:t>
      </w:r>
      <w:r w:rsidR="00182339">
        <w:t>.</w:t>
      </w:r>
      <w:r w:rsidR="00016A00" w:rsidRPr="00016A00">
        <w:t xml:space="preserve"> </w:t>
      </w:r>
      <w:r w:rsidR="00182339">
        <w:t>137</w:t>
      </w:r>
      <w:r w:rsidR="00016A00" w:rsidRPr="00016A00">
        <w:t xml:space="preserve">, </w:t>
      </w:r>
      <w:r w:rsidR="00182339">
        <w:t>Sheikh, Arif D.</w:t>
      </w:r>
      <w:r w:rsidR="005E78C6">
        <w:t xml:space="preserve">, </w:t>
      </w:r>
      <w:r w:rsidR="00182339">
        <w:t>Bera, Ashok</w:t>
      </w:r>
      <w:r w:rsidR="005E78C6">
        <w:t xml:space="preserve">, </w:t>
      </w:r>
      <w:r w:rsidR="00182339">
        <w:t>Haque, Md Azimul</w:t>
      </w:r>
      <w:r w:rsidR="005E78C6">
        <w:t xml:space="preserve">, </w:t>
      </w:r>
      <w:r w:rsidR="00182339">
        <w:t>Rakhi, Raghavan B.</w:t>
      </w:r>
      <w:r w:rsidR="005E78C6">
        <w:t xml:space="preserve">, </w:t>
      </w:r>
      <w:r w:rsidR="00182339">
        <w:t>Gobbo, Silvano Del</w:t>
      </w:r>
      <w:r w:rsidR="005E78C6">
        <w:t xml:space="preserve">, </w:t>
      </w:r>
      <w:r w:rsidR="00182339">
        <w:t>Alshareef, Husam N.</w:t>
      </w:r>
      <w:r w:rsidR="005E78C6">
        <w:t xml:space="preserve">, </w:t>
      </w:r>
      <w:r w:rsidR="00182339">
        <w:t>Wu, Tom</w:t>
      </w:r>
      <w:r w:rsidR="00016A00" w:rsidRPr="00016A00">
        <w:t xml:space="preserve">, </w:t>
      </w:r>
      <w:r w:rsidR="00182339" w:rsidRPr="00182339">
        <w:t>Atmospheric effects on the photovoltaic performance of hybrid perovskite solar cells</w:t>
      </w:r>
      <w:r w:rsidR="00016A00" w:rsidRPr="00016A00">
        <w:t xml:space="preserve">/ </w:t>
      </w:r>
      <w:r w:rsidR="00182339">
        <w:t>Results and discussion</w:t>
      </w:r>
      <w:r w:rsidR="00016A00" w:rsidRPr="00016A00">
        <w:t xml:space="preserve">, Pages </w:t>
      </w:r>
      <w:r w:rsidR="00182339">
        <w:t>6-14</w:t>
      </w:r>
      <w:r w:rsidR="00016A00" w:rsidRPr="00016A00">
        <w:t>., Copyright (</w:t>
      </w:r>
      <w:r w:rsidR="00182339">
        <w:t>2015</w:t>
      </w:r>
      <w:r w:rsidR="00016A00" w:rsidRPr="00016A00">
        <w:t>), with permission from Elsevier</w:t>
      </w:r>
      <w:r w:rsidR="00182339">
        <w:t>.</w:t>
      </w:r>
    </w:p>
    <w:p w14:paraId="6F68F96B" w14:textId="77777777" w:rsidR="00B92C29" w:rsidRPr="00EF4407" w:rsidRDefault="00B92C29" w:rsidP="00B92C29">
      <w:pPr>
        <w:pStyle w:val="Heading2"/>
        <w:numPr>
          <w:ilvl w:val="1"/>
          <w:numId w:val="23"/>
        </w:numPr>
      </w:pPr>
      <w:bookmarkStart w:id="356" w:name="_Toc4264500"/>
      <w:r w:rsidRPr="00EF4407">
        <w:lastRenderedPageBreak/>
        <w:t>HTM and doping alternatives for greater stability</w:t>
      </w:r>
      <w:bookmarkEnd w:id="356"/>
    </w:p>
    <w:p w14:paraId="29356F04" w14:textId="77777777" w:rsidR="00B92C29" w:rsidRPr="00EF4407" w:rsidRDefault="00B92C29" w:rsidP="00B92C29">
      <w:pPr>
        <w:keepNext/>
      </w:pPr>
      <w:r w:rsidRPr="00EF4407">
        <w:rPr>
          <w:noProof/>
        </w:rPr>
        <w:drawing>
          <wp:inline distT="0" distB="0" distL="0" distR="0" wp14:anchorId="08D22C83" wp14:editId="02026501">
            <wp:extent cx="4734370" cy="1802672"/>
            <wp:effectExtent l="0" t="0" r="0" b="7620"/>
            <wp:docPr id="238" name="Picture 238" descr="Map 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p Shot 6"/>
                    <pic:cNvPicPr>
                      <a:picLocks noChangeAspect="1" noChangeArrowheads="1"/>
                    </pic:cNvPicPr>
                  </pic:nvPicPr>
                  <pic:blipFill>
                    <a:blip r:embed="rId44"/>
                    <a:srcRect/>
                    <a:stretch>
                      <a:fillRect/>
                    </a:stretch>
                  </pic:blipFill>
                  <pic:spPr bwMode="auto">
                    <a:xfrm>
                      <a:off x="0" y="0"/>
                      <a:ext cx="4738463" cy="1804230"/>
                    </a:xfrm>
                    <a:prstGeom prst="rect">
                      <a:avLst/>
                    </a:prstGeom>
                    <a:noFill/>
                    <a:ln w="9525">
                      <a:noFill/>
                      <a:miter lim="800000"/>
                      <a:headEnd/>
                      <a:tailEnd/>
                    </a:ln>
                  </pic:spPr>
                </pic:pic>
              </a:graphicData>
            </a:graphic>
          </wp:inline>
        </w:drawing>
      </w:r>
    </w:p>
    <w:p w14:paraId="01F0AAB9" w14:textId="18B3FA3A" w:rsidR="00B92C29" w:rsidRDefault="00B92C29" w:rsidP="00B92C29">
      <w:pPr>
        <w:pStyle w:val="Caption"/>
        <w:keepNext/>
      </w:pPr>
      <w:r w:rsidRPr="00EF4407">
        <w:t xml:space="preserve">Scheme </w:t>
      </w:r>
      <w:fldSimple w:instr=" STYLEREF 1 \s ">
        <w:r w:rsidR="009B4740">
          <w:rPr>
            <w:noProof/>
          </w:rPr>
          <w:t>4</w:t>
        </w:r>
      </w:fldSimple>
      <w:r w:rsidRPr="00EF4407">
        <w:noBreakHyphen/>
      </w:r>
      <w:fldSimple w:instr=" SEQ Scheme \* ARABIC \s 1 ">
        <w:r w:rsidR="009B4740">
          <w:rPr>
            <w:noProof/>
          </w:rPr>
          <w:t>3</w:t>
        </w:r>
      </w:fldSimple>
    </w:p>
    <w:p w14:paraId="35A5189B" w14:textId="77777777" w:rsidR="00B92C29" w:rsidRDefault="00B92C29" w:rsidP="00B92C29"/>
    <w:p w14:paraId="4B5C2111" w14:textId="7FE17625" w:rsidR="001844BB" w:rsidRPr="00EF4407" w:rsidRDefault="00692BC4" w:rsidP="001844BB">
      <w:pPr>
        <w:pStyle w:val="Caption"/>
        <w:keepNext/>
      </w:pPr>
      <w:bookmarkStart w:id="357" w:name="_liquid_perovskite_causing_problems__42_"/>
      <w:bookmarkEnd w:id="357"/>
      <w:r w:rsidRPr="00EF4407">
        <w:rPr>
          <w:noProof/>
          <w:lang w:eastAsia="en-GB"/>
        </w:rPr>
        <w:drawing>
          <wp:inline distT="0" distB="0" distL="0" distR="0" wp14:anchorId="209A3049" wp14:editId="563B1857">
            <wp:extent cx="5438267" cy="171000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ap Shot 4.png"/>
                    <pic:cNvPicPr/>
                  </pic:nvPicPr>
                  <pic:blipFill>
                    <a:blip r:embed="rId45">
                      <a:extLst>
                        <a:ext uri="{28A0092B-C50C-407E-A947-70E740481C1C}">
                          <a14:useLocalDpi xmlns:a14="http://schemas.microsoft.com/office/drawing/2010/main" val="0"/>
                        </a:ext>
                      </a:extLst>
                    </a:blip>
                    <a:stretch>
                      <a:fillRect/>
                    </a:stretch>
                  </pic:blipFill>
                  <pic:spPr>
                    <a:xfrm>
                      <a:off x="0" y="0"/>
                      <a:ext cx="5438267" cy="1710008"/>
                    </a:xfrm>
                    <a:prstGeom prst="rect">
                      <a:avLst/>
                    </a:prstGeom>
                  </pic:spPr>
                </pic:pic>
              </a:graphicData>
            </a:graphic>
          </wp:inline>
        </w:drawing>
      </w:r>
    </w:p>
    <w:p w14:paraId="286D5980" w14:textId="00FBA43D" w:rsidR="00676C17" w:rsidRPr="00EF4407" w:rsidRDefault="001844BB" w:rsidP="001844BB">
      <w:pPr>
        <w:pStyle w:val="Caption"/>
      </w:pPr>
      <w:bookmarkStart w:id="358" w:name="_Ref525319346"/>
      <w:r w:rsidRPr="00EF4407">
        <w:t xml:space="preserve">Scheme </w:t>
      </w:r>
      <w:fldSimple w:instr=" STYLEREF 1 \s ">
        <w:r w:rsidR="009B4740">
          <w:rPr>
            <w:noProof/>
          </w:rPr>
          <w:t>4</w:t>
        </w:r>
      </w:fldSimple>
      <w:r w:rsidR="002874ED" w:rsidRPr="00EF4407">
        <w:noBreakHyphen/>
      </w:r>
      <w:fldSimple w:instr=" SEQ Scheme \* ARABIC \s 1 ">
        <w:r w:rsidR="009B4740">
          <w:rPr>
            <w:noProof/>
          </w:rPr>
          <w:t>4</w:t>
        </w:r>
      </w:fldSimple>
      <w:bookmarkEnd w:id="358"/>
    </w:p>
    <w:p w14:paraId="060F528E" w14:textId="77777777" w:rsidR="001844BB" w:rsidRPr="00EF4407" w:rsidRDefault="001844BB" w:rsidP="001844BB">
      <w:pPr>
        <w:rPr>
          <w:lang w:eastAsia="en-US"/>
        </w:rPr>
      </w:pPr>
    </w:p>
    <w:p w14:paraId="14DEB6E7" w14:textId="77777777" w:rsidR="001844BB" w:rsidRPr="00EF4407" w:rsidRDefault="00885A80" w:rsidP="001844BB">
      <w:pPr>
        <w:keepNext/>
      </w:pPr>
      <w:bookmarkStart w:id="359" w:name="_Ref476925695"/>
      <w:r w:rsidRPr="00EF4407">
        <w:rPr>
          <w:noProof/>
        </w:rPr>
        <w:lastRenderedPageBreak/>
        <w:drawing>
          <wp:inline distT="0" distB="0" distL="0" distR="0" wp14:anchorId="3421A7CF" wp14:editId="0A2F80C0">
            <wp:extent cx="5238750" cy="24603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ap Shot 2.png"/>
                    <pic:cNvPicPr/>
                  </pic:nvPicPr>
                  <pic:blipFill>
                    <a:blip r:embed="rId46">
                      <a:extLst>
                        <a:ext uri="{28A0092B-C50C-407E-A947-70E740481C1C}">
                          <a14:useLocalDpi xmlns:a14="http://schemas.microsoft.com/office/drawing/2010/main" val="0"/>
                        </a:ext>
                      </a:extLst>
                    </a:blip>
                    <a:stretch>
                      <a:fillRect/>
                    </a:stretch>
                  </pic:blipFill>
                  <pic:spPr>
                    <a:xfrm>
                      <a:off x="0" y="0"/>
                      <a:ext cx="5244664" cy="2463165"/>
                    </a:xfrm>
                    <a:prstGeom prst="rect">
                      <a:avLst/>
                    </a:prstGeom>
                  </pic:spPr>
                </pic:pic>
              </a:graphicData>
            </a:graphic>
          </wp:inline>
        </w:drawing>
      </w:r>
      <w:r w:rsidRPr="00EF4407">
        <w:rPr>
          <w:noProof/>
        </w:rPr>
        <w:drawing>
          <wp:inline distT="0" distB="0" distL="0" distR="0" wp14:anchorId="5B6B0357" wp14:editId="336C0649">
            <wp:extent cx="5410200" cy="328247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ap Shot 3.png"/>
                    <pic:cNvPicPr/>
                  </pic:nvPicPr>
                  <pic:blipFill>
                    <a:blip r:embed="rId47">
                      <a:extLst>
                        <a:ext uri="{28A0092B-C50C-407E-A947-70E740481C1C}">
                          <a14:useLocalDpi xmlns:a14="http://schemas.microsoft.com/office/drawing/2010/main" val="0"/>
                        </a:ext>
                      </a:extLst>
                    </a:blip>
                    <a:stretch>
                      <a:fillRect/>
                    </a:stretch>
                  </pic:blipFill>
                  <pic:spPr>
                    <a:xfrm>
                      <a:off x="0" y="0"/>
                      <a:ext cx="5430685" cy="3294903"/>
                    </a:xfrm>
                    <a:prstGeom prst="rect">
                      <a:avLst/>
                    </a:prstGeom>
                  </pic:spPr>
                </pic:pic>
              </a:graphicData>
            </a:graphic>
          </wp:inline>
        </w:drawing>
      </w:r>
    </w:p>
    <w:p w14:paraId="3F1B80ED" w14:textId="5721E08A" w:rsidR="0008237D" w:rsidRPr="00EF4407" w:rsidRDefault="001844BB" w:rsidP="001844BB">
      <w:pPr>
        <w:pStyle w:val="Caption"/>
      </w:pPr>
      <w:bookmarkStart w:id="360" w:name="_Ref525319305"/>
      <w:r w:rsidRPr="00EF4407">
        <w:t xml:space="preserve">Scheme </w:t>
      </w:r>
      <w:fldSimple w:instr=" STYLEREF 1 \s ">
        <w:r w:rsidR="009B4740">
          <w:rPr>
            <w:noProof/>
          </w:rPr>
          <w:t>4</w:t>
        </w:r>
      </w:fldSimple>
      <w:r w:rsidR="002874ED" w:rsidRPr="00EF4407">
        <w:noBreakHyphen/>
      </w:r>
      <w:fldSimple w:instr=" SEQ Scheme \* ARABIC \s 1 ">
        <w:r w:rsidR="009B4740">
          <w:rPr>
            <w:noProof/>
          </w:rPr>
          <w:t>5</w:t>
        </w:r>
      </w:fldSimple>
      <w:bookmarkEnd w:id="360"/>
    </w:p>
    <w:p w14:paraId="1D2DE91A" w14:textId="77777777" w:rsidR="00E1285A" w:rsidRPr="00EF4407" w:rsidRDefault="00175E05" w:rsidP="00C33574">
      <w:pPr>
        <w:pStyle w:val="Heading3"/>
      </w:pPr>
      <w:bookmarkStart w:id="361" w:name="_Toc530166453"/>
      <w:bookmarkStart w:id="362" w:name="_Toc530166588"/>
      <w:bookmarkStart w:id="363" w:name="_Toc530167140"/>
      <w:bookmarkStart w:id="364" w:name="_Toc530167281"/>
      <w:bookmarkStart w:id="365" w:name="_Toc4264501"/>
      <w:bookmarkEnd w:id="359"/>
      <w:r w:rsidRPr="00EF4407">
        <w:t>Effects of different d</w:t>
      </w:r>
      <w:r w:rsidR="00974CBF" w:rsidRPr="00EF4407">
        <w:t>opants</w:t>
      </w:r>
      <w:bookmarkEnd w:id="361"/>
      <w:bookmarkEnd w:id="362"/>
      <w:bookmarkEnd w:id="363"/>
      <w:bookmarkEnd w:id="364"/>
      <w:bookmarkEnd w:id="365"/>
    </w:p>
    <w:p w14:paraId="05545E98" w14:textId="77777777" w:rsidR="002D1D1F" w:rsidRPr="00EF4407" w:rsidRDefault="00CA109A" w:rsidP="00D65B28">
      <w:r w:rsidRPr="00EF4407">
        <w:t xml:space="preserve">When </w:t>
      </w:r>
      <w:r w:rsidR="001403F4" w:rsidRPr="00EF4407">
        <w:t xml:space="preserve">an additive of lithium bis(trifluoromethanesulfonyl)imide (LiTFSI) salt is added to </w:t>
      </w:r>
      <w:r w:rsidR="00D964D4" w:rsidRPr="00EF4407">
        <w:t>Spiro-MeOTAD</w:t>
      </w:r>
      <w:r w:rsidR="001403F4" w:rsidRPr="00EF4407">
        <w:t>,</w:t>
      </w:r>
      <w:r w:rsidR="00974CBF" w:rsidRPr="00EF4407">
        <w:t xml:space="preserve"> </w:t>
      </w:r>
      <w:r w:rsidR="001403F4" w:rsidRPr="00EF4407">
        <w:t>the PSC performance is higher.</w:t>
      </w:r>
      <w:r w:rsidR="004E7C9B" w:rsidRPr="00EF4407">
        <w:t xml:space="preserve"> The HTM </w:t>
      </w:r>
      <w:r w:rsidR="00535F4F" w:rsidRPr="00EF4407">
        <w:t>PTAA</w:t>
      </w:r>
      <w:r w:rsidR="00974CBF" w:rsidRPr="00EF4407">
        <w:t xml:space="preserve"> was compared to </w:t>
      </w:r>
      <w:r w:rsidR="00D964D4" w:rsidRPr="00EF4407">
        <w:t>Spiro-MeOTAD</w:t>
      </w:r>
      <w:r w:rsidR="00974CBF" w:rsidRPr="00EF4407">
        <w:t xml:space="preserve"> with and without the same dopant.</w:t>
      </w:r>
    </w:p>
    <w:p w14:paraId="10BDA006" w14:textId="77777777" w:rsidR="002D1D1F" w:rsidRPr="00EF4407" w:rsidRDefault="00974CBF" w:rsidP="00D65B28">
      <w:r w:rsidRPr="00EF4407">
        <w:t>Despite LiTFSI improving the charge transport and electron lifetime,</w:t>
      </w:r>
      <w:r w:rsidR="004B1EA8" w:rsidRPr="00EF4407">
        <w:t xml:space="preserve"> without it the stability (150 </w:t>
      </w:r>
      <w:r w:rsidR="0055410D" w:rsidRPr="00EF4407">
        <w:t>h</w:t>
      </w:r>
      <w:r w:rsidR="00E109F0" w:rsidRPr="00EF4407">
        <w:t>/</w:t>
      </w:r>
      <w:r w:rsidR="005619D3" w:rsidRPr="00EF4407">
        <w:t>s</w:t>
      </w:r>
      <w:r w:rsidRPr="00EF4407">
        <w:t>torage</w:t>
      </w:r>
      <w:r w:rsidR="00E109F0" w:rsidRPr="00EF4407">
        <w:t>/</w:t>
      </w:r>
      <w:r w:rsidRPr="00EF4407">
        <w:t>50-60</w:t>
      </w:r>
      <w:r w:rsidR="00FA489B" w:rsidRPr="00EF4407">
        <w:t>% humidity</w:t>
      </w:r>
      <w:r w:rsidRPr="00EF4407">
        <w:t xml:space="preserve">/unencapsulated) is significantly improved to over 150 </w:t>
      </w:r>
      <w:r w:rsidR="0055410D" w:rsidRPr="00EF4407">
        <w:t>h</w:t>
      </w:r>
      <w:r w:rsidRPr="00EF4407">
        <w:t>.</w:t>
      </w:r>
    </w:p>
    <w:p w14:paraId="55B0BF80" w14:textId="22BE3784" w:rsidR="000B7B5C" w:rsidRPr="00EF4407" w:rsidRDefault="00015F4D" w:rsidP="00D65B28">
      <w:r w:rsidRPr="00EF4407">
        <w:t xml:space="preserve">The undoped cell’s stability had an efficiency </w:t>
      </w:r>
      <w:r w:rsidR="0053459A" w:rsidRPr="00EF4407">
        <w:t>decrease</w:t>
      </w:r>
      <w:r w:rsidRPr="00EF4407">
        <w:t xml:space="preserve"> of </w:t>
      </w:r>
      <w:r w:rsidR="00974CBF" w:rsidRPr="00EF4407">
        <w:t>10.7</w:t>
      </w:r>
      <w:r w:rsidR="006E3232" w:rsidRPr="00EF4407">
        <w:t xml:space="preserve"> to </w:t>
      </w:r>
      <w:r w:rsidR="00974CBF" w:rsidRPr="00EF4407">
        <w:t>9.4%</w:t>
      </w:r>
      <w:r w:rsidR="0053459A" w:rsidRPr="00EF4407">
        <w:t>,</w:t>
      </w:r>
      <w:r w:rsidR="00974CBF" w:rsidRPr="00EF4407">
        <w:t xml:space="preserve"> compared to the doped HTM cell</w:t>
      </w:r>
      <w:r w:rsidR="007A3B93" w:rsidRPr="00EF4407">
        <w:t>’s</w:t>
      </w:r>
      <w:r w:rsidR="0053459A" w:rsidRPr="00EF4407">
        <w:t xml:space="preserve"> efficiency</w:t>
      </w:r>
      <w:r w:rsidR="00D51FC3" w:rsidRPr="00EF4407">
        <w:t xml:space="preserve"> </w:t>
      </w:r>
      <w:r w:rsidR="0053459A" w:rsidRPr="00EF4407">
        <w:t xml:space="preserve">reducing </w:t>
      </w:r>
      <w:r w:rsidR="00974CBF" w:rsidRPr="00EF4407">
        <w:t>from 12.3</w:t>
      </w:r>
      <w:r w:rsidR="006E3232" w:rsidRPr="00EF4407">
        <w:t xml:space="preserve"> to </w:t>
      </w:r>
      <w:r w:rsidR="00974CBF" w:rsidRPr="00EF4407">
        <w:t xml:space="preserve">3.6% </w:t>
      </w:r>
      <w:r w:rsidR="00E056A5" w:rsidRPr="00EF4407">
        <w:fldChar w:fldCharType="begin" w:fldLock="1"/>
      </w:r>
      <w:r w:rsidR="00656764">
        <w:instrText>ADDIN CSL_CITATION {"citationItems":[{"id":"ITEM-1","itemData":{"DOI":"10.1142/S1793292014400013","ISBN":"1793-2920","ISSN":"1793-2920","abstract":"CH3NH3PbX (X¼Br, I, Cl) perovskites have recently been used as light absorbers in hybrid organic–inorganic solid-state solar cells, with e±ciencies above 15%. To date, it is essential to add Lithium bis(Tri°uoromethanesulfonyl)Imide (LiTFSI) to the hole transport materials (HTM) to get a higher conductivity. However, the detrimental e®ect of high LiTFSI concentration on the charge transport, DOS in the conduction band of the TiO2 substrate and device stability results in an overall compromise for a satisfactory device. Using a higher mobility hole conductor to avoid lithium salt is an interesting alternative. Herein, we successfully made an e±cient perovskite solar cell by applying a hole conductor PTAA (Poly[bis(4-phenyl) (2,4,6-trimethylphenyl)- amine]) in the absence of LiTFSI. Under AM 1.5 illumination of 100mW/cm2, an e±ciency of 10.9% was achieved, which is comparable to the e±ciency of 12.3% with the addition of 1.3mM LiTFSI. An unsealed device without Liþ shows interestingly a promising stability.","author":[{"dropping-particle":"","family":"BI","given":"DONGQIN","non-dropping-particle":"","parse-names":false,"suffix":""},{"dropping-particle":"","family":"BOSCHLOO","given":"GERRIT","non-dropping-particle":"","parse-names":false,"suffix":""},{"dropping-particle":"","family":"HAGFELDT","given":"ANDERS","non-dropping-particle":"","parse-names":false,"suffix":""}],"container-title":"Nano","id":"ITEM-1","issue":"05","issued":{"date-parts":[["2014","7","4"]]},"note":"From Duplicate 2 (High-Efficient Solid-State Perovskite Solar Cell Without Lithium Salt in the Hole Transport Material - BI, DONGQIN; BOSCHLOO, GERRIT; HAGFELDT, ANDERS; Tvingstedt, Kristofer; Malinkiewicz, Olga; Baumann, Andreas; Deibel, Carsten; Snaith, Henry J.; Dyakonov, Vladimir; Bolink, Henk J.)\n\nFrom Duplicate 1 (High-Efficient Solid-State Perovskite Solar Cell Without Lithium Salt in the Hole Transport Material - Tvingstedt, Kristofer; Malinkiewicz, Olga; Baumann, Andreas; Deibel, Carsten; Snaith, Henry J.; Dyakonov, Vladimir; Bolink, Henk J.)\n\nFrom Duplicate 1 (High-Efficient Solid-State Perovskite Solar Cell Without Lithium Salt in the Hole Transport Material - BI, DONGQIN; BOSCHLOO, GERRIT; HAGFELDT, ANDERS)\n\ndoi: 10.1142/S1793292014400013; 16\n\nFrom Duplicate 2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ANDERS)\n\ndoi: 10.1142/S1793292014400013; 16\n\nFrom Duplicate 2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ANDERS)\n\ndoi: 10.1142/S1793292014400013; 16\n\nFrom Duplicate 2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ANDERS)\n\ndoi: 10.1142/S1793292014400013; 16\n\nFrom Duplicate 2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ANDERS)\n\ndoi: 10.1142/S1793292014400013; 16\n\nFrom Duplicate 2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ANDERS)\n\ndoi: 10.1142/S1793292014400013; 16\n\nFrom Duplicate 2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ANDERS)\n\ndoi: 10.1142/S1793292014400013; 16\n\nFrom Duplicate 2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ANDERS)\n\nFrom Duplicate 1 (High-Efficient Solid-State Perovskite Solar Cell Without Lithium Salt in the Hole Transport Material - BI, DONGQIN; BOSCHLOO, GERRIT; HAGFELDT, ANDERS)\n\ndoi: 10.1142/S1793292014400013; 16","page":"1440001","publisher":"World Scientific Publishing Co","title":"HIGH-EFFICIENT SOLID-STATE PEROVSKITE SOLAR CELL WITHOUT LITHIUM SALT IN THE HOLE TRANSPORT MATERIAL","type":"article-journal","volume":"09"},"uris":["http://www.mendeley.com/documents/?uuid=0226c422-6afc-4a0c-b3d4-bfae20987a06"]}],"mendeley":{"formattedCitation":"[105]","plainTextFormattedCitation":"[105]","previouslyFormattedCitation":"[105]"},"properties":{"noteIndex":0},"schema":"https://github.com/citation-style-language/schema/raw/master/csl-citation.json"}</w:instrText>
      </w:r>
      <w:r w:rsidR="00E056A5" w:rsidRPr="00EF4407">
        <w:fldChar w:fldCharType="separate"/>
      </w:r>
      <w:r w:rsidR="00FE640A" w:rsidRPr="00FE640A">
        <w:rPr>
          <w:noProof/>
        </w:rPr>
        <w:t>[105]</w:t>
      </w:r>
      <w:r w:rsidR="00E056A5" w:rsidRPr="00EF4407">
        <w:fldChar w:fldCharType="end"/>
      </w:r>
      <w:r w:rsidR="00974CBF" w:rsidRPr="00EF4407">
        <w:t xml:space="preserve">. It was suggested that one of the reasons for poor performance was due to the lithium’s hydroscopicity. </w:t>
      </w:r>
    </w:p>
    <w:p w14:paraId="78AF699D" w14:textId="77777777" w:rsidR="002D1D1F" w:rsidRPr="00EF4407" w:rsidRDefault="00D84682" w:rsidP="00D65B28">
      <w:r w:rsidRPr="00EF4407">
        <w:lastRenderedPageBreak/>
        <w:t xml:space="preserve">Due to oxygen causing problems for LiTFSI in </w:t>
      </w:r>
      <w:r w:rsidR="009B4354">
        <w:t>solid-state</w:t>
      </w:r>
      <w:r w:rsidRPr="00EF4407">
        <w:t xml:space="preserve"> solar cells, </w:t>
      </w:r>
      <w:r w:rsidR="00974CBF" w:rsidRPr="00EF4407">
        <w:t xml:space="preserve">similar research </w:t>
      </w:r>
      <w:r w:rsidR="002D1D1F" w:rsidRPr="00EF4407">
        <w:t>in</w:t>
      </w:r>
      <w:r w:rsidR="00974CBF" w:rsidRPr="00EF4407">
        <w:t xml:space="preserve"> the trial of other dopants for </w:t>
      </w:r>
      <w:r w:rsidR="00D964D4" w:rsidRPr="00EF4407">
        <w:t>Spiro-MeOTAD</w:t>
      </w:r>
      <w:r w:rsidR="0098788F" w:rsidRPr="00EF4407">
        <w:t xml:space="preserve"> [</w:t>
      </w:r>
      <w:r w:rsidR="002F7D12" w:rsidRPr="00EF4407">
        <w:t>s</w:t>
      </w:r>
      <w:r w:rsidR="0098788F" w:rsidRPr="00EF4407">
        <w:t>ilver bis(trifluoromethanesulfonyl)imide</w:t>
      </w:r>
      <w:r w:rsidR="00AA372C" w:rsidRPr="00EF4407">
        <w:t xml:space="preserve"> </w:t>
      </w:r>
      <w:r w:rsidR="0098788F" w:rsidRPr="00EF4407">
        <w:t>(</w:t>
      </w:r>
      <w:r w:rsidR="00974CBF" w:rsidRPr="00EF4407">
        <w:t>AgTFSI</w:t>
      </w:r>
      <w:r w:rsidR="0098788F" w:rsidRPr="00EF4407">
        <w:t>)</w:t>
      </w:r>
      <w:r w:rsidR="002F7D12" w:rsidRPr="00EF4407">
        <w:t xml:space="preserve"> and o</w:t>
      </w:r>
      <w:r w:rsidR="00974CBF" w:rsidRPr="00EF4407">
        <w:t>xygen</w:t>
      </w:r>
      <w:r w:rsidRPr="00EF4407">
        <w:t xml:space="preserve">] was </w:t>
      </w:r>
      <w:r w:rsidR="00E53973" w:rsidRPr="00EF4407">
        <w:t>assessed</w:t>
      </w:r>
      <w:r w:rsidR="00974CBF" w:rsidRPr="00EF4407">
        <w:t>.</w:t>
      </w:r>
    </w:p>
    <w:p w14:paraId="7C739D40" w14:textId="7865BB90" w:rsidR="00E02C6D" w:rsidRPr="00EF4407" w:rsidRDefault="005A3524" w:rsidP="00D65B28">
      <w:r w:rsidRPr="00EF4407">
        <w:t xml:space="preserve">These same dopants in </w:t>
      </w:r>
      <w:r w:rsidR="00FA715F" w:rsidRPr="00EF4407">
        <w:t>unencapsulated</w:t>
      </w:r>
      <w:r w:rsidR="00974CBF" w:rsidRPr="00EF4407">
        <w:t xml:space="preserve"> cells </w:t>
      </w:r>
      <w:r w:rsidR="00E02C6D" w:rsidRPr="00EF4407">
        <w:t xml:space="preserve">were also reported in another article; </w:t>
      </w:r>
      <w:r w:rsidR="00794E57" w:rsidRPr="00EF4407">
        <w:t xml:space="preserve">the cell architecture was </w:t>
      </w:r>
      <w:r w:rsidR="00974CBF" w:rsidRPr="00EF4407">
        <w:t>FTO</w:t>
      </w:r>
      <w:r w:rsidR="00E109F0" w:rsidRPr="00EF4407">
        <w:t>/</w:t>
      </w:r>
      <w:r w:rsidR="00974CBF" w:rsidRPr="00EF4407">
        <w:t>TiO</w:t>
      </w:r>
      <w:r w:rsidR="00974CBF" w:rsidRPr="00EF4407">
        <w:rPr>
          <w:vertAlign w:val="subscript"/>
        </w:rPr>
        <w:t>2</w:t>
      </w:r>
      <w:r w:rsidR="00E109F0" w:rsidRPr="00EF4407">
        <w:t>/</w:t>
      </w:r>
      <w:r w:rsidR="006C0ACC" w:rsidRPr="00EF4407">
        <w:t xml:space="preserve">mesoporous </w:t>
      </w:r>
      <w:r w:rsidR="000B6F06" w:rsidRPr="00EF4407">
        <w:t>TiO</w:t>
      </w:r>
      <w:r w:rsidR="000B6F06" w:rsidRPr="00EF4407">
        <w:rPr>
          <w:vertAlign w:val="subscript"/>
        </w:rPr>
        <w:t>2</w:t>
      </w:r>
      <w:r w:rsidR="000B6F06" w:rsidRPr="00EF4407">
        <w:t xml:space="preserve"> (</w:t>
      </w:r>
      <w:r w:rsidR="00974CBF" w:rsidRPr="00EF4407">
        <w:t>mp-TiO</w:t>
      </w:r>
      <w:r w:rsidR="00974CBF" w:rsidRPr="00EF4407">
        <w:rPr>
          <w:vertAlign w:val="subscript"/>
        </w:rPr>
        <w:t>2</w:t>
      </w:r>
      <w:r w:rsidR="006C0ACC" w:rsidRPr="00EF4407">
        <w:t>)</w:t>
      </w:r>
      <w:r w:rsidR="00E109F0" w:rsidRPr="00EF4407">
        <w:t>/</w:t>
      </w:r>
      <w:r w:rsidR="00974CBF" w:rsidRPr="00EF4407">
        <w:t>LEG4 dye/HTM/Ag</w:t>
      </w:r>
      <w:r w:rsidR="00E02C6D" w:rsidRPr="00EF4407">
        <w:t xml:space="preserve"> </w:t>
      </w:r>
      <w:r w:rsidR="00794E57" w:rsidRPr="00EF4407">
        <w:t xml:space="preserve">under test conditions of </w:t>
      </w:r>
      <w:r w:rsidR="00974CBF" w:rsidRPr="00EF4407">
        <w:t>120</w:t>
      </w:r>
      <w:r w:rsidR="00241908" w:rsidRPr="00EF4407">
        <w:t xml:space="preserve"> </w:t>
      </w:r>
      <w:r w:rsidR="00974CBF" w:rsidRPr="00EF4407">
        <w:t>days</w:t>
      </w:r>
      <w:r w:rsidR="00E109F0" w:rsidRPr="00EF4407">
        <w:t>/</w:t>
      </w:r>
      <w:r w:rsidR="00BD6272" w:rsidRPr="00EF4407">
        <w:t>4</w:t>
      </w:r>
      <w:r w:rsidR="002E3053" w:rsidRPr="00EF4407">
        <w:t xml:space="preserve"> months </w:t>
      </w:r>
      <w:r w:rsidR="00C07682" w:rsidRPr="00EF4407">
        <w:t>(</w:t>
      </w:r>
      <w:r w:rsidR="002E3053" w:rsidRPr="00EF4407">
        <w:t xml:space="preserve">2880 </w:t>
      </w:r>
      <w:r w:rsidR="00CF07DD" w:rsidRPr="00EF4407">
        <w:t>h</w:t>
      </w:r>
      <w:r w:rsidR="00C07682" w:rsidRPr="00EF4407">
        <w:t>)</w:t>
      </w:r>
      <w:r w:rsidR="002E3053" w:rsidRPr="00EF4407">
        <w:t>/d</w:t>
      </w:r>
      <w:r w:rsidR="00974CBF" w:rsidRPr="00EF4407">
        <w:t>ark, 15</w:t>
      </w:r>
      <w:r w:rsidR="00FA489B" w:rsidRPr="00EF4407">
        <w:t>% humidity</w:t>
      </w:r>
      <w:r w:rsidR="00974CBF" w:rsidRPr="00EF4407">
        <w:t>). With AgTFSI</w:t>
      </w:r>
      <w:r w:rsidR="00E53973" w:rsidRPr="00EF4407">
        <w:t>,</w:t>
      </w:r>
      <w:r w:rsidR="00974CBF" w:rsidRPr="00EF4407">
        <w:t xml:space="preserve"> parameters except the </w:t>
      </w:r>
      <w:r w:rsidR="008202A2" w:rsidRPr="00EF4407">
        <w:rPr>
          <w:i/>
        </w:rPr>
        <w:t>V</w:t>
      </w:r>
      <w:r w:rsidR="008202A2" w:rsidRPr="00EF4407">
        <w:rPr>
          <w:vertAlign w:val="subscript"/>
        </w:rPr>
        <w:t>oc</w:t>
      </w:r>
      <w:r w:rsidR="00974CBF" w:rsidRPr="00EF4407">
        <w:t xml:space="preserve"> had better</w:t>
      </w:r>
      <w:r w:rsidR="00D62E2C" w:rsidRPr="00EF4407">
        <w:t xml:space="preserve"> stability than cells with o</w:t>
      </w:r>
      <w:r w:rsidR="00974CBF" w:rsidRPr="00EF4407">
        <w:t xml:space="preserve">xygen as a dopant </w:t>
      </w:r>
      <w:r w:rsidR="00E056A5" w:rsidRPr="00EF4407">
        <w:fldChar w:fldCharType="begin" w:fldLock="1"/>
      </w:r>
      <w:r w:rsidR="00656764">
        <w:instrText>ADDIN CSL_CITATION {"citationItems":[{"id":"ITEM-1","itemData":{"DOI":"10.1002/cssc.201402678","ISBN":"1864-564X","ISSN":"18645631","PMID":"25257308","abstract":"A silver-based organic salt, silver bis(trifluoromethane-sulfonyl)imide (AgTFSI), was employed as an effective p-type dopant for the triarylamine-based organic hole-transport material Spiro-MeOTAD, which has been successfully applied in solid-state dye-sensitized solar cells (ssDSCs) and perovskite solar cells (PSCs). The power conversion efficiencies (PCEs) of AgTFSI-doped devices improved by 20 %, as compared to the device based on the commonly used oxygen doping both for ssDSCs and PSCs. Moreover, the solid-state dye-sensitized devices exposed to AgTFSI as dopant showed considerably better stability than those of oxygen doped, qualifying this p-type dopant as a promising alterative for the preparation of highly efficient as well as stable ssDSCs and PSCs for the future.","author":[{"dropping-particle":"","family":"Xu","given":"Bo","non-dropping-particle":"","parse-names":false,"suffix":""},{"dropping-particle":"","family":"Huang","given":"Jing","non-dropping-particle":"","parse-names":false,"suffix":""},{"dropping-particle":"","family":"Ågren","given":"Hans","non-dropping-particle":"","parse-names":false,"suffix":""},{"dropping-particle":"","family":"Kloo","given":"Lars","non-dropping-particle":"","parse-names":false,"suffix":""},{"dropping-particle":"","family":"Hagfeldt","given":"Anders","non-dropping-particle":"","parse-names":false,"suffix":""},{"dropping-particle":"","family":"Sun","given":"Licheng","non-dropping-particle":"","parse-names":false,"suffix":""}],"container-title":"ChemSusChem","id":"ITEM-1","issue":"12","issued":{"date-parts":[["2014","12"]]},"page":"3252-3256","publisher":"WILEY-VCH Verlag","title":"AgTFSI as p-Type Dopant for Efficient and Stable Solid-State Dye-Sensitized and Perovskite Solar Cells","type":"article-journal","volume":"7"},"uris":["http://www.mendeley.com/documents/?uuid=8f07c4f3-cf27-40fd-b7fd-b030befbd7b5"]}],"mendeley":{"formattedCitation":"[106]","plainTextFormattedCitation":"[106]","previouslyFormattedCitation":"[106]"},"properties":{"noteIndex":0},"schema":"https://github.com/citation-style-language/schema/raw/master/csl-citation.json"}</w:instrText>
      </w:r>
      <w:r w:rsidR="00E056A5" w:rsidRPr="00EF4407">
        <w:fldChar w:fldCharType="separate"/>
      </w:r>
      <w:r w:rsidR="00FE640A" w:rsidRPr="00FE640A">
        <w:rPr>
          <w:noProof/>
        </w:rPr>
        <w:t>[106]</w:t>
      </w:r>
      <w:r w:rsidR="00E056A5" w:rsidRPr="00EF4407">
        <w:fldChar w:fldCharType="end"/>
      </w:r>
      <w:r w:rsidR="00974CBF" w:rsidRPr="00EF4407">
        <w:t>. The main reason for improved performance in the voltage curves was the higher fill factor.</w:t>
      </w:r>
    </w:p>
    <w:p w14:paraId="7A648BC5" w14:textId="77777777" w:rsidR="00E1285A" w:rsidRPr="00013B70" w:rsidRDefault="00974CBF" w:rsidP="00D65B28">
      <w:r w:rsidRPr="00EF4407">
        <w:t>Efficiency started at 6.2%</w:t>
      </w:r>
      <w:r w:rsidR="001F6C4E" w:rsidRPr="00EF4407">
        <w:t>,</w:t>
      </w:r>
      <w:r w:rsidRPr="00EF4407">
        <w:t xml:space="preserve"> increasing to 6.5%</w:t>
      </w:r>
      <w:r w:rsidR="001F6C4E" w:rsidRPr="00EF4407">
        <w:t>,</w:t>
      </w:r>
      <w:r w:rsidRPr="00EF4407">
        <w:t xml:space="preserve"> followed by reduction to 5.5% with AgLTFSI. With the oxygen doped cells which were left in the dark for a night before the counter electrode was evaporated, 5.5% was the initial value</w:t>
      </w:r>
      <w:r w:rsidRPr="00013B70">
        <w:t xml:space="preserve"> </w:t>
      </w:r>
      <w:r w:rsidR="001F6C4E" w:rsidRPr="00013B70">
        <w:t xml:space="preserve">falling </w:t>
      </w:r>
      <w:r w:rsidRPr="00013B70">
        <w:t xml:space="preserve">to about 3.5%. </w:t>
      </w:r>
    </w:p>
    <w:p w14:paraId="7E52F794" w14:textId="16D09719" w:rsidR="00E1285A" w:rsidRPr="006C2D2A" w:rsidRDefault="00974CBF" w:rsidP="00D65B28">
      <w:r w:rsidRPr="00013B70">
        <w:t xml:space="preserve">Other metals such as Co and Ir are dopants that have also been tested with </w:t>
      </w:r>
      <w:r w:rsidR="00D964D4" w:rsidRPr="00013B70">
        <w:t>Spiro-MeOTAD</w:t>
      </w:r>
      <w:r w:rsidRPr="00013B70">
        <w:t xml:space="preserve"> </w:t>
      </w:r>
      <w:r w:rsidRPr="006C2D2A">
        <w:t xml:space="preserve">compared to undoped </w:t>
      </w:r>
      <w:r w:rsidR="00D964D4" w:rsidRPr="006C2D2A">
        <w:t>Spiro-MeOTAD</w:t>
      </w:r>
      <w:r w:rsidRPr="006C2D2A">
        <w:t xml:space="preserve"> </w:t>
      </w:r>
      <w:r w:rsidR="00E056A5" w:rsidRPr="006C2D2A">
        <w:fldChar w:fldCharType="begin" w:fldLock="1"/>
      </w:r>
      <w:r w:rsidR="00656764">
        <w:instrText>ADDIN CSL_CITATION {"citationItems":[{"id":"ITEM-1","itemData":{"DOI":"10.1063/1.4890545","ISBN":"2166-532X","ISSN":"2166-532X","abstract":"A new iridium complex, IrCp*Cl(PyPyz)[TFSI], has been synthesized and used as additive for the hole transporter material, spiro-OMeTAD, in perovskite solar cells. The cells prepared with this Ir additive present higher efficiency than reference cells, and similar to cells prepared with Co additive. We have determined that the presence of metal complexes as additives decreases the recombination rate, as it has been observed by impedance spectroscopy. Very interestingly, while the efficiency after 3 months decreases by 22% and 70% for reference cell and cell with Co additive, respectively, the efficiency of devices containing the Ir additive is only decreased by a 4%.","author":[{"dropping-particle":"","family":"Badia","given":"Laura","non-dropping-particle":"","parse-names":false,"suffix":""},{"dropping-particle":"","family":"Mas-Marzá","given":"Elena","non-dropping-particle":"","parse-names":false,"suffix":""},{"dropping-particle":"","family":"Sánchez","given":"Rafael S.","non-dropping-particle":"","parse-names":false,"suffix":""},{"dropping-particle":"","family":"Barea","given":"Eva M.","non-dropping-particle":"","parse-names":false,"suffix":""},{"dropping-particle":"","family":"Bisquert","given":"Juan","non-dropping-particle":"","parse-names":false,"suffix":""},{"dropping-particle":"","family":"Mora-Seró","given":"Iván","non-dropping-particle":"","parse-names":false,"suffix":""}],"container-title":"APL Materials","id":"ITEM-1","issue":"8","issued":{"date-parts":[["2014","8"]]},"page":"081507","title":"New iridium complex as additive to the spiro-OMeTAD in perovskite solar cells with enhanced stability","type":"article-journal","volume":"2"},"uris":["http://www.mendeley.com/documents/?uuid=0be1410c-6b39-472c-bc4c-b06f33eee1f5"]}],"mendeley":{"formattedCitation":"[107]","plainTextFormattedCitation":"[107]","previouslyFormattedCitation":"[107]"},"properties":{"noteIndex":0},"schema":"https://github.com/citation-style-language/schema/raw/master/csl-citation.json"}</w:instrText>
      </w:r>
      <w:r w:rsidR="00E056A5" w:rsidRPr="006C2D2A">
        <w:fldChar w:fldCharType="separate"/>
      </w:r>
      <w:r w:rsidR="00FE640A" w:rsidRPr="00FE640A">
        <w:rPr>
          <w:noProof/>
        </w:rPr>
        <w:t>[107]</w:t>
      </w:r>
      <w:r w:rsidR="00E056A5" w:rsidRPr="006C2D2A">
        <w:fldChar w:fldCharType="end"/>
      </w:r>
      <w:r w:rsidRPr="006C2D2A">
        <w:t>. Such cells showed that Co was the least stable</w:t>
      </w:r>
      <w:r w:rsidR="006F7B52" w:rsidRPr="006C2D2A">
        <w:t>,</w:t>
      </w:r>
      <w:r w:rsidRPr="006C2D2A">
        <w:t xml:space="preserve"> with all parameters</w:t>
      </w:r>
      <w:r w:rsidR="001F6C4E" w:rsidRPr="006C2D2A">
        <w:t xml:space="preserve"> being</w:t>
      </w:r>
      <w:r w:rsidRPr="006C2D2A">
        <w:t xml:space="preserve"> reduc</w:t>
      </w:r>
      <w:r w:rsidR="001F6C4E" w:rsidRPr="006C2D2A">
        <w:t>ed</w:t>
      </w:r>
      <w:r w:rsidR="00570B6A" w:rsidRPr="006C2D2A">
        <w:t>:</w:t>
      </w:r>
      <w:r w:rsidR="00570B6A" w:rsidRPr="00E8622B">
        <w:t xml:space="preserve"> </w:t>
      </w:r>
      <w:r w:rsidR="00C133AA" w:rsidRPr="00E8622B">
        <w:t>the</w:t>
      </w:r>
      <w:r w:rsidRPr="00E8622B">
        <w:t xml:space="preserve"> efficiency loss </w:t>
      </w:r>
      <w:r w:rsidR="00C133AA" w:rsidRPr="00E8622B">
        <w:t xml:space="preserve">was </w:t>
      </w:r>
      <w:r w:rsidRPr="00E8622B">
        <w:t>70%,</w:t>
      </w:r>
      <w:r w:rsidR="001F6C4E" w:rsidRPr="00E8622B">
        <w:t xml:space="preserve"> and </w:t>
      </w:r>
      <w:r w:rsidRPr="00E8622B">
        <w:t>the undoped reference cell</w:t>
      </w:r>
      <w:r w:rsidR="00883A63" w:rsidRPr="00E8622B">
        <w:t>’s</w:t>
      </w:r>
      <w:r w:rsidRPr="00E8622B">
        <w:t xml:space="preserve"> </w:t>
      </w:r>
      <w:r w:rsidR="00AB0FBA" w:rsidRPr="00E8622B">
        <w:t xml:space="preserve">efficiency </w:t>
      </w:r>
      <w:r w:rsidR="00284D22" w:rsidRPr="00E8622B">
        <w:t xml:space="preserve">fell </w:t>
      </w:r>
      <w:r w:rsidRPr="00E8622B">
        <w:t xml:space="preserve">by 22% as a result of </w:t>
      </w:r>
      <w:r w:rsidR="00B865A2" w:rsidRPr="00E8622B">
        <w:t xml:space="preserve">a lowered </w:t>
      </w:r>
      <w:r w:rsidRPr="00E8622B">
        <w:t>FF</w:t>
      </w:r>
      <w:r w:rsidR="00C133AA" w:rsidRPr="006C2D2A">
        <w:t xml:space="preserve">. </w:t>
      </w:r>
      <w:r w:rsidR="00D44521" w:rsidRPr="006C2D2A">
        <w:t xml:space="preserve">The </w:t>
      </w:r>
      <w:r w:rsidRPr="006C2D2A">
        <w:t>Ir</w:t>
      </w:r>
      <w:r w:rsidR="00C74CBF" w:rsidRPr="006C2D2A">
        <w:t>idium-</w:t>
      </w:r>
      <w:r w:rsidRPr="006C2D2A">
        <w:t>based device</w:t>
      </w:r>
      <w:r w:rsidR="00F0131D" w:rsidRPr="006C2D2A">
        <w:t xml:space="preserve"> </w:t>
      </w:r>
      <w:r w:rsidR="00D44521" w:rsidRPr="006C2D2A">
        <w:t>displayed impressive stability;</w:t>
      </w:r>
      <w:r w:rsidRPr="006C2D2A">
        <w:t xml:space="preserve"> </w:t>
      </w:r>
      <w:r w:rsidR="00D44521" w:rsidRPr="006C2D2A">
        <w:t>t</w:t>
      </w:r>
      <w:r w:rsidR="00A003D3" w:rsidRPr="006C2D2A">
        <w:t xml:space="preserve">he </w:t>
      </w:r>
      <w:r w:rsidR="009B1095" w:rsidRPr="006C2D2A">
        <w:t>HTM</w:t>
      </w:r>
      <w:r w:rsidR="00883A63" w:rsidRPr="006C2D2A">
        <w:t xml:space="preserve"> </w:t>
      </w:r>
      <w:r w:rsidR="00A003D3" w:rsidRPr="006C2D2A">
        <w:t>doped with Ir o</w:t>
      </w:r>
      <w:r w:rsidRPr="006C2D2A">
        <w:t xml:space="preserve">nly </w:t>
      </w:r>
      <w:r w:rsidR="0027481F" w:rsidRPr="006C2D2A">
        <w:t xml:space="preserve">degraded </w:t>
      </w:r>
      <w:r w:rsidR="00A003D3" w:rsidRPr="006C2D2A">
        <w:t xml:space="preserve">by </w:t>
      </w:r>
      <w:r w:rsidRPr="006C2D2A">
        <w:t>4%. They state how this value is less than the experimental error via stora</w:t>
      </w:r>
      <w:r w:rsidR="004B1EA8" w:rsidRPr="006C2D2A">
        <w:t xml:space="preserve">ge for </w:t>
      </w:r>
      <w:r w:rsidR="00C8109A" w:rsidRPr="006C2D2A">
        <w:t xml:space="preserve">three </w:t>
      </w:r>
      <w:r w:rsidR="004B1EA8" w:rsidRPr="006C2D2A">
        <w:t xml:space="preserve">months (90 days, 2160 </w:t>
      </w:r>
      <w:r w:rsidR="0055410D" w:rsidRPr="006C2D2A">
        <w:t>h</w:t>
      </w:r>
      <w:r w:rsidRPr="006C2D2A">
        <w:t xml:space="preserve">, </w:t>
      </w:r>
      <w:r w:rsidR="0027481F" w:rsidRPr="006C2D2A">
        <w:t>s</w:t>
      </w:r>
      <w:r w:rsidR="000C04CD" w:rsidRPr="006C2D2A">
        <w:t>torage –</w:t>
      </w:r>
      <w:r w:rsidR="001F6C4E" w:rsidRPr="006C2D2A">
        <w:t xml:space="preserve"> </w:t>
      </w:r>
      <w:r w:rsidR="000C04CD" w:rsidRPr="006C2D2A">
        <w:t xml:space="preserve">likely dark, humidity </w:t>
      </w:r>
      <w:r w:rsidRPr="006C2D2A">
        <w:t>unspecified).</w:t>
      </w:r>
    </w:p>
    <w:p w14:paraId="4FF0E213" w14:textId="77777777" w:rsidR="00E1285A" w:rsidRPr="00013B70" w:rsidRDefault="006676B4" w:rsidP="00D65B28">
      <w:r w:rsidRPr="002D71F5">
        <w:t xml:space="preserve">While Spiro-MeOTAD </w:t>
      </w:r>
      <w:r w:rsidR="00885F33" w:rsidRPr="002D71F5">
        <w:t>performs well</w:t>
      </w:r>
      <w:r w:rsidR="004A5567" w:rsidRPr="002D71F5">
        <w:t xml:space="preserve">, it is a very expensive material at 358 </w:t>
      </w:r>
      <w:r w:rsidR="00075365" w:rsidRPr="002D71F5">
        <w:t>€</w:t>
      </w:r>
      <w:r w:rsidR="004A5567" w:rsidRPr="002D71F5">
        <w:t xml:space="preserve"> </w:t>
      </w:r>
      <w:r w:rsidR="00075365" w:rsidRPr="002D71F5">
        <w:t>g</w:t>
      </w:r>
      <w:r w:rsidR="00075365" w:rsidRPr="002D71F5">
        <w:rPr>
          <w:vertAlign w:val="superscript"/>
        </w:rPr>
        <w:t>-1</w:t>
      </w:r>
      <w:r w:rsidR="00075365" w:rsidRPr="002D71F5">
        <w:t xml:space="preserve"> </w:t>
      </w:r>
      <w:r w:rsidR="001E5F17" w:rsidRPr="002D71F5">
        <w:t>from a supplier found online</w:t>
      </w:r>
      <w:r w:rsidR="00F53C82" w:rsidRPr="002D71F5">
        <w:t>;</w:t>
      </w:r>
      <w:r w:rsidR="004A5567" w:rsidRPr="00013B70">
        <w:t xml:space="preserve"> </w:t>
      </w:r>
      <w:r w:rsidR="00760959" w:rsidRPr="006C2D2A">
        <w:t>thus, it is important to discover an alternative, which balances performance and cost</w:t>
      </w:r>
      <w:r w:rsidR="00B72DB2" w:rsidRPr="006C2D2A">
        <w:t>.</w:t>
      </w:r>
    </w:p>
    <w:p w14:paraId="671DCFBD" w14:textId="77777777" w:rsidR="00E1285A" w:rsidRPr="002D71F5" w:rsidRDefault="0025483C" w:rsidP="00C33574">
      <w:pPr>
        <w:pStyle w:val="Heading3"/>
      </w:pPr>
      <w:bookmarkStart w:id="366" w:name="_Toc530166454"/>
      <w:bookmarkStart w:id="367" w:name="_Toc530166589"/>
      <w:bookmarkStart w:id="368" w:name="_Toc530167141"/>
      <w:bookmarkStart w:id="369" w:name="_Toc530167282"/>
      <w:bookmarkStart w:id="370" w:name="_Toc4264502"/>
      <w:bookmarkStart w:id="371" w:name="_Ref476848417"/>
      <w:r w:rsidRPr="002D71F5">
        <w:t xml:space="preserve">Hydrophobic/hydrophilic </w:t>
      </w:r>
      <w:r w:rsidR="00175E05" w:rsidRPr="002D71F5">
        <w:t>HTMs</w:t>
      </w:r>
      <w:r w:rsidRPr="002D71F5">
        <w:t>,</w:t>
      </w:r>
      <w:r w:rsidR="00175E05" w:rsidRPr="002D71F5">
        <w:t xml:space="preserve"> with</w:t>
      </w:r>
      <w:r w:rsidRPr="002D71F5">
        <w:t>/</w:t>
      </w:r>
      <w:r w:rsidR="00175E05" w:rsidRPr="002D71F5">
        <w:t>without dopants</w:t>
      </w:r>
      <w:bookmarkEnd w:id="366"/>
      <w:bookmarkEnd w:id="367"/>
      <w:bookmarkEnd w:id="368"/>
      <w:bookmarkEnd w:id="369"/>
      <w:bookmarkEnd w:id="370"/>
      <w:r w:rsidR="00175E05" w:rsidRPr="002D71F5">
        <w:t xml:space="preserve"> </w:t>
      </w:r>
      <w:bookmarkEnd w:id="371"/>
    </w:p>
    <w:p w14:paraId="7DB76185" w14:textId="77777777" w:rsidR="00640250" w:rsidRPr="002D71F5" w:rsidRDefault="00640250" w:rsidP="00640250">
      <w:pPr>
        <w:pStyle w:val="Heading4"/>
      </w:pPr>
      <w:bookmarkStart w:id="372" w:name="_Ref526285596"/>
      <w:bookmarkStart w:id="373" w:name="_Toc530167142"/>
      <w:bookmarkStart w:id="374" w:name="_Toc4264503"/>
      <w:r w:rsidRPr="002D71F5">
        <w:t>P3HT HTM cell stability measurements</w:t>
      </w:r>
      <w:bookmarkEnd w:id="372"/>
      <w:bookmarkEnd w:id="373"/>
      <w:bookmarkEnd w:id="374"/>
    </w:p>
    <w:p w14:paraId="7F251FAD" w14:textId="77777777" w:rsidR="001457A0" w:rsidRPr="002D71F5" w:rsidRDefault="001457A0" w:rsidP="00D65B28">
      <w:r w:rsidRPr="002D71F5">
        <w:t xml:space="preserve">As mentioned in an earlier </w:t>
      </w:r>
      <w:r w:rsidR="00BD5A18" w:rsidRPr="002D71F5">
        <w:t>section</w:t>
      </w:r>
      <w:r w:rsidRPr="002D71F5">
        <w:t xml:space="preserve">, P3HT is a hydrophobic </w:t>
      </w:r>
      <w:r w:rsidR="003C2A03" w:rsidRPr="002D71F5">
        <w:t>HTM</w:t>
      </w:r>
      <w:r w:rsidRPr="002D71F5">
        <w:t xml:space="preserve"> which has shown promise for </w:t>
      </w:r>
      <w:r w:rsidR="00754FE2" w:rsidRPr="002D71F5">
        <w:t>PSC</w:t>
      </w:r>
      <w:r w:rsidRPr="002D71F5">
        <w:t xml:space="preserve"> photovoltaics.</w:t>
      </w:r>
    </w:p>
    <w:p w14:paraId="4E3D337F" w14:textId="74CFE86F" w:rsidR="00356653" w:rsidRPr="002D71F5" w:rsidRDefault="00974CBF" w:rsidP="00D65B28">
      <w:r w:rsidRPr="002D71F5">
        <w:t xml:space="preserve">P3HT cells </w:t>
      </w:r>
      <w:r w:rsidR="005C0657" w:rsidRPr="002D71F5">
        <w:t>with</w:t>
      </w:r>
      <w:r w:rsidR="0070005A" w:rsidRPr="002D71F5">
        <w:t xml:space="preserve"> rutile TiO</w:t>
      </w:r>
      <w:r w:rsidR="0070005A" w:rsidRPr="002D71F5">
        <w:rPr>
          <w:vertAlign w:val="subscript"/>
        </w:rPr>
        <w:t>2</w:t>
      </w:r>
      <w:r w:rsidR="0070005A" w:rsidRPr="002D71F5">
        <w:t xml:space="preserve"> nanorods as the ETM layer</w:t>
      </w:r>
      <w:r w:rsidR="005C0657" w:rsidRPr="002D71F5">
        <w:t xml:space="preserve"> </w:t>
      </w:r>
      <w:r w:rsidRPr="002D71F5">
        <w:t>were found to have greater electron lifetime due to reduced charge recombination and hence higher fill factor and voltage compared to cells without an HTM. The performance in general is shown to be better with this HTM than without due to better conductivity for charge flow</w:t>
      </w:r>
      <w:r w:rsidR="00921F56" w:rsidRPr="002D71F5">
        <w:t xml:space="preserve"> </w:t>
      </w:r>
      <w:r w:rsidR="00921F56" w:rsidRPr="002D71F5">
        <w:fldChar w:fldCharType="begin" w:fldLock="1"/>
      </w:r>
      <w:r w:rsidR="00656764">
        <w:instrText>ADDIN CSL_CITATION {"citationItems":[{"id":"ITEM-1","itemData":{"DOI":"10.1016/j.jpowsour.2014.10.145","ISSN":"03787753","abstract":"The compact and oriented TiO2 films are prepared by a solvothermal method, and used as electron transporting layers in perovskite CH3NH3PbI3-xClx based solar cells incorporating poly(3-hexylthiophene-2,5-diyl) (P3HT) as the hole transporting material layer. The devices with P3HT exhibit a substantial increase in power conversion efficiency, open circuit voltage, and fill factor, compared with the reference device without P3HT. Impedance spectroscopy measurements demonstrate that the present P3HT layer decreases the internal resistance in solar cells and allows the interface between oriented TiO2 and CH3NH3PbI3-xClx to form more perfect in electronics. It is also found that the electron lifetime in the devices with P3HT is much longer than that of the device without P3HT. Thus, the charge collection efficiency of the device with P3HT is markedly enhanced, compared with the devices without P3HT. Analysis of the energy levels of the involved materials indicates that the P3HT film between the CH3NH3PbI3-xClx layer and the Au electrode provides a better energy level matching for efficient transporting holes to the anode. Meanwhile, the stability of such P3HT solar cells is enhanced because of the compact and oriented TiO2 film preventing the possible interaction between TiO2 and perovskite as time went on.","author":[{"dropping-particle":"","family":"Zhang","given":"Yang","non-dropping-particle":"","parse-names":false,"suffix":""},{"dropping-particle":"","family":"Liu","given":"Wenqiang","non-dropping-particle":"","parse-names":false,"suffix":""},{"dropping-particle":"","family":"Tan","given":"Furui","non-dropping-particle":"","parse-names":false,"suffix":""},{"dropping-particle":"","family":"Gu","given":"Yuzong","non-dropping-particle":"","parse-names":false,"suffix":""}],"container-title":"Journal of Power Sources","id":"ITEM-1","issue":"0","issued":{"date-parts":[["2015","1"]]},"page":"1224-1230","title":"The essential role of the poly(3-hexylthiophene) hole transport layer in perovskite solar cells","type":"article-journal","volume":"274"},"uris":["http://www.mendeley.com/documents/?uuid=77afa6af-4133-4079-9503-cb7cebaa0a0a"]}],"mendeley":{"formattedCitation":"[108]","plainTextFormattedCitation":"[108]","previouslyFormattedCitation":"[108]"},"properties":{"noteIndex":0},"schema":"https://github.com/citation-style-language/schema/raw/master/csl-citation.json"}</w:instrText>
      </w:r>
      <w:r w:rsidR="00921F56" w:rsidRPr="002D71F5">
        <w:fldChar w:fldCharType="separate"/>
      </w:r>
      <w:r w:rsidR="00FE640A" w:rsidRPr="00FE640A">
        <w:rPr>
          <w:noProof/>
        </w:rPr>
        <w:t>[108]</w:t>
      </w:r>
      <w:r w:rsidR="00921F56" w:rsidRPr="002D71F5">
        <w:fldChar w:fldCharType="end"/>
      </w:r>
      <w:r w:rsidRPr="002D71F5">
        <w:t>.</w:t>
      </w:r>
    </w:p>
    <w:p w14:paraId="1CED6E86" w14:textId="18939EE9" w:rsidR="00E1285A" w:rsidRPr="002D71F5" w:rsidRDefault="00E66D15" w:rsidP="00D65B28">
      <w:r w:rsidRPr="002D71F5">
        <w:t>Results have shown that an i</w:t>
      </w:r>
      <w:r w:rsidR="00974CBF" w:rsidRPr="002D71F5">
        <w:t>ncrease</w:t>
      </w:r>
      <w:r w:rsidRPr="002D71F5">
        <w:t xml:space="preserve"> in</w:t>
      </w:r>
      <w:r w:rsidR="00974CBF" w:rsidRPr="002D71F5">
        <w:t xml:space="preserve"> stability </w:t>
      </w:r>
      <w:r w:rsidRPr="002D71F5">
        <w:t xml:space="preserve">was </w:t>
      </w:r>
      <w:r w:rsidR="00974CBF" w:rsidRPr="002D71F5">
        <w:t>due to the hydrophobici</w:t>
      </w:r>
      <w:r w:rsidR="00263B1B" w:rsidRPr="002D71F5">
        <w:t>ty</w:t>
      </w:r>
      <w:r w:rsidR="003C2A03" w:rsidRPr="002D71F5">
        <w:t>;</w:t>
      </w:r>
      <w:r w:rsidR="00974CBF" w:rsidRPr="002D71F5">
        <w:t xml:space="preserve"> </w:t>
      </w:r>
      <w:r w:rsidR="006D0B29" w:rsidRPr="002D71F5">
        <w:t>additionally,</w:t>
      </w:r>
      <w:r w:rsidR="00974CBF" w:rsidRPr="002D71F5">
        <w:t xml:space="preserve"> the rutile TiO</w:t>
      </w:r>
      <w:r w:rsidR="00974CBF" w:rsidRPr="002D71F5">
        <w:rPr>
          <w:vertAlign w:val="subscript"/>
        </w:rPr>
        <w:t>2</w:t>
      </w:r>
      <w:r w:rsidR="00974CBF" w:rsidRPr="002D71F5">
        <w:t xml:space="preserve"> nanorods assisted by preventing interaction with the perovskite. Stability </w:t>
      </w:r>
      <w:r w:rsidRPr="002D71F5">
        <w:t xml:space="preserve">test results </w:t>
      </w:r>
      <w:r w:rsidR="00974CBF" w:rsidRPr="002D71F5">
        <w:t xml:space="preserve">showed that the P3HT perovskite reduced from 6.06% efficiency to 3.51% mainly due to fill factor reduction and partial </w:t>
      </w:r>
      <w:r w:rsidR="00DB6D94" w:rsidRPr="002D71F5">
        <w:t>decrease in</w:t>
      </w:r>
      <w:r w:rsidRPr="002D71F5">
        <w:t xml:space="preserve"> </w:t>
      </w:r>
      <w:r w:rsidR="008202A2" w:rsidRPr="002D71F5">
        <w:rPr>
          <w:i/>
        </w:rPr>
        <w:t>V</w:t>
      </w:r>
      <w:r w:rsidR="008202A2" w:rsidRPr="002D71F5">
        <w:rPr>
          <w:vertAlign w:val="subscript"/>
        </w:rPr>
        <w:t>oc</w:t>
      </w:r>
      <w:r w:rsidR="00974CBF" w:rsidRPr="002D71F5">
        <w:t xml:space="preserve">, and the cell without </w:t>
      </w:r>
      <w:r w:rsidRPr="002D71F5">
        <w:t xml:space="preserve">dopants </w:t>
      </w:r>
      <w:r w:rsidR="00356653" w:rsidRPr="002D71F5">
        <w:t>dropped</w:t>
      </w:r>
      <w:r w:rsidR="00974CBF" w:rsidRPr="002D71F5">
        <w:t xml:space="preserve"> from 4.92</w:t>
      </w:r>
      <w:r w:rsidR="00C52DA6" w:rsidRPr="002D71F5">
        <w:t>-</w:t>
      </w:r>
      <w:r w:rsidR="00974CBF" w:rsidRPr="002D71F5">
        <w:t xml:space="preserve">2.20% due to all three parameters </w:t>
      </w:r>
      <w:r w:rsidR="009A55A3" w:rsidRPr="002D71F5">
        <w:t>d</w:t>
      </w:r>
      <w:r w:rsidR="00482DA4" w:rsidRPr="002D71F5">
        <w:t>egrading</w:t>
      </w:r>
      <w:r w:rsidR="009A55A3" w:rsidRPr="002D71F5">
        <w:t xml:space="preserve"> </w:t>
      </w:r>
      <w:r w:rsidR="00974CBF" w:rsidRPr="002D71F5">
        <w:t>in value (14 days</w:t>
      </w:r>
      <w:r w:rsidR="00E109F0" w:rsidRPr="002D71F5">
        <w:t>/</w:t>
      </w:r>
      <w:r w:rsidR="00974CBF" w:rsidRPr="002D71F5">
        <w:t>ambient environment/storage/</w:t>
      </w:r>
      <w:r w:rsidR="00FA715F" w:rsidRPr="002D71F5">
        <w:t>unencapsulated</w:t>
      </w:r>
      <w:r w:rsidR="00974CBF" w:rsidRPr="002D71F5">
        <w:t xml:space="preserve">) </w:t>
      </w:r>
      <w:r w:rsidR="00E056A5" w:rsidRPr="002D71F5">
        <w:fldChar w:fldCharType="begin" w:fldLock="1"/>
      </w:r>
      <w:r w:rsidR="00656764">
        <w:instrText>ADDIN CSL_CITATION {"citationItems":[{"id":"ITEM-1","itemData":{"DOI":"10.1016/j.jpowsour.2014.10.145","ISSN":"03787753","abstract":"The compact and oriented TiO2 films are prepared by a solvothermal method, and used as electron transporting layers in perovskite CH3NH3PbI3-xClx based solar cells incorporating poly(3-hexylthiophene-2,5-diyl) (P3HT) as the hole transporting material layer. The devices with P3HT exhibit a substantial increase in power conversion efficiency, open circuit voltage, and fill factor, compared with the reference device without P3HT. Impedance spectroscopy measurements demonstrate that the present P3HT layer decreases the internal resistance in solar cells and allows the interface between oriented TiO2 and CH3NH3PbI3-xClx to form more perfect in electronics. It is also found that the electron lifetime in the devices with P3HT is much longer than that of the device without P3HT. Thus, the charge collection efficiency of the device with P3HT is markedly enhanced, compared with the devices without P3HT. Analysis of the energy levels of the involved materials indicates that the P3HT film between the CH3NH3PbI3-xClx layer and the Au electrode provides a better energy level matching for efficient transporting holes to the anode. Meanwhile, the stability of such P3HT solar cells is enhanced because of the compact and oriented TiO2 film preventing the possible interaction between TiO2 and perovskite as time went on.","author":[{"dropping-particle":"","family":"Zhang","given":"Yang","non-dropping-particle":"","parse-names":false,"suffix":""},{"dropping-particle":"","family":"Liu","given":"Wenqiang","non-dropping-particle":"","parse-names":false,"suffix":""},{"dropping-particle":"","family":"Tan","given":"Furui","non-dropping-particle":"","parse-names":false,"suffix":""},{"dropping-particle":"","family":"Gu","given":"Yuzong","non-dropping-particle":"","parse-names":false,"suffix":""}],"container-title":"Journal of Power Sources","id":"ITEM-1","issue":"0","issued":{"date-parts":[["2015","1"]]},"page":"1224-1230","title":"The essential role of the poly(3-hexylthiophene) hole transport layer in perovskite solar cells","type":"article-journal","volume":"274"},"uris":["http://www.mendeley.com/documents/?uuid=77afa6af-4133-4079-9503-cb7cebaa0a0a"]}],"mendeley":{"formattedCitation":"[108]","plainTextFormattedCitation":"[108]","previouslyFormattedCitation":"[108]"},"properties":{"noteIndex":0},"schema":"https://github.com/citation-style-language/schema/raw/master/csl-citation.json"}</w:instrText>
      </w:r>
      <w:r w:rsidR="00E056A5" w:rsidRPr="002D71F5">
        <w:fldChar w:fldCharType="separate"/>
      </w:r>
      <w:r w:rsidR="00FE640A" w:rsidRPr="00FE640A">
        <w:rPr>
          <w:noProof/>
        </w:rPr>
        <w:t>[108]</w:t>
      </w:r>
      <w:r w:rsidR="00E056A5" w:rsidRPr="002D71F5">
        <w:fldChar w:fldCharType="end"/>
      </w:r>
      <w:r w:rsidR="00974CBF" w:rsidRPr="002D71F5">
        <w:t>.</w:t>
      </w:r>
    </w:p>
    <w:p w14:paraId="5BB5C6EC" w14:textId="58931C49" w:rsidR="00356653" w:rsidRPr="002D71F5" w:rsidRDefault="00974CBF" w:rsidP="00D65B28">
      <w:r w:rsidRPr="002D71F5">
        <w:t xml:space="preserve">Another </w:t>
      </w:r>
      <w:r w:rsidR="00482DA4" w:rsidRPr="002D71F5">
        <w:t>un</w:t>
      </w:r>
      <w:r w:rsidRPr="002D71F5">
        <w:t>doped hole transporter being a</w:t>
      </w:r>
      <w:r w:rsidR="00B633B0" w:rsidRPr="002D71F5">
        <w:t xml:space="preserve"> tetrathiafulvalene derivative </w:t>
      </w:r>
      <w:r w:rsidRPr="002D71F5">
        <w:t xml:space="preserve">was developed and shown to be better in terms of stability for 500 </w:t>
      </w:r>
      <w:r w:rsidR="0055410D" w:rsidRPr="002D71F5">
        <w:t>h</w:t>
      </w:r>
      <w:r w:rsidR="00DB6D94" w:rsidRPr="002D71F5">
        <w:t>;</w:t>
      </w:r>
      <w:r w:rsidRPr="002D71F5">
        <w:t xml:space="preserve"> it had comparable efficiency to doped </w:t>
      </w:r>
      <w:r w:rsidR="00D964D4" w:rsidRPr="002D71F5">
        <w:t>Spiro-MeOTAD</w:t>
      </w:r>
      <w:r w:rsidRPr="002D71F5">
        <w:t xml:space="preserve"> and was more efficient than P3HT (500 </w:t>
      </w:r>
      <w:r w:rsidR="0055410D" w:rsidRPr="002D71F5">
        <w:t>h</w:t>
      </w:r>
      <w:r w:rsidRPr="002D71F5">
        <w:t>, 40</w:t>
      </w:r>
      <w:r w:rsidR="00FA489B" w:rsidRPr="002D71F5">
        <w:t>% humidity</w:t>
      </w:r>
      <w:r w:rsidR="000C04CD" w:rsidRPr="002D71F5">
        <w:t>, ambient temperature, storage</w:t>
      </w:r>
      <w:r w:rsidRPr="002D71F5">
        <w:t xml:space="preserve">) </w:t>
      </w:r>
      <w:r w:rsidR="00263B1B" w:rsidRPr="002D71F5">
        <w:t xml:space="preserve">as </w:t>
      </w:r>
      <w:r w:rsidRPr="002D71F5">
        <w:t xml:space="preserve">measured under illumination </w:t>
      </w:r>
      <w:r w:rsidR="002B3030" w:rsidRPr="002D71F5">
        <w:t xml:space="preserve">1.5 </w:t>
      </w:r>
      <w:r w:rsidR="009163F2" w:rsidRPr="002D71F5">
        <w:t xml:space="preserve">AM </w:t>
      </w:r>
      <w:r w:rsidRPr="002D71F5">
        <w:t>G</w:t>
      </w:r>
      <w:r w:rsidR="00921F56" w:rsidRPr="002D71F5">
        <w:t xml:space="preserve"> </w:t>
      </w:r>
      <w:r w:rsidR="00921F56" w:rsidRPr="002D71F5">
        <w:fldChar w:fldCharType="begin" w:fldLock="1"/>
      </w:r>
      <w:r w:rsidR="00656764">
        <w:instrText>ADDIN CSL_CITATION {"citationItems":[{"id":"ITEM-1","itemData":{"DOI":"10.1039/C4EE01589D","ISBN":"1754-5706","ISSN":"1754-5692","abstract":"A tetrathiafulvalene derivative (TTF-1) was introduced into perovskite solar cells as a dopant-free hole-transporting material, yielding an efficiency over 11%.","author":[{"dropping-particle":"","family":"Liu","given":"Jian","non-dropping-particle":"","parse-names":false,"suffix":""},{"dropping-particle":"","family":"Wu","given":"Yongzhen","non-dropping-particle":"","parse-names":false,"suffix":""},{"dropping-particle":"","family":"Qin","given":"Chuanjiang","non-dropping-particle":"","parse-names":false,"suffix":""},{"dropping-particle":"","family":"Yang","given":"Xudong","non-dropping-particle":"","parse-names":false,"suffix":""},{"dropping-particle":"","family":"Yasuda","given":"Takeshi","non-dropping-particle":"","parse-names":false,"suffix":""},{"dropping-particle":"","family":"Islam","given":"Ashraful","non-dropping-particle":"","parse-names":false,"suffix":""},{"dropping-particle":"","family":"Zhang","given":"Kun","non-dropping-particle":"","parse-names":false,"suffix":""},{"dropping-particle":"","family":"Peng","given":"Wenqin","non-dropping-particle":"","parse-names":false,"suffix":""},{"dropping-particle":"","family":"Chen","given":"Wei","non-dropping-particle":"","parse-names":false,"suffix":""},{"dropping-particle":"","family":"Han","given":"Liyuan","non-dropping-particle":"","parse-names":false,"suffix":""}],"container-title":"Energy Environ. Sci.","id":"ITEM-1","issue":"9","issued":{"date-parts":[["2014"]]},"page":"2963-2967","publisher":"The Royal Society of Chemistry","title":"A dopant-free hole-transporting material for efficient and stable perovskite solar cells","type":"article-journal","volume":"7"},"uris":["http://www.mendeley.com/documents/?uuid=2e82c1f2-a1b7-4ed6-b633-2269c2fdf95b"]}],"mendeley":{"formattedCitation":"[109]","plainTextFormattedCitation":"[109]","previouslyFormattedCitation":"[109]"},"properties":{"noteIndex":0},"schema":"https://github.com/citation-style-language/schema/raw/master/csl-citation.json"}</w:instrText>
      </w:r>
      <w:r w:rsidR="00921F56" w:rsidRPr="002D71F5">
        <w:fldChar w:fldCharType="separate"/>
      </w:r>
      <w:r w:rsidR="00FE640A" w:rsidRPr="00FE640A">
        <w:rPr>
          <w:noProof/>
        </w:rPr>
        <w:t>[109]</w:t>
      </w:r>
      <w:r w:rsidR="00921F56" w:rsidRPr="002D71F5">
        <w:fldChar w:fldCharType="end"/>
      </w:r>
      <w:r w:rsidRPr="002D71F5">
        <w:t>.</w:t>
      </w:r>
    </w:p>
    <w:p w14:paraId="679D2712" w14:textId="56132663" w:rsidR="00356653" w:rsidRPr="006C2D2A" w:rsidRDefault="00974CBF" w:rsidP="00D65B28">
      <w:r w:rsidRPr="002D71F5">
        <w:t>Starting at just over 2%</w:t>
      </w:r>
      <w:r w:rsidR="00482DA4" w:rsidRPr="002D71F5">
        <w:t>,</w:t>
      </w:r>
      <w:r w:rsidRPr="002D71F5">
        <w:t xml:space="preserve"> the </w:t>
      </w:r>
      <w:r w:rsidR="00D964D4" w:rsidRPr="002D71F5">
        <w:t>Spiro-MeOTAD</w:t>
      </w:r>
      <w:r w:rsidRPr="002D71F5">
        <w:t xml:space="preserve"> based cell jumped to just under 11.5% efficiency after 25 </w:t>
      </w:r>
      <w:r w:rsidR="0055410D" w:rsidRPr="002D71F5">
        <w:t>h</w:t>
      </w:r>
      <w:r w:rsidRPr="002D71F5">
        <w:t>, followed by relatively constant stability</w:t>
      </w:r>
      <w:r w:rsidR="00DB6D94" w:rsidRPr="002D71F5">
        <w:t>;</w:t>
      </w:r>
      <w:r w:rsidRPr="002D71F5">
        <w:t xml:space="preserve"> after 100 </w:t>
      </w:r>
      <w:r w:rsidR="0055410D" w:rsidRPr="002D71F5">
        <w:t>h</w:t>
      </w:r>
      <w:r w:rsidRPr="002D71F5">
        <w:t xml:space="preserve"> a significant decline to 1% ensued at a rate of 0.0225% per </w:t>
      </w:r>
      <w:r w:rsidR="00482DA4" w:rsidRPr="002D71F5">
        <w:t xml:space="preserve">h </w:t>
      </w:r>
      <w:r w:rsidRPr="002D71F5">
        <w:t xml:space="preserve">for the following 400 </w:t>
      </w:r>
      <w:r w:rsidR="0055410D" w:rsidRPr="002D71F5">
        <w:t>h</w:t>
      </w:r>
      <w:r w:rsidRPr="002D71F5">
        <w:t xml:space="preserve">. The </w:t>
      </w:r>
      <w:r w:rsidR="00B633B0" w:rsidRPr="002D71F5">
        <w:lastRenderedPageBreak/>
        <w:t>tetrathiafulvalene</w:t>
      </w:r>
      <w:r w:rsidR="0097130F" w:rsidRPr="002D71F5">
        <w:t xml:space="preserve"> un</w:t>
      </w:r>
      <w:r w:rsidRPr="002D71F5">
        <w:t>doped cell started at 10%</w:t>
      </w:r>
      <w:r w:rsidR="00356653" w:rsidRPr="002D71F5">
        <w:t>,</w:t>
      </w:r>
      <w:r w:rsidRPr="002D71F5">
        <w:t xml:space="preserve"> at 25 </w:t>
      </w:r>
      <w:r w:rsidR="0055410D" w:rsidRPr="002D71F5">
        <w:t>h</w:t>
      </w:r>
      <w:r w:rsidRPr="002D71F5">
        <w:t xml:space="preserve"> reached 11%, followed by 225 </w:t>
      </w:r>
      <w:r w:rsidR="0055410D" w:rsidRPr="002D71F5">
        <w:t>h</w:t>
      </w:r>
      <w:r w:rsidRPr="002D71F5">
        <w:t xml:space="preserve"> of relative stability</w:t>
      </w:r>
      <w:r w:rsidR="004F6C36" w:rsidRPr="002D71F5">
        <w:t>,</w:t>
      </w:r>
      <w:r w:rsidRPr="002D71F5">
        <w:t xml:space="preserve"> </w:t>
      </w:r>
      <w:r w:rsidR="004F6C36" w:rsidRPr="002D71F5">
        <w:t xml:space="preserve">leading to </w:t>
      </w:r>
      <w:r w:rsidRPr="002D71F5">
        <w:t xml:space="preserve">a gradual decline to about 8.5% with a gradient of 0.008% </w:t>
      </w:r>
      <w:r w:rsidR="004F6C36" w:rsidRPr="002D71F5">
        <w:t>h</w:t>
      </w:r>
      <w:r w:rsidR="004F6C36" w:rsidRPr="002D71F5">
        <w:rPr>
          <w:vertAlign w:val="superscript"/>
        </w:rPr>
        <w:t>-1</w:t>
      </w:r>
      <w:r w:rsidR="008171CF" w:rsidRPr="002D71F5">
        <w:rPr>
          <w:vertAlign w:val="superscript"/>
        </w:rPr>
        <w:t xml:space="preserve"> </w:t>
      </w:r>
      <w:r w:rsidRPr="006C2D2A">
        <w:t xml:space="preserve">for the </w:t>
      </w:r>
      <w:r w:rsidR="004F6C36" w:rsidRPr="006C2D2A">
        <w:t>subsequent</w:t>
      </w:r>
      <w:r w:rsidRPr="006C2D2A">
        <w:t xml:space="preserve"> 350 </w:t>
      </w:r>
      <w:r w:rsidR="0055410D" w:rsidRPr="006C2D2A">
        <w:t>h</w:t>
      </w:r>
      <w:r w:rsidRPr="006C2D2A">
        <w:t xml:space="preserve"> </w:t>
      </w:r>
      <w:r w:rsidR="00E056A5" w:rsidRPr="006C2D2A">
        <w:fldChar w:fldCharType="begin" w:fldLock="1"/>
      </w:r>
      <w:r w:rsidR="00656764">
        <w:instrText>ADDIN CSL_CITATION {"citationItems":[{"id":"ITEM-1","itemData":{"DOI":"10.1039/C4EE01589D","ISBN":"1754-5706","ISSN":"1754-5692","abstract":"A tetrathiafulvalene derivative (TTF-1) was introduced into perovskite solar cells as a dopant-free hole-transporting material, yielding an efficiency over 11%.","author":[{"dropping-particle":"","family":"Liu","given":"Jian","non-dropping-particle":"","parse-names":false,"suffix":""},{"dropping-particle":"","family":"Wu","given":"Yongzhen","non-dropping-particle":"","parse-names":false,"suffix":""},{"dropping-particle":"","family":"Qin","given":"Chuanjiang","non-dropping-particle":"","parse-names":false,"suffix":""},{"dropping-particle":"","family":"Yang","given":"Xudong","non-dropping-particle":"","parse-names":false,"suffix":""},{"dropping-particle":"","family":"Yasuda","given":"Takeshi","non-dropping-particle":"","parse-names":false,"suffix":""},{"dropping-particle":"","family":"Islam","given":"Ashraful","non-dropping-particle":"","parse-names":false,"suffix":""},{"dropping-particle":"","family":"Zhang","given":"Kun","non-dropping-particle":"","parse-names":false,"suffix":""},{"dropping-particle":"","family":"Peng","given":"Wenqin","non-dropping-particle":"","parse-names":false,"suffix":""},{"dropping-particle":"","family":"Chen","given":"Wei","non-dropping-particle":"","parse-names":false,"suffix":""},{"dropping-particle":"","family":"Han","given":"Liyuan","non-dropping-particle":"","parse-names":false,"suffix":""}],"container-title":"Energy Environ. Sci.","id":"ITEM-1","issue":"9","issued":{"date-parts":[["2014"]]},"page":"2963-2967","publisher":"The Royal Society of Chemistry","title":"A dopant-free hole-transporting material for efficient and stable perovskite solar cells","type":"article-journal","volume":"7"},"uris":["http://www.mendeley.com/documents/?uuid=2e82c1f2-a1b7-4ed6-b633-2269c2fdf95b"]}],"mendeley":{"formattedCitation":"[109]","plainTextFormattedCitation":"[109]","previouslyFormattedCitation":"[109]"},"properties":{"noteIndex":0},"schema":"https://github.com/citation-style-language/schema/raw/master/csl-citation.json"}</w:instrText>
      </w:r>
      <w:r w:rsidR="00E056A5" w:rsidRPr="006C2D2A">
        <w:fldChar w:fldCharType="separate"/>
      </w:r>
      <w:r w:rsidR="00FE640A" w:rsidRPr="00FE640A">
        <w:rPr>
          <w:noProof/>
        </w:rPr>
        <w:t>[109]</w:t>
      </w:r>
      <w:r w:rsidR="00E056A5" w:rsidRPr="006C2D2A">
        <w:fldChar w:fldCharType="end"/>
      </w:r>
      <w:r w:rsidRPr="006C2D2A">
        <w:t>.</w:t>
      </w:r>
    </w:p>
    <w:p w14:paraId="12F0C77E" w14:textId="7B851DBE" w:rsidR="00A426C4" w:rsidRPr="002D71F5" w:rsidRDefault="00A509E4" w:rsidP="00A426C4">
      <w:r w:rsidRPr="006C2D2A">
        <w:t>In other investigations, which compared spun coated CH</w:t>
      </w:r>
      <w:r w:rsidRPr="006C2D2A">
        <w:rPr>
          <w:vertAlign w:val="subscript"/>
        </w:rPr>
        <w:t>3</w:t>
      </w:r>
      <w:r w:rsidRPr="006C2D2A">
        <w:t>NH</w:t>
      </w:r>
      <w:r w:rsidRPr="006C2D2A">
        <w:rPr>
          <w:vertAlign w:val="subscript"/>
        </w:rPr>
        <w:t>3</w:t>
      </w:r>
      <w:r w:rsidRPr="006C2D2A">
        <w:t>PbI</w:t>
      </w:r>
      <w:r w:rsidRPr="006C2D2A">
        <w:rPr>
          <w:vertAlign w:val="subscript"/>
        </w:rPr>
        <w:t>3</w:t>
      </w:r>
      <w:r w:rsidRPr="006C2D2A">
        <w:t xml:space="preserve"> and CH</w:t>
      </w:r>
      <w:r w:rsidRPr="006C2D2A">
        <w:rPr>
          <w:vertAlign w:val="subscript"/>
        </w:rPr>
        <w:t>3</w:t>
      </w:r>
      <w:r w:rsidRPr="006C2D2A">
        <w:t>NH</w:t>
      </w:r>
      <w:r w:rsidRPr="006C2D2A">
        <w:rPr>
          <w:vertAlign w:val="subscript"/>
        </w:rPr>
        <w:t>3</w:t>
      </w:r>
      <w:r w:rsidRPr="006C2D2A">
        <w:t>PbI</w:t>
      </w:r>
      <w:r w:rsidRPr="006C2D2A">
        <w:rPr>
          <w:vertAlign w:val="subscript"/>
        </w:rPr>
        <w:t>3-x</w:t>
      </w:r>
      <w:r w:rsidRPr="006C2D2A">
        <w:t>Cl</w:t>
      </w:r>
      <w:r w:rsidRPr="006C2D2A">
        <w:rPr>
          <w:vertAlign w:val="subscript"/>
        </w:rPr>
        <w:t>x</w:t>
      </w:r>
      <w:r w:rsidRPr="006C2D2A">
        <w:t xml:space="preserve"> on a plain glass substrate, underneath a film of undoped P3HT (undoped was said to have better performance), after they were stored for one month in ambient conditions with &gt;50%</w:t>
      </w:r>
      <w:r w:rsidR="006C2D2A" w:rsidRPr="006C2D2A">
        <w:t xml:space="preserve"> humidity,</w:t>
      </w:r>
      <w:r w:rsidRPr="006C2D2A">
        <w:t xml:space="preserve"> </w:t>
      </w:r>
      <w:r w:rsidR="00A426C4" w:rsidRPr="006C2D2A">
        <w:t>UV-Vis spectroscopy showed change with the single halide but the mixe</w:t>
      </w:r>
      <w:r w:rsidR="00A426C4" w:rsidRPr="002D71F5">
        <w:t xml:space="preserve">d halide remained unchanged </w:t>
      </w:r>
      <w:r w:rsidR="001F3DEB" w:rsidRPr="002D71F5">
        <w:t>(</w:t>
      </w:r>
      <w:r w:rsidR="00A426C4" w:rsidRPr="002D71F5">
        <w:t xml:space="preserve">see </w:t>
      </w:r>
      <w:r w:rsidR="00BD5A18" w:rsidRPr="002D71F5">
        <w:t>section</w:t>
      </w:r>
      <w:r w:rsidR="00A426C4" w:rsidRPr="002D71F5">
        <w:t xml:space="preserve"> </w:t>
      </w:r>
      <w:r w:rsidR="00A426C4" w:rsidRPr="002D71F5">
        <w:fldChar w:fldCharType="begin"/>
      </w:r>
      <w:r w:rsidR="00A426C4" w:rsidRPr="002D71F5">
        <w:instrText xml:space="preserve"> REF _Ref518545459 \r \h </w:instrText>
      </w:r>
      <w:r w:rsidR="00107DEA" w:rsidRPr="002D71F5">
        <w:instrText xml:space="preserve"> \* MERGEFORMAT </w:instrText>
      </w:r>
      <w:r w:rsidR="00A426C4" w:rsidRPr="002D71F5">
        <w:fldChar w:fldCharType="separate"/>
      </w:r>
      <w:r w:rsidR="009B4740">
        <w:t>9.5</w:t>
      </w:r>
      <w:r w:rsidR="00A426C4" w:rsidRPr="002D71F5">
        <w:fldChar w:fldCharType="end"/>
      </w:r>
      <w:r w:rsidR="001F3DEB" w:rsidRPr="002D71F5">
        <w:t xml:space="preserve"> of this paper)</w:t>
      </w:r>
      <w:r w:rsidR="00A426C4" w:rsidRPr="002D71F5">
        <w:t xml:space="preserve">. After </w:t>
      </w:r>
      <w:r w:rsidR="00F9611F" w:rsidRPr="002D71F5">
        <w:t xml:space="preserve">6 </w:t>
      </w:r>
      <w:r w:rsidR="00A426C4" w:rsidRPr="002D71F5">
        <w:t>months</w:t>
      </w:r>
      <w:r w:rsidR="00F9611F" w:rsidRPr="002D71F5">
        <w:t>,</w:t>
      </w:r>
      <w:r w:rsidR="00A426C4" w:rsidRPr="002D71F5">
        <w:t xml:space="preserve"> degradation was also observed with the mixed halide due to a change in XRD peaks. 50 cells (FTO/TiO</w:t>
      </w:r>
      <w:r w:rsidR="00A426C4" w:rsidRPr="002D71F5">
        <w:rPr>
          <w:vertAlign w:val="subscript"/>
        </w:rPr>
        <w:t>2</w:t>
      </w:r>
      <w:r w:rsidR="00A426C4" w:rsidRPr="002D71F5">
        <w:t>/CH</w:t>
      </w:r>
      <w:r w:rsidR="00A426C4" w:rsidRPr="002D71F5">
        <w:rPr>
          <w:vertAlign w:val="subscript"/>
        </w:rPr>
        <w:t>3</w:t>
      </w:r>
      <w:r w:rsidR="00A426C4" w:rsidRPr="002D71F5">
        <w:t>NH</w:t>
      </w:r>
      <w:r w:rsidR="00A426C4" w:rsidRPr="002D71F5">
        <w:rPr>
          <w:vertAlign w:val="subscript"/>
        </w:rPr>
        <w:t>3</w:t>
      </w:r>
      <w:r w:rsidR="00A426C4" w:rsidRPr="002D71F5">
        <w:t>PbI</w:t>
      </w:r>
      <w:r w:rsidR="00A426C4" w:rsidRPr="002D71F5">
        <w:rPr>
          <w:vertAlign w:val="subscript"/>
        </w:rPr>
        <w:t>3-x</w:t>
      </w:r>
      <w:r w:rsidR="00A426C4" w:rsidRPr="002D71F5">
        <w:t>Cl</w:t>
      </w:r>
      <w:r w:rsidR="00A426C4" w:rsidRPr="002D71F5">
        <w:rPr>
          <w:vertAlign w:val="subscript"/>
        </w:rPr>
        <w:t>x</w:t>
      </w:r>
      <w:r w:rsidR="00A426C4" w:rsidRPr="002D71F5">
        <w:t>/P3HT/Ag) ranging from 2</w:t>
      </w:r>
      <w:r w:rsidR="00C52DA6" w:rsidRPr="002D71F5">
        <w:t>-</w:t>
      </w:r>
      <w:r w:rsidR="00A426C4" w:rsidRPr="002D71F5">
        <w:t xml:space="preserve">6% efficiency were stored in an air tight container for 50 days with a humidity of </w:t>
      </w:r>
      <w:r w:rsidR="00A71BBD" w:rsidRPr="002D71F5">
        <w:t>&gt;50%</w:t>
      </w:r>
      <w:r w:rsidR="00A426C4" w:rsidRPr="002D71F5">
        <w:t xml:space="preserve">. The efficiency was degraded to 0.11% which was due to both electrode oxidation and HTM degradation </w:t>
      </w:r>
      <w:r w:rsidR="00A426C4" w:rsidRPr="002D71F5">
        <w:fldChar w:fldCharType="begin" w:fldLock="1"/>
      </w:r>
      <w:r w:rsidR="00656764">
        <w:instrText>ADDIN CSL_CITATION {"citationItems":[{"id":"ITEM-1","itemData":{"DOI":"10.1039/C4CP03726J","ISSN":"1463-9076","abstract":"Organic–inorganic hybrid perovskite solar cells based on CH 3 NH 3 PbI 3−x Cl x and undoped poly(3-hexyl thiophene) as the hole transporting layers fabricated under ambient air conditions by solution processing.","author":[{"dropping-particle":"","family":"Seetharaman S","given":"Madhu","non-dropping-particle":"","parse-names":false,"suffix":""},{"dropping-particle":"","family":"Nagarjuna","given":"Puvvala","non-dropping-particle":"","parse-names":false,"suffix":""},{"dropping-particle":"","family":"Kumar","given":"P. Naresh","non-dropping-particle":"","parse-names":false,"suffix":""},{"dropping-particle":"","family":"Singh","given":"Surya Prakash","non-dropping-particle":"","parse-names":false,"suffix":""},{"dropping-particle":"","family":"Deepa","given":"Melepurath","non-dropping-particle":"","parse-names":false,"suffix":""},{"dropping-particle":"","family":"Namboothiry","given":"Manoj A. G.","non-dropping-particle":"","parse-names":false,"suffix":""}],"container-title":"Phys. Chem. Chem. Phys.","id":"ITEM-1","issue":"45","issued":{"date-parts":[["2014"]]},"page":"24691-24696","publisher":"The Royal Society of Chemistry","title":"Efficient organic–inorganic hybrid perovskite solar cells processed in air","type":"article-journal","volume":"16"},"uris":["http://www.mendeley.com/documents/?uuid=cc34e4b6-81d2-45b6-a025-c76dcd9e5f24"]}],"mendeley":{"formattedCitation":"[110]","plainTextFormattedCitation":"[110]","previouslyFormattedCitation":"[110]"},"properties":{"noteIndex":0},"schema":"https://github.com/citation-style-language/schema/raw/master/csl-citation.json"}</w:instrText>
      </w:r>
      <w:r w:rsidR="00A426C4" w:rsidRPr="002D71F5">
        <w:fldChar w:fldCharType="separate"/>
      </w:r>
      <w:r w:rsidR="00FE640A" w:rsidRPr="00FE640A">
        <w:rPr>
          <w:noProof/>
        </w:rPr>
        <w:t>[110]</w:t>
      </w:r>
      <w:r w:rsidR="00A426C4" w:rsidRPr="002D71F5">
        <w:fldChar w:fldCharType="end"/>
      </w:r>
      <w:r w:rsidR="00A426C4" w:rsidRPr="002D71F5">
        <w:t xml:space="preserve">. </w:t>
      </w:r>
    </w:p>
    <w:p w14:paraId="3A21DA1B" w14:textId="054005E0" w:rsidR="00A426C4" w:rsidRPr="002D71F5" w:rsidRDefault="00A426C4" w:rsidP="00A426C4">
      <w:r w:rsidRPr="002D71F5">
        <w:t xml:space="preserve">See </w:t>
      </w:r>
      <w:r w:rsidR="00BD5A18" w:rsidRPr="002D71F5">
        <w:t>section</w:t>
      </w:r>
      <w:r w:rsidRPr="002D71F5">
        <w:t xml:space="preserve"> </w:t>
      </w:r>
      <w:r w:rsidRPr="002D71F5">
        <w:fldChar w:fldCharType="begin"/>
      </w:r>
      <w:r w:rsidRPr="002D71F5">
        <w:instrText xml:space="preserve"> REF _Ref474952769 \r \h </w:instrText>
      </w:r>
      <w:r w:rsidR="00936F55" w:rsidRPr="002D71F5">
        <w:instrText xml:space="preserve"> \* MERGEFORMAT </w:instrText>
      </w:r>
      <w:r w:rsidRPr="002D71F5">
        <w:fldChar w:fldCharType="separate"/>
      </w:r>
      <w:r w:rsidR="009B4740">
        <w:t>2.4.2</w:t>
      </w:r>
      <w:r w:rsidRPr="002D71F5">
        <w:fldChar w:fldCharType="end"/>
      </w:r>
      <w:r w:rsidRPr="002D71F5">
        <w:t xml:space="preserve"> on </w:t>
      </w:r>
      <w:r w:rsidR="00B752D4" w:rsidRPr="002D71F5">
        <w:t xml:space="preserve">investigators </w:t>
      </w:r>
      <w:r w:rsidR="00F15089" w:rsidRPr="002D71F5">
        <w:t>employing</w:t>
      </w:r>
      <w:r w:rsidRPr="002D71F5">
        <w:t xml:space="preserve"> tests using a similar setup, but using formamidinium as a cation in a lead perovskite where chlorine improved the performance and gave good stability for 30 days of ageing </w:t>
      </w:r>
      <w:r w:rsidRPr="002D71F5">
        <w:fldChar w:fldCharType="begin" w:fldLock="1"/>
      </w:r>
      <w:r w:rsidR="00656764">
        <w:instrText>ADDIN CSL_CITATION {"citationItems":[{"id":"ITEM-1","itemData":{"DOI":"10.1039/C4CP02113D","ISBN":"1463-9076","ISSN":"1463-9084","PMID":"25096582","abstract":"Formamidinium (FA) lead triiodide perovskite with chlorine addition (NH2CHNH2PbI(3−x)Clx) is employed as a light harvester in mesoscopic solar cells for the first time. It is demonstrated that a phase-pure FAPbI(3−x)Clx perovskite layer can be synthesized using a one-step solution-process at 140 °C, and the resultant solar cells deliver a maximum power conversion efficiency of 7.51%, which is the most efficient formamidinium-lead-halide perovskite mesoscopic solar cell employing a polymer hole-transporting layer. The effects of the thermal annealing temperature on the quality/morphology of the perovskite layer and the solar cells performance are discussed. The advantages offered by the one-step solution-processing method and the reduced bandgap make FAPbI(3−x)Clx perovskites an attractive choice for future hybrid photovoltaics.","author":[{"dropping-particle":"","family":"Lv","given":"Siliu","non-dropping-particle":"","parse-names":false,"suffix":""},{"dropping-particle":"","family":"Pang","given":"Shuping","non-dropping-particle":"","parse-names":false,"suffix":""},{"dropping-particle":"","family":"Zhou","given":"Yuanyuan","non-dropping-particle":"","parse-names":false,"suffix":""},{"dropping-particle":"","family":"Padture","given":"Nitin P.","non-dropping-particle":"","parse-names":false,"suffix":""},{"dropping-particle":"","family":"Hu","given":"Hao","non-dropping-particle":"","parse-names":false,"suffix":""},{"dropping-particle":"","family":"Wang","given":"Li","non-dropping-particle":"","parse-names":false,"suffix":""},{"dropping-particle":"","family":"Zhou","given":"Xinhong","non-dropping-particle":"","parse-names":false,"suffix":""},{"dropping-particle":"","family":"Zhu","given":"Huimin","non-dropping-particle":"","parse-names":false,"suffix":""},{"dropping-particle":"","family":"Zhang","given":"Lixue","non-dropping-particle":"","parse-names":false,"suffix":""},{"dropping-particle":"","family":"Huang","given":"Changshui","non-dropping-particle":"","parse-names":false,"suffix":""},{"dropping-particle":"","family":"Cui","given":"Guanglei","non-dropping-particle":"","parse-names":false,"suffix":""}],"container-title":"Physical Chemistry Chemical Physics","id":"ITEM-1","issue":"36","issued":{"date-parts":[["2014"]]},"page":"19206-19211","publisher":"The Royal Society of Chemistry","title":"One-step, solution-processed formamidinium lead trihalide (FAPbI(3−x)Clx) for mesoscopic perovskite–polymer solar cells","type":"article-journal","volume":"16"},"uris":["http://www.mendeley.com/documents/?uuid=14f198ee-f287-49e1-b3c6-c2b0ded4d4d8"]}],"mendeley":{"formattedCitation":"[86]","plainTextFormattedCitation":"[86]","previouslyFormattedCitation":"[86]"},"properties":{"noteIndex":0},"schema":"https://github.com/citation-style-language/schema/raw/master/csl-citation.json"}</w:instrText>
      </w:r>
      <w:r w:rsidRPr="002D71F5">
        <w:fldChar w:fldCharType="separate"/>
      </w:r>
      <w:r w:rsidR="00FE640A" w:rsidRPr="00FE640A">
        <w:rPr>
          <w:noProof/>
        </w:rPr>
        <w:t>[86]</w:t>
      </w:r>
      <w:r w:rsidRPr="002D71F5">
        <w:fldChar w:fldCharType="end"/>
      </w:r>
      <w:r w:rsidRPr="002D71F5">
        <w:t>.</w:t>
      </w:r>
    </w:p>
    <w:p w14:paraId="3FB91387" w14:textId="77777777" w:rsidR="00991DD0" w:rsidRPr="002D71F5" w:rsidRDefault="00991DD0" w:rsidP="00A426C4">
      <w:r w:rsidRPr="002D71F5">
        <w:t xml:space="preserve">Looking at the cost of </w:t>
      </w:r>
      <w:r w:rsidR="006A6AC5" w:rsidRPr="002D71F5">
        <w:t>P3HT</w:t>
      </w:r>
      <w:r w:rsidR="009B3EE6" w:rsidRPr="002D71F5">
        <w:t>,</w:t>
      </w:r>
      <w:r w:rsidR="006A6AC5" w:rsidRPr="002D71F5">
        <w:t xml:space="preserve"> one finds that </w:t>
      </w:r>
      <w:r w:rsidRPr="002D71F5">
        <w:t xml:space="preserve">the </w:t>
      </w:r>
      <w:r w:rsidR="00F44477" w:rsidRPr="002D71F5">
        <w:t xml:space="preserve">cost </w:t>
      </w:r>
      <w:r w:rsidRPr="002D71F5">
        <w:t xml:space="preserve">at the time of writing is 439 </w:t>
      </w:r>
      <w:r w:rsidR="00075365" w:rsidRPr="002D71F5">
        <w:t>€</w:t>
      </w:r>
      <w:r w:rsidR="006A6AC5" w:rsidRPr="002D71F5">
        <w:t xml:space="preserve"> </w:t>
      </w:r>
      <w:r w:rsidR="00314801" w:rsidRPr="002D71F5">
        <w:t>g</w:t>
      </w:r>
      <w:r w:rsidR="00314801" w:rsidRPr="002D71F5">
        <w:rPr>
          <w:vertAlign w:val="superscript"/>
        </w:rPr>
        <w:t>-1</w:t>
      </w:r>
      <w:r w:rsidR="006A6AC5" w:rsidRPr="002D71F5">
        <w:t xml:space="preserve"> from </w:t>
      </w:r>
      <w:r w:rsidR="005D1090" w:rsidRPr="002D71F5">
        <w:t xml:space="preserve">a </w:t>
      </w:r>
      <w:r w:rsidR="006A6AC5" w:rsidRPr="002D71F5">
        <w:t>supplier</w:t>
      </w:r>
      <w:r w:rsidR="00152D48" w:rsidRPr="002D71F5">
        <w:t xml:space="preserve"> found online</w:t>
      </w:r>
      <w:r w:rsidRPr="002D71F5">
        <w:t xml:space="preserve">. This is still very </w:t>
      </w:r>
      <w:r w:rsidR="00F44477" w:rsidRPr="002D71F5">
        <w:t>expensive</w:t>
      </w:r>
      <w:r w:rsidRPr="002D71F5">
        <w:t xml:space="preserve">, and </w:t>
      </w:r>
      <w:r w:rsidR="00E01475" w:rsidRPr="002D71F5">
        <w:t xml:space="preserve">if it is possible to produce </w:t>
      </w:r>
      <w:r w:rsidRPr="002D71F5">
        <w:t>a</w:t>
      </w:r>
      <w:r w:rsidR="00DE6921" w:rsidRPr="002D71F5">
        <w:t>n</w:t>
      </w:r>
      <w:r w:rsidRPr="002D71F5">
        <w:t xml:space="preserve"> </w:t>
      </w:r>
      <w:r w:rsidR="00DE6921" w:rsidRPr="002D71F5">
        <w:t>economical</w:t>
      </w:r>
      <w:r w:rsidRPr="002D71F5">
        <w:t xml:space="preserve"> P3HT due to it being a polymer HTM</w:t>
      </w:r>
      <w:r w:rsidR="00DE6921" w:rsidRPr="002D71F5">
        <w:t>,</w:t>
      </w:r>
      <w:r w:rsidRPr="002D71F5">
        <w:t xml:space="preserve"> it would be very useful.</w:t>
      </w:r>
    </w:p>
    <w:p w14:paraId="3A2EF417" w14:textId="3B7733C0" w:rsidR="001B107A" w:rsidRPr="002D71F5" w:rsidRDefault="00991DD0" w:rsidP="00A426C4">
      <w:r w:rsidRPr="002D71F5">
        <w:t xml:space="preserve">One such version of P3HT was implemented in </w:t>
      </w:r>
      <w:r w:rsidR="001B107A" w:rsidRPr="002D71F5">
        <w:t xml:space="preserve">halide mixtures of Br and I in a perovskite </w:t>
      </w:r>
      <w:r w:rsidR="006C0909" w:rsidRPr="002D71F5">
        <w:t xml:space="preserve">device. </w:t>
      </w:r>
      <w:r w:rsidR="00F74DC2" w:rsidRPr="002D71F5">
        <w:t>It proved</w:t>
      </w:r>
      <w:r w:rsidR="001B107A" w:rsidRPr="002D71F5">
        <w:t xml:space="preserve"> to be successful in producing stable, efficient, </w:t>
      </w:r>
      <w:r w:rsidR="00FA715F" w:rsidRPr="002D71F5">
        <w:t>unencapsulated</w:t>
      </w:r>
      <w:r w:rsidR="001B107A" w:rsidRPr="002D71F5">
        <w:t xml:space="preserve"> solar cells starting with approximately 5% efficiency</w:t>
      </w:r>
      <w:r w:rsidR="00C17D73" w:rsidRPr="002D71F5">
        <w:t>,</w:t>
      </w:r>
      <w:r w:rsidR="001B107A" w:rsidRPr="002D71F5">
        <w:t xml:space="preserve"> increasing to 6% after 250 </w:t>
      </w:r>
      <w:r w:rsidR="0055410D" w:rsidRPr="002D71F5">
        <w:t>h</w:t>
      </w:r>
      <w:r w:rsidR="001B107A" w:rsidRPr="002D71F5">
        <w:t xml:space="preserve"> in air at ambient temperature</w:t>
      </w:r>
      <w:r w:rsidR="00EB483E" w:rsidRPr="002D71F5">
        <w:t>;</w:t>
      </w:r>
      <w:r w:rsidR="001B107A" w:rsidRPr="002D71F5">
        <w:t xml:space="preserve"> this combination was also shown to improve the charge carrier lifetime as well as acting as an electron blocker</w:t>
      </w:r>
      <w:r w:rsidR="00E01475" w:rsidRPr="002D71F5">
        <w:t>;</w:t>
      </w:r>
      <w:r w:rsidR="001B107A" w:rsidRPr="002D71F5">
        <w:t xml:space="preserve"> the other significant point </w:t>
      </w:r>
      <w:r w:rsidR="00F74DC2" w:rsidRPr="002D71F5">
        <w:t xml:space="preserve">they state </w:t>
      </w:r>
      <w:r w:rsidR="001B107A" w:rsidRPr="002D71F5">
        <w:t xml:space="preserve">was that this was at least </w:t>
      </w:r>
      <w:r w:rsidR="00E2487A" w:rsidRPr="002D71F5">
        <w:t xml:space="preserve">seven </w:t>
      </w:r>
      <w:r w:rsidR="001B107A" w:rsidRPr="002D71F5">
        <w:t xml:space="preserve">times </w:t>
      </w:r>
      <w:r w:rsidR="00EB483E" w:rsidRPr="002D71F5">
        <w:t xml:space="preserve">less expensive than </w:t>
      </w:r>
      <w:r w:rsidR="001B107A" w:rsidRPr="002D71F5">
        <w:t>the Spiro-MeOTAD HTM</w:t>
      </w:r>
      <w:r w:rsidR="005E6BBF" w:rsidRPr="002D71F5">
        <w:t>.</w:t>
      </w:r>
      <w:r w:rsidR="0005357A" w:rsidRPr="002D71F5">
        <w:t xml:space="preserve"> </w:t>
      </w:r>
      <w:r w:rsidR="004F1936" w:rsidRPr="002D71F5">
        <w:t xml:space="preserve">It would be very useful </w:t>
      </w:r>
      <w:r w:rsidR="001D03B9" w:rsidRPr="002D71F5">
        <w:t>if it is</w:t>
      </w:r>
      <w:r w:rsidR="00691907" w:rsidRPr="002D71F5">
        <w:t xml:space="preserve"> </w:t>
      </w:r>
      <w:r w:rsidR="0005357A" w:rsidRPr="002D71F5">
        <w:t xml:space="preserve">still </w:t>
      </w:r>
      <w:r w:rsidR="00691907" w:rsidRPr="002D71F5">
        <w:t>feasible</w:t>
      </w:r>
      <w:r w:rsidR="001D03B9" w:rsidRPr="002D71F5">
        <w:t xml:space="preserve"> to </w:t>
      </w:r>
      <w:r w:rsidR="0005357A" w:rsidRPr="002D71F5">
        <w:t xml:space="preserve">purchase the HTM at </w:t>
      </w:r>
      <w:r w:rsidR="00691907" w:rsidRPr="002D71F5">
        <w:t xml:space="preserve">a </w:t>
      </w:r>
      <w:r w:rsidR="00F74DC2" w:rsidRPr="002D71F5">
        <w:t xml:space="preserve">molecular weight </w:t>
      </w:r>
      <w:r w:rsidR="00691907" w:rsidRPr="002D71F5">
        <w:t xml:space="preserve">of </w:t>
      </w:r>
      <w:r w:rsidR="00F74DC2" w:rsidRPr="002D71F5">
        <w:t>54000–75000</w:t>
      </w:r>
      <w:r w:rsidR="001B107A" w:rsidRPr="002D71F5">
        <w:fldChar w:fldCharType="begin" w:fldLock="1"/>
      </w:r>
      <w:r w:rsidR="00656764">
        <w:instrText>ADDIN CSL_CITATION {"citationItems":[{"id":"ITEM-1","itemData":{"DOI":"10.1002/chem.201404427","ISBN":"1521-3765 (Electronic)\\r0947-6539 (Linking)","ISSN":"09476539","PMID":"25358456","abstract":"Mesoscopic perovskite solar cells using stable CH3 NH3 PbI2 Br as a light absorber and low-cost poly(3-hexylthiophene) (P3HT) as hole-transporting layer were fabricated, and a power conversion efficiency of 6.64 % was achieved. The partial substitution of iodine with bromine in the perovskite led to remarkably prolonged charge carrier lifetime. Meanwhile, the replacement of conventional thick spiro-MeOTAD layer with a thin P3HT layer has significantly reduced the fabrication cost. The solar cells retained their photovoltaic performance well when they were exposed to air without any encapsulation, presenting a favorable stability. The combination of CH3 NH3 PbI2 Br and P3HT may render a practical and cost-effective solid-state photovoltaic system. The superior stability of CH3 NH3 PbI2 Br is also promising for other photoconversion applications.","author":[{"dropping-particle":"","family":"Zhang","given":"Meng","non-dropping-particle":"","parse-names":false,"suffix":""},{"dropping-particle":"","family":"Lyu","given":"Miaoqiang","non-dropping-particle":"","parse-names":false,"suffix":""},{"dropping-particle":"","family":"Yu","given":"Hua","non-dropping-particle":"","parse-names":false,"suffix":""},{"dropping-particle":"","family":"Yun","given":"Jung-Ho","non-dropping-particle":"","parse-names":false,"suffix":""},{"dropping-particle":"","family":"Wang","given":"Qiong","non-dropping-particle":"","parse-names":false,"suffix":""},{"dropping-particle":"","family":"Wang","given":"Lianzhou","non-dropping-particle":"","parse-names":false,"suffix":""}],"container-title":"Chemistry - A European Journal","id":"ITEM-1","issue":"1","issued":{"date-parts":[["2015","1","2"]]},"page":"434-439","publisher":"WILEY-VCH Verlag","title":"Stable and Low-Cost Mesoscopic CH 3 NH 3 PbI 2 Br Perovskite Solar Cells by using a Thin Poly(3-hexylthiophene) Layer as a Hole Transporter","type":"article-journal","volume":"21"},"uris":["http://www.mendeley.com/documents/?uuid=5dd5cb3c-7397-40d4-a7f8-db20a7b5bc2d"]}],"mendeley":{"formattedCitation":"[111]","plainTextFormattedCitation":"[111]","previouslyFormattedCitation":"[111]"},"properties":{"noteIndex":0},"schema":"https://github.com/citation-style-language/schema/raw/master/csl-citation.json"}</w:instrText>
      </w:r>
      <w:r w:rsidR="001B107A" w:rsidRPr="002D71F5">
        <w:fldChar w:fldCharType="separate"/>
      </w:r>
      <w:r w:rsidR="00FE640A" w:rsidRPr="00FE640A">
        <w:rPr>
          <w:noProof/>
        </w:rPr>
        <w:t>[111]</w:t>
      </w:r>
      <w:r w:rsidR="001B107A" w:rsidRPr="002D71F5">
        <w:fldChar w:fldCharType="end"/>
      </w:r>
      <w:r w:rsidR="001B107A" w:rsidRPr="002D71F5">
        <w:t xml:space="preserve">. </w:t>
      </w:r>
    </w:p>
    <w:p w14:paraId="3656EC39" w14:textId="77777777" w:rsidR="00640250" w:rsidRPr="002D71F5" w:rsidRDefault="00D9493B" w:rsidP="00640250">
      <w:pPr>
        <w:pStyle w:val="Heading4"/>
      </w:pPr>
      <w:bookmarkStart w:id="375" w:name="_Toc530167143"/>
      <w:bookmarkStart w:id="376" w:name="_Toc4264504"/>
      <w:r w:rsidRPr="002D71F5">
        <w:t>Additional</w:t>
      </w:r>
      <w:r w:rsidR="004F1936" w:rsidRPr="002D71F5">
        <w:t xml:space="preserve"> HTMs</w:t>
      </w:r>
      <w:r w:rsidRPr="002D71F5">
        <w:t xml:space="preserve"> (non-exhaustive)</w:t>
      </w:r>
      <w:bookmarkEnd w:id="375"/>
      <w:bookmarkEnd w:id="376"/>
    </w:p>
    <w:p w14:paraId="3FB126B1" w14:textId="13397735" w:rsidR="00356653" w:rsidRPr="002D71F5" w:rsidRDefault="00974CBF" w:rsidP="00D65B28">
      <w:r w:rsidRPr="002D71F5">
        <w:t>Perovskite stability testing has seen many other new hole transport</w:t>
      </w:r>
      <w:r w:rsidR="008565EC" w:rsidRPr="002D71F5">
        <w:t>ers, among them one containing p</w:t>
      </w:r>
      <w:r w:rsidRPr="002D71F5">
        <w:t>oly[2,5-bis(2-decyldodecyl)pyrrolo[3,4-</w:t>
      </w:r>
      <w:r w:rsidRPr="002D71F5">
        <w:rPr>
          <w:i/>
        </w:rPr>
        <w:t>c</w:t>
      </w:r>
      <w:r w:rsidRPr="002D71F5">
        <w:t>]pyrrole-1,4(2</w:t>
      </w:r>
      <w:r w:rsidRPr="002D71F5">
        <w:rPr>
          <w:i/>
        </w:rPr>
        <w:t>H</w:t>
      </w:r>
      <w:r w:rsidRPr="002D71F5">
        <w:t>,5</w:t>
      </w:r>
      <w:r w:rsidRPr="002D71F5">
        <w:rPr>
          <w:i/>
        </w:rPr>
        <w:t>H</w:t>
      </w:r>
      <w:r w:rsidRPr="002D71F5">
        <w:t>)-dione-(</w:t>
      </w:r>
      <w:r w:rsidRPr="002D71F5">
        <w:rPr>
          <w:i/>
        </w:rPr>
        <w:t>E</w:t>
      </w:r>
      <w:r w:rsidRPr="002D71F5">
        <w:t>)-1,2-di(2,20 -bithiophen-5-yl) ethene] (PDPPDBTE)</w:t>
      </w:r>
      <w:r w:rsidR="006B3746" w:rsidRPr="002D71F5">
        <w:t>,</w:t>
      </w:r>
      <w:r w:rsidRPr="002D71F5">
        <w:t xml:space="preserve"> also known as diketopyrrolopyrrole</w:t>
      </w:r>
      <w:r w:rsidR="006B3746" w:rsidRPr="002D71F5">
        <w:t>;</w:t>
      </w:r>
      <w:r w:rsidRPr="002D71F5">
        <w:t xml:space="preserve"> having a hydrophobic nature and used within </w:t>
      </w:r>
      <w:r w:rsidR="00EA72CD" w:rsidRPr="002D71F5">
        <w:t>the cell</w:t>
      </w:r>
      <w:r w:rsidR="00E03436" w:rsidRPr="002D71F5">
        <w:t xml:space="preserve"> </w:t>
      </w:r>
      <w:r w:rsidR="00EA72CD" w:rsidRPr="002D71F5">
        <w:t>structure as (FTO/mesoporous</w:t>
      </w:r>
      <w:r w:rsidRPr="002D71F5">
        <w:t xml:space="preserve"> TiO</w:t>
      </w:r>
      <w:r w:rsidRPr="002D71F5">
        <w:rPr>
          <w:vertAlign w:val="subscript"/>
        </w:rPr>
        <w:t>2</w:t>
      </w:r>
      <w:r w:rsidR="00E109F0" w:rsidRPr="002D71F5">
        <w:t>/</w:t>
      </w:r>
      <w:r w:rsidRPr="002D71F5">
        <w:t>CH</w:t>
      </w:r>
      <w:r w:rsidRPr="002D71F5">
        <w:rPr>
          <w:vertAlign w:val="subscript"/>
        </w:rPr>
        <w:t>3</w:t>
      </w:r>
      <w:r w:rsidRPr="002D71F5">
        <w:t>NH</w:t>
      </w:r>
      <w:r w:rsidRPr="002D71F5">
        <w:rPr>
          <w:vertAlign w:val="subscript"/>
        </w:rPr>
        <w:t>3</w:t>
      </w:r>
      <w:r w:rsidRPr="002D71F5">
        <w:t>PbI</w:t>
      </w:r>
      <w:r w:rsidRPr="002D71F5">
        <w:rPr>
          <w:vertAlign w:val="subscript"/>
        </w:rPr>
        <w:t>3</w:t>
      </w:r>
      <w:r w:rsidRPr="002D71F5">
        <w:t xml:space="preserve">/HTM/Au) </w:t>
      </w:r>
      <w:r w:rsidR="00E056A5" w:rsidRPr="002D71F5">
        <w:fldChar w:fldCharType="begin" w:fldLock="1"/>
      </w:r>
      <w:r w:rsidR="00656764">
        <w:instrText>ADDIN CSL_CITATION {"citationItems":[{"id":"ITEM-1","itemData":{"DOI":"10.1039/c3ee44174a","ISBN":"1754-5692","ISSN":"1754-5692","abstract":"Poly[2,5-bis(2-decyldodecyl)pyrrolo[3,4-c]pyrrole-1,4(2H,5H)-dione-(E)-1,2-di(2,2′-bithiophen-5-yl) ethene] (PDPPDBTE) was successfully incorporated as a p-type hole transporting material in solid-state organic–inorganic hybrid solar cells. The excellent optical and electrical properties of organo-lead halide perovskite (CH3NH3PbI3) nanocrystals used as light harvesters yielded a 9.2% power conversion efficiency (PCE) for the best-performing cell that exceeded the value (7.6%) obtained from the best hole conductor yet reported (2,2′,7,7′-tetrakis(N,N-di-p-methoxyphenyl-amine)9,9′-spirobifluorene, spiro-MeOTAD). The high PCE was attributed to the optimal oxidation potential (5.4 eV) and excellent charge carrier mobility of the polymer. The hydrophobicity of the polymer prevented water permeation into the porous perovskite heterojunction, and long-term aging tests over 1000 hours confirmed the enhanced stability of the PDPPDBTE-based cells.","author":[{"dropping-particle":"","family":"Kwon","given":"Young Soo","non-dropping-particle":"","parse-names":false,"suffix":""},{"dropping-particle":"","family":"Lim","given":"Jongchul","non-dropping-particle":"","parse-names":false,"suffix":""},{"dropping-particle":"","family":"Yun","given":"Hui-Jun","non-dropping-particle":"","parse-names":false,"suffix":""},{"dropping-particle":"","family":"Kim","given":"Yun-Hi","non-dropping-particle":"","parse-names":false,"suffix":""},{"dropping-particle":"","family":"Park","given":"Taiho","non-dropping-particle":"","parse-names":false,"suffix":""}],"container-title":"Energy &amp; Environmental Science","id":"ITEM-1","issue":"4","issued":{"date-parts":[["2014"]]},"page":"1454","publisher":"The Royal Society of Chemistry","title":"A diketopyrrolopyrrole-containing hole transporting conjugated polymer for use in efficient stable organic–inorganic hybrid solar cells based on a perovskite","type":"article-journal","volume":"7"},"uris":["http://www.mendeley.com/documents/?uuid=8ee094e1-575a-4620-a6aa-b7773ecd49ff"]}],"mendeley":{"formattedCitation":"[112]","plainTextFormattedCitation":"[112]","previouslyFormattedCitation":"[112]"},"properties":{"noteIndex":0},"schema":"https://github.com/citation-style-language/schema/raw/master/csl-citation.json"}</w:instrText>
      </w:r>
      <w:r w:rsidR="00E056A5" w:rsidRPr="002D71F5">
        <w:fldChar w:fldCharType="separate"/>
      </w:r>
      <w:r w:rsidR="00FE640A" w:rsidRPr="00FE640A">
        <w:rPr>
          <w:noProof/>
        </w:rPr>
        <w:t>[112]</w:t>
      </w:r>
      <w:r w:rsidR="00E056A5" w:rsidRPr="002D71F5">
        <w:fldChar w:fldCharType="end"/>
      </w:r>
      <w:r w:rsidRPr="002D71F5">
        <w:t>.</w:t>
      </w:r>
      <w:r w:rsidR="00097333" w:rsidRPr="002D71F5">
        <w:t xml:space="preserve"> A brief search for this HTM shows </w:t>
      </w:r>
      <w:r w:rsidR="006B3746" w:rsidRPr="002D71F5">
        <w:t xml:space="preserve">it </w:t>
      </w:r>
      <w:r w:rsidR="00E6046B" w:rsidRPr="002D71F5">
        <w:t>is n</w:t>
      </w:r>
      <w:r w:rsidR="00E72DFC" w:rsidRPr="002D71F5">
        <w:t>ot available for purchase which implies it can only be synthesised in the laboratory.</w:t>
      </w:r>
    </w:p>
    <w:p w14:paraId="0A2621EE" w14:textId="77777777" w:rsidR="00356653" w:rsidRPr="002D71F5" w:rsidRDefault="00974CBF" w:rsidP="00D65B28">
      <w:r w:rsidRPr="002D71F5">
        <w:t>The best PDPPDBTE cell achieved a 9% efficiency</w:t>
      </w:r>
      <w:r w:rsidR="00356653" w:rsidRPr="002D71F5">
        <w:t>,</w:t>
      </w:r>
      <w:r w:rsidRPr="002D71F5">
        <w:t xml:space="preserve"> compared to </w:t>
      </w:r>
      <w:r w:rsidR="00D964D4" w:rsidRPr="002D71F5">
        <w:t>Spiro-MeOTAD</w:t>
      </w:r>
      <w:r w:rsidR="00AE521F" w:rsidRPr="002D71F5">
        <w:t>’s best cell at 7.6% with a 70</w:t>
      </w:r>
      <w:r w:rsidRPr="002D71F5">
        <w:t xml:space="preserve">° hydrophobicity, while P3HT’s efficiency was 6.3% </w:t>
      </w:r>
      <w:r w:rsidR="005735C2" w:rsidRPr="002D71F5">
        <w:t xml:space="preserve">and had </w:t>
      </w:r>
      <w:r w:rsidRPr="002D71F5">
        <w:t xml:space="preserve">the same hydrophobicity as PDPPDBTE </w:t>
      </w:r>
      <w:r w:rsidR="00381DFE" w:rsidRPr="002D71F5">
        <w:t xml:space="preserve">which was </w:t>
      </w:r>
      <w:r w:rsidRPr="002D71F5">
        <w:t>1</w:t>
      </w:r>
      <w:r w:rsidR="001B107A" w:rsidRPr="002D71F5">
        <w:t>05</w:t>
      </w:r>
      <w:r w:rsidRPr="002D71F5">
        <w:t>°.</w:t>
      </w:r>
    </w:p>
    <w:p w14:paraId="73F061D4" w14:textId="77777777" w:rsidR="00A76AA8" w:rsidRPr="002D71F5" w:rsidRDefault="00974CBF" w:rsidP="00D65B28">
      <w:r w:rsidRPr="002D71F5">
        <w:t>Stability testing (1000</w:t>
      </w:r>
      <w:r w:rsidR="00BF7BBC" w:rsidRPr="002D71F5">
        <w:t xml:space="preserve"> </w:t>
      </w:r>
      <w:r w:rsidR="0055410D" w:rsidRPr="002D71F5">
        <w:t>h</w:t>
      </w:r>
      <w:r w:rsidR="00E109F0" w:rsidRPr="002D71F5">
        <w:t>/</w:t>
      </w:r>
      <w:r w:rsidRPr="002D71F5">
        <w:t>20</w:t>
      </w:r>
      <w:r w:rsidR="00FA489B" w:rsidRPr="002D71F5">
        <w:t>% humidity</w:t>
      </w:r>
      <w:r w:rsidR="00E109F0" w:rsidRPr="002D71F5">
        <w:t>/</w:t>
      </w:r>
      <w:r w:rsidRPr="002D71F5">
        <w:t>atmospheric conditions/</w:t>
      </w:r>
      <w:r w:rsidR="00FA715F" w:rsidRPr="002D71F5">
        <w:t>unencapsulated</w:t>
      </w:r>
      <w:r w:rsidR="00E109F0" w:rsidRPr="002D71F5">
        <w:t>/</w:t>
      </w:r>
      <w:r w:rsidRPr="002D71F5">
        <w:t>dark/</w:t>
      </w:r>
      <w:r w:rsidR="00053A10" w:rsidRPr="002D71F5">
        <w:t>RT</w:t>
      </w:r>
      <w:r w:rsidRPr="002D71F5">
        <w:t xml:space="preserve">) showed relatively no change </w:t>
      </w:r>
      <w:r w:rsidR="000B7B5C" w:rsidRPr="002D71F5">
        <w:t xml:space="preserve">in efficiency </w:t>
      </w:r>
      <w:r w:rsidRPr="002D71F5">
        <w:t xml:space="preserve">except </w:t>
      </w:r>
      <w:r w:rsidR="000B7B5C" w:rsidRPr="002D71F5">
        <w:t xml:space="preserve">the cell with HTM </w:t>
      </w:r>
      <w:r w:rsidRPr="002D71F5">
        <w:t>PDPPDBTE</w:t>
      </w:r>
      <w:r w:rsidR="00C17D73" w:rsidRPr="002D71F5">
        <w:t xml:space="preserve"> </w:t>
      </w:r>
      <w:r w:rsidR="000F602F" w:rsidRPr="002D71F5">
        <w:t xml:space="preserve">demonstrating </w:t>
      </w:r>
      <w:r w:rsidRPr="002D71F5">
        <w:t xml:space="preserve">a minor increase of almost 1% at 25 </w:t>
      </w:r>
      <w:r w:rsidR="0055410D" w:rsidRPr="002D71F5">
        <w:t>h</w:t>
      </w:r>
      <w:r w:rsidRPr="002D71F5">
        <w:t xml:space="preserve"> which returned to the initial value by 100 </w:t>
      </w:r>
      <w:r w:rsidR="0055410D" w:rsidRPr="002D71F5">
        <w:t>h</w:t>
      </w:r>
      <w:r w:rsidR="000B7B5C" w:rsidRPr="002D71F5">
        <w:t>. The</w:t>
      </w:r>
      <w:r w:rsidRPr="002D71F5">
        <w:t xml:space="preserve"> P3HT </w:t>
      </w:r>
      <w:r w:rsidR="000B7B5C" w:rsidRPr="002D71F5">
        <w:t xml:space="preserve">cell </w:t>
      </w:r>
      <w:r w:rsidR="0086380D" w:rsidRPr="002D71F5">
        <w:t xml:space="preserve">sustained </w:t>
      </w:r>
      <w:r w:rsidRPr="002D71F5">
        <w:t xml:space="preserve">an initial </w:t>
      </w:r>
      <w:r w:rsidR="000B7B5C" w:rsidRPr="002D71F5">
        <w:t xml:space="preserve">efficiency </w:t>
      </w:r>
      <w:r w:rsidRPr="002D71F5">
        <w:t xml:space="preserve">decrease </w:t>
      </w:r>
      <w:r w:rsidR="006A16D1" w:rsidRPr="002D71F5">
        <w:t>after</w:t>
      </w:r>
      <w:r w:rsidRPr="002D71F5">
        <w:t xml:space="preserve"> 25 </w:t>
      </w:r>
      <w:r w:rsidR="0055410D" w:rsidRPr="002D71F5">
        <w:t>h</w:t>
      </w:r>
      <w:r w:rsidR="00C17D73" w:rsidRPr="002D71F5">
        <w:t>,</w:t>
      </w:r>
      <w:r w:rsidRPr="002D71F5">
        <w:t xml:space="preserve"> returning to its initial value</w:t>
      </w:r>
      <w:r w:rsidR="0086380D" w:rsidRPr="002D71F5">
        <w:t>,</w:t>
      </w:r>
      <w:r w:rsidRPr="002D71F5">
        <w:t xml:space="preserve"> and hovered around 6%. </w:t>
      </w:r>
      <w:r w:rsidR="000B7B5C" w:rsidRPr="002D71F5">
        <w:t xml:space="preserve">The </w:t>
      </w:r>
      <w:r w:rsidR="00D964D4" w:rsidRPr="002D71F5">
        <w:t>Spiro-MeOTAD</w:t>
      </w:r>
      <w:r w:rsidRPr="002D71F5">
        <w:t xml:space="preserve"> </w:t>
      </w:r>
      <w:r w:rsidR="000B7B5C" w:rsidRPr="002D71F5">
        <w:t xml:space="preserve">HTM cell </w:t>
      </w:r>
      <w:r w:rsidRPr="002D71F5">
        <w:t xml:space="preserve">showed reduction from 7.6% to about 6.6% in 25 </w:t>
      </w:r>
      <w:r w:rsidR="0055410D" w:rsidRPr="002D71F5">
        <w:t>h</w:t>
      </w:r>
      <w:r w:rsidR="000B7B5C" w:rsidRPr="002D71F5">
        <w:t>,</w:t>
      </w:r>
      <w:r w:rsidRPr="002D71F5">
        <w:t xml:space="preserve"> then a gradual </w:t>
      </w:r>
      <w:r w:rsidR="006437ED" w:rsidRPr="002D71F5">
        <w:t xml:space="preserve">decline </w:t>
      </w:r>
      <w:r w:rsidRPr="002D71F5">
        <w:t xml:space="preserve">to almost 5% due to the </w:t>
      </w:r>
      <w:r w:rsidR="006437ED" w:rsidRPr="002D71F5">
        <w:t xml:space="preserve">degradation </w:t>
      </w:r>
      <w:r w:rsidRPr="002D71F5">
        <w:t>of the short circuit current.</w:t>
      </w:r>
    </w:p>
    <w:p w14:paraId="67E5EEF6" w14:textId="77777777" w:rsidR="00A76AA8" w:rsidRPr="002D71F5" w:rsidRDefault="00A223ED" w:rsidP="00D65B28">
      <w:r w:rsidRPr="002D71F5">
        <w:rPr>
          <w:noProof/>
        </w:rPr>
        <w:lastRenderedPageBreak/>
        <w:drawing>
          <wp:inline distT="0" distB="0" distL="0" distR="0" wp14:anchorId="5239E4A7" wp14:editId="1205B51C">
            <wp:extent cx="2253615" cy="2553335"/>
            <wp:effectExtent l="19050" t="0" r="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srcRect l="33591" t="18620" r="35349" b="19092"/>
                    <a:stretch>
                      <a:fillRect/>
                    </a:stretch>
                  </pic:blipFill>
                  <pic:spPr bwMode="auto">
                    <a:xfrm>
                      <a:off x="0" y="0"/>
                      <a:ext cx="2253615" cy="2553335"/>
                    </a:xfrm>
                    <a:prstGeom prst="rect">
                      <a:avLst/>
                    </a:prstGeom>
                    <a:noFill/>
                    <a:ln w="9525">
                      <a:noFill/>
                      <a:miter lim="800000"/>
                      <a:headEnd/>
                      <a:tailEnd/>
                    </a:ln>
                  </pic:spPr>
                </pic:pic>
              </a:graphicData>
            </a:graphic>
          </wp:inline>
        </w:drawing>
      </w:r>
    </w:p>
    <w:p w14:paraId="7B0D3166" w14:textId="1A6E28C5" w:rsidR="00A76AA8" w:rsidRPr="005E78C6" w:rsidRDefault="00974CBF" w:rsidP="00676C17">
      <w:pPr>
        <w:pStyle w:val="Figures"/>
      </w:pPr>
      <w:bookmarkStart w:id="377" w:name="_Toc465696865"/>
      <w:r w:rsidRPr="002D71F5">
        <w:t xml:space="preserve">Figure </w:t>
      </w:r>
      <w:fldSimple w:instr=" SEQ Figure \* ARABIC ">
        <w:r w:rsidR="009B4740">
          <w:rPr>
            <w:noProof/>
          </w:rPr>
          <w:t>25</w:t>
        </w:r>
      </w:fldSimple>
      <w:r w:rsidRPr="002D71F5">
        <w:t xml:space="preserve">: Evolution of photovoltaic parameters for 3 HTM-based hybrid solar cells with aging time over 1000 </w:t>
      </w:r>
      <w:r w:rsidR="007C7E69" w:rsidRPr="002D71F5">
        <w:t>hours</w:t>
      </w:r>
      <w:r w:rsidRPr="002D71F5">
        <w:t xml:space="preserve"> stored under ca. 20</w:t>
      </w:r>
      <w:r w:rsidR="00FA489B" w:rsidRPr="002D71F5">
        <w:t xml:space="preserve">% </w:t>
      </w:r>
      <w:r w:rsidR="003E089F" w:rsidRPr="002D71F5">
        <w:t>humidity atmosphere</w:t>
      </w:r>
      <w:r w:rsidRPr="002D71F5">
        <w:t xml:space="preserve"> </w:t>
      </w:r>
      <w:r w:rsidR="001A308A">
        <w:t xml:space="preserve">reproduced </w:t>
      </w:r>
      <w:r w:rsidRPr="002D71F5">
        <w:t>from</w:t>
      </w:r>
      <w:r w:rsidR="008A6855">
        <w:t xml:space="preserve"> </w:t>
      </w:r>
      <w:bookmarkEnd w:id="377"/>
      <w:r w:rsidR="008A6855">
        <w:t>with permission from the Royal Society of Chemistry)</w:t>
      </w:r>
      <w:r w:rsidR="0022350D" w:rsidRPr="002D71F5">
        <w:t>.</w:t>
      </w:r>
      <w:r w:rsidR="005E78C6">
        <w:t xml:space="preserve"> </w:t>
      </w:r>
      <w:r w:rsidR="005E78C6" w:rsidRPr="005E78C6">
        <w:t xml:space="preserve">Reproduced (“Adapted” or “in part”) from {Energy Environ. Sci., 2014,7, 1454-1460} (or </w:t>
      </w:r>
      <w:r w:rsidR="005E78C6">
        <w:t>Ref.</w:t>
      </w:r>
      <w:r w:rsidR="005E78C6" w:rsidRPr="002D71F5">
        <w:t xml:space="preserve"> </w:t>
      </w:r>
      <w:r w:rsidR="005E78C6" w:rsidRPr="002D71F5">
        <w:fldChar w:fldCharType="begin" w:fldLock="1"/>
      </w:r>
      <w:r w:rsidR="005E78C6">
        <w:instrText>ADDIN CSL_CITATION {"citationItems":[{"id":"ITEM-1","itemData":{"DOI":"10.1039/c3ee44174a","ISBN":"1754-5692","ISSN":"1754-5692","abstract":"Poly[2,5-bis(2-decyldodecyl)pyrrolo[3,4-c]pyrrole-1,4(2H,5H)-dione-(E)-1,2-di(2,2′-bithiophen-5-yl) ethene] (PDPPDBTE) was successfully incorporated as a p-type hole transporting material in solid-state organic–inorganic hybrid solar cells. The excellent optical and electrical properties of organo-lead halide perovskite (CH3NH3PbI3) nanocrystals used as light harvesters yielded a 9.2% power conversion efficiency (PCE) for the best-performing cell that exceeded the value (7.6%) obtained from the best hole conductor yet reported (2,2′,7,7′-tetrakis(N,N-di-p-methoxyphenyl-amine)9,9′-spirobifluorene, spiro-MeOTAD). The high PCE was attributed to the optimal oxidation potential (5.4 eV) and excellent charge carrier mobility of the polymer. The hydrophobicity of the polymer prevented water permeation into the porous perovskite heterojunction, and long-term aging tests over 1000 hours confirmed the enhanced stability of the PDPPDBTE-based cells.","author":[{"dropping-particle":"","family":"Kwon","given":"Young Soo","non-dropping-particle":"","parse-names":false,"suffix":""},{"dropping-particle":"","family":"Lim","given":"Jongchul","non-dropping-particle":"","parse-names":false,"suffix":""},{"dropping-particle":"","family":"Yun","given":"Hui-Jun","non-dropping-particle":"","parse-names":false,"suffix":""},{"dropping-particle":"","family":"Kim","given":"Yun-Hi","non-dropping-particle":"","parse-names":false,"suffix":""},{"dropping-particle":"","family":"Park","given":"Taiho","non-dropping-particle":"","parse-names":false,"suffix":""}],"container-title":"Energy &amp; Environmental Science","id":"ITEM-1","issue":"4","issued":{"date-parts":[["2014"]]},"page":"1454","publisher":"The Royal Society of Chemistry","title":"A diketopyrrolopyrrole-containing hole transporting conjugated polymer for use in efficient stable organic–inorganic hybrid solar cells based on a perovskite","type":"article-journal","volume":"7"},"uris":["http://www.mendeley.com/documents/?uuid=8ee094e1-575a-4620-a6aa-b7773ecd49ff"]}],"mendeley":{"formattedCitation":"[112]","plainTextFormattedCitation":"[112]","previouslyFormattedCitation":"[112]"},"properties":{"noteIndex":0},"schema":"https://github.com/citation-style-language/schema/raw/master/csl-citation.json"}</w:instrText>
      </w:r>
      <w:r w:rsidR="005E78C6" w:rsidRPr="002D71F5">
        <w:fldChar w:fldCharType="separate"/>
      </w:r>
      <w:r w:rsidR="005E78C6" w:rsidRPr="00FE640A">
        <w:rPr>
          <w:i w:val="0"/>
          <w:noProof/>
        </w:rPr>
        <w:t>[112]</w:t>
      </w:r>
      <w:r w:rsidR="005E78C6" w:rsidRPr="002D71F5">
        <w:fldChar w:fldCharType="end"/>
      </w:r>
      <w:r w:rsidR="005E78C6" w:rsidRPr="005E78C6">
        <w:t>) with permission of The Royal Society of Chemistry.</w:t>
      </w:r>
    </w:p>
    <w:p w14:paraId="442D14AF" w14:textId="77777777" w:rsidR="00A804FA" w:rsidRPr="002D71F5" w:rsidRDefault="00577F5B" w:rsidP="00D65B28">
      <w:bookmarkStart w:id="378" w:name="_ZnO_nanorods_with_BFO__90__"/>
      <w:bookmarkEnd w:id="378"/>
      <w:r w:rsidRPr="002D71F5">
        <w:t xml:space="preserve">Research into other types of hydrophobic systems did not stop there. A </w:t>
      </w:r>
      <w:r w:rsidR="00974CBF" w:rsidRPr="002D71F5">
        <w:t>hole transporter called poly[</w:t>
      </w:r>
      <w:r w:rsidR="00974CBF" w:rsidRPr="002D71F5">
        <w:rPr>
          <w:i/>
        </w:rPr>
        <w:t>N</w:t>
      </w:r>
      <w:r w:rsidR="00974CBF" w:rsidRPr="002D71F5">
        <w:t xml:space="preserve">-9-heptadecanyl-2,7-carbazole-alt-3,6-bis-(thiophen-5-yl)-2,5-dioctyl-2,5-dihydropyrrolo[3,4-]pyrrole-1,4-dione] (PCBTDPP) was </w:t>
      </w:r>
      <w:r w:rsidRPr="002D71F5">
        <w:t xml:space="preserve">synthesised and </w:t>
      </w:r>
      <w:r w:rsidR="00974CBF" w:rsidRPr="002D71F5">
        <w:t xml:space="preserve">used in a </w:t>
      </w:r>
      <w:r w:rsidR="005434BC" w:rsidRPr="002D71F5">
        <w:t>CH</w:t>
      </w:r>
      <w:r w:rsidR="005434BC" w:rsidRPr="002D71F5">
        <w:rPr>
          <w:vertAlign w:val="subscript"/>
        </w:rPr>
        <w:t>3</w:t>
      </w:r>
      <w:r w:rsidR="005434BC" w:rsidRPr="002D71F5">
        <w:t>NH</w:t>
      </w:r>
      <w:r w:rsidR="005434BC" w:rsidRPr="002D71F5">
        <w:rPr>
          <w:vertAlign w:val="subscript"/>
        </w:rPr>
        <w:t>3</w:t>
      </w:r>
      <w:r w:rsidR="00974CBF" w:rsidRPr="002D71F5">
        <w:t>PbBr</w:t>
      </w:r>
      <w:r w:rsidR="00974CBF" w:rsidRPr="002D71F5">
        <w:rPr>
          <w:vertAlign w:val="subscript"/>
        </w:rPr>
        <w:t>3</w:t>
      </w:r>
      <w:r w:rsidR="00974CBF" w:rsidRPr="002D71F5">
        <w:t xml:space="preserve"> </w:t>
      </w:r>
      <w:r w:rsidR="00754FE2" w:rsidRPr="002D71F5">
        <w:t>PSC</w:t>
      </w:r>
      <w:r w:rsidR="00974CBF" w:rsidRPr="002D71F5">
        <w:t xml:space="preserve"> system which has a band gap of -2</w:t>
      </w:r>
      <w:r w:rsidR="001D1FAE" w:rsidRPr="002D71F5">
        <w:t xml:space="preserve"> </w:t>
      </w:r>
      <w:r w:rsidR="00974CBF" w:rsidRPr="002D71F5">
        <w:t>eV where the absorbance of light is only at 540</w:t>
      </w:r>
      <w:r w:rsidR="00790F3B" w:rsidRPr="002D71F5">
        <w:t xml:space="preserve"> </w:t>
      </w:r>
      <w:r w:rsidR="00974CBF" w:rsidRPr="002D71F5">
        <w:t>nm or less. Considering this, the efficiency peak was found with a 0.5</w:t>
      </w:r>
      <w:r w:rsidR="00D359A4" w:rsidRPr="002D71F5">
        <w:t xml:space="preserve"> M precursor solution</w:t>
      </w:r>
      <w:r w:rsidR="00974CBF" w:rsidRPr="002D71F5">
        <w:t xml:space="preserve"> compared to the P3HT at the same concentration achieving 0.76% efficiency.</w:t>
      </w:r>
      <w:r w:rsidR="00E01A88" w:rsidRPr="002D71F5">
        <w:t xml:space="preserve"> </w:t>
      </w:r>
      <w:r w:rsidR="00893B79" w:rsidRPr="002D71F5">
        <w:t>To purchase this material, a quot</w:t>
      </w:r>
      <w:r w:rsidR="00C50D3C" w:rsidRPr="002D71F5">
        <w:t>e-</w:t>
      </w:r>
      <w:r w:rsidR="00893B79" w:rsidRPr="002D71F5">
        <w:t>form is provided</w:t>
      </w:r>
      <w:r w:rsidR="00C50D3C" w:rsidRPr="002D71F5">
        <w:t xml:space="preserve"> online</w:t>
      </w:r>
      <w:r w:rsidR="00E01A88" w:rsidRPr="002D71F5">
        <w:t xml:space="preserve">, </w:t>
      </w:r>
      <w:r w:rsidR="00883FAF" w:rsidRPr="002D71F5">
        <w:t>which suggests it is expensive</w:t>
      </w:r>
      <w:r w:rsidR="00E01A88" w:rsidRPr="002D71F5">
        <w:t>.</w:t>
      </w:r>
    </w:p>
    <w:p w14:paraId="107F5684" w14:textId="5D930C6B" w:rsidR="00A804FA" w:rsidRPr="002D71F5" w:rsidRDefault="00974CBF" w:rsidP="00D65B28">
      <w:r w:rsidRPr="002D71F5">
        <w:t>The valence band of PCBTDPP is -5.4</w:t>
      </w:r>
      <w:r w:rsidR="001D1FAE" w:rsidRPr="002D71F5">
        <w:t xml:space="preserve"> </w:t>
      </w:r>
      <w:r w:rsidRPr="002D71F5">
        <w:t>eV</w:t>
      </w:r>
      <w:r w:rsidR="00C50D3C" w:rsidRPr="002D71F5">
        <w:t>,</w:t>
      </w:r>
      <w:r w:rsidRPr="002D71F5">
        <w:t xml:space="preserve"> </w:t>
      </w:r>
      <w:r w:rsidR="002F26E7" w:rsidRPr="002D71F5">
        <w:t xml:space="preserve">which </w:t>
      </w:r>
      <w:r w:rsidRPr="002D71F5">
        <w:t>makes it more appropriate for this system</w:t>
      </w:r>
      <w:r w:rsidR="00077E46" w:rsidRPr="002D71F5">
        <w:t>;</w:t>
      </w:r>
      <w:r w:rsidRPr="002D71F5">
        <w:t xml:space="preserve"> </w:t>
      </w:r>
      <w:r w:rsidR="00A804FA" w:rsidRPr="002D71F5">
        <w:t>additionally</w:t>
      </w:r>
      <w:r w:rsidR="000B6D36" w:rsidRPr="002D71F5">
        <w:t>,</w:t>
      </w:r>
      <w:r w:rsidR="00A804FA" w:rsidRPr="002D71F5">
        <w:t xml:space="preserve"> it</w:t>
      </w:r>
      <w:r w:rsidRPr="002D71F5">
        <w:t xml:space="preserve"> has</w:t>
      </w:r>
      <w:r w:rsidR="0033689B" w:rsidRPr="002D71F5">
        <w:t xml:space="preserve"> approximately</w:t>
      </w:r>
      <w:r w:rsidR="000B6D36" w:rsidRPr="002D71F5">
        <w:t xml:space="preserve"> </w:t>
      </w:r>
      <w:r w:rsidR="00D75AD4" w:rsidRPr="002D71F5">
        <w:t>70</w:t>
      </w:r>
      <w:r w:rsidR="00C17D73" w:rsidRPr="002D71F5">
        <w:t>X</w:t>
      </w:r>
      <w:r w:rsidR="00D75AD4" w:rsidRPr="002D71F5">
        <w:t xml:space="preserve"> </w:t>
      </w:r>
      <w:r w:rsidRPr="002D71F5">
        <w:t>higher hole</w:t>
      </w:r>
      <w:r w:rsidR="0033689B" w:rsidRPr="002D71F5">
        <w:t>-</w:t>
      </w:r>
      <w:r w:rsidRPr="002D71F5">
        <w:t xml:space="preserve">mobility </w:t>
      </w:r>
      <w:r w:rsidR="000B6D36" w:rsidRPr="002D71F5">
        <w:t xml:space="preserve">in contrast to </w:t>
      </w:r>
      <w:r w:rsidRPr="002D71F5">
        <w:t xml:space="preserve">P3HT </w:t>
      </w:r>
      <w:r w:rsidR="00E056A5" w:rsidRPr="002D71F5">
        <w:fldChar w:fldCharType="begin" w:fldLock="1"/>
      </w:r>
      <w:r w:rsidR="00656764">
        <w:instrText>ADDIN CSL_CITATION {"citationItems":[{"id":"ITEM-1","itemData":{"DOI":"10.1039/c3ee40343b","ISBN":"1754-5692","ISSN":"1754-5692","PMID":"23508213","abstract":"Solid state hybrid solar cells with hybrid organolead halide perovskites (CH3NH3PbBr3 and CH3NH3PbI3) as light harvesters and p-type polymer poly[N-9-hepta-decanyl-2,7-carbazole-alt-3,6-bis-(thiophen-5-yl)-2,5-dioctyl-2,5-di-hydropyrrolo[3,4-]pyrrole-1,4-dione] (PCBTDPP) as a hole transporting material were studied. The CH3NH3PbBr3-sensitized hybrid devices display an outstanding open circuit voltage (V-oc) of similar to 1.15 V, and the CH3NH3PbI3-based cells exhibit a power conversion efficiency (PCE) of similar to 5.55% along with high stability. The present results show that PCBTDPP is superior to the model p-type polymer P3HT as a HTM in these hybrid solar cells to achieve remarkably high Voc and high PCE. The possible mechanisms have been suggested.","author":[{"dropping-particle":"","family":"Cai","given":"Bing","non-dropping-particle":"","parse-names":false,"suffix":""},{"dropping-particle":"","family":"Xing","given":"Yedi","non-dropping-particle":"","parse-names":false,"suffix":""},{"dropping-particle":"","family":"Yang","given":"Zhou","non-dropping-particle":"","parse-names":false,"suffix":""},{"dropping-particle":"","family":"Zhang","given":"Wen-Hua","non-dropping-particle":"","parse-names":false,"suffix":""},{"dropping-particle":"","family":"Qiu","given":"Jieshan","non-dropping-particle":"","parse-names":false,"suffix":""}],"container-title":"Energy &amp; Environmental Science","id":"ITEM-1","issue":"5","issued":{"date-parts":[["2013","8","14"]]},"page":"1480","publisher":"The Royal Society of Chemistry","title":"High performance hybrid solar cells sensitized by organolead halide perovskites","type":"article-journal","volume":"6"},"uris":["http://www.mendeley.com/documents/?uuid=7a99d19c-c2de-4a92-a686-09ac2a18252d"]}],"mendeley":{"formattedCitation":"[113]","plainTextFormattedCitation":"[113]","previouslyFormattedCitation":"[113]"},"properties":{"noteIndex":0},"schema":"https://github.com/citation-style-language/schema/raw/master/csl-citation.json"}</w:instrText>
      </w:r>
      <w:r w:rsidR="00E056A5" w:rsidRPr="002D71F5">
        <w:fldChar w:fldCharType="separate"/>
      </w:r>
      <w:r w:rsidR="00FE640A" w:rsidRPr="00FE640A">
        <w:rPr>
          <w:noProof/>
        </w:rPr>
        <w:t>[113]</w:t>
      </w:r>
      <w:r w:rsidR="00E056A5" w:rsidRPr="002D71F5">
        <w:fldChar w:fldCharType="end"/>
      </w:r>
      <w:r w:rsidRPr="002D71F5">
        <w:t>.</w:t>
      </w:r>
    </w:p>
    <w:p w14:paraId="0026D0BC" w14:textId="0B078B4E" w:rsidR="00E1285A" w:rsidRPr="002D71F5" w:rsidRDefault="00B40BB4" w:rsidP="00D65B28">
      <w:r w:rsidRPr="002D71F5">
        <w:t xml:space="preserve">Stability measurements (dark, air, </w:t>
      </w:r>
      <w:r w:rsidR="00053A10" w:rsidRPr="002D71F5">
        <w:t>RT</w:t>
      </w:r>
      <w:r w:rsidR="00974CBF" w:rsidRPr="002D71F5">
        <w:t>, 900</w:t>
      </w:r>
      <w:r w:rsidRPr="002D71F5">
        <w:t xml:space="preserve"> </w:t>
      </w:r>
      <w:r w:rsidR="0055410D" w:rsidRPr="002D71F5">
        <w:t>h</w:t>
      </w:r>
      <w:r w:rsidR="00974CBF" w:rsidRPr="002D71F5">
        <w:t xml:space="preserve">) showed great promise with PCBTDPP compared to </w:t>
      </w:r>
      <w:r w:rsidR="00D964D4" w:rsidRPr="002D71F5">
        <w:t>Spiro-MeOTAD</w:t>
      </w:r>
      <w:r w:rsidR="00974CBF" w:rsidRPr="002D71F5">
        <w:t xml:space="preserve"> HTM based cells in the same test</w:t>
      </w:r>
      <w:r w:rsidR="002F26E7" w:rsidRPr="002D71F5">
        <w:t>;</w:t>
      </w:r>
      <w:r w:rsidR="00974CBF" w:rsidRPr="002D71F5">
        <w:t xml:space="preserve"> </w:t>
      </w:r>
      <w:r w:rsidR="00D964D4" w:rsidRPr="002D71F5">
        <w:t>Spiro-MeOTAD</w:t>
      </w:r>
      <w:r w:rsidR="00974CBF" w:rsidRPr="002D71F5">
        <w:t xml:space="preserve"> cell</w:t>
      </w:r>
      <w:r w:rsidR="00F46498" w:rsidRPr="002D71F5">
        <w:t>’s efficiency</w:t>
      </w:r>
      <w:r w:rsidR="00490C5A" w:rsidRPr="002D71F5">
        <w:t xml:space="preserve"> started at</w:t>
      </w:r>
      <w:r w:rsidR="00974CBF" w:rsidRPr="002D71F5">
        <w:t xml:space="preserve"> 6.4%</w:t>
      </w:r>
      <w:r w:rsidR="00575A42" w:rsidRPr="002D71F5">
        <w:t>,</w:t>
      </w:r>
      <w:r w:rsidR="00974CBF" w:rsidRPr="002D71F5">
        <w:t xml:space="preserve"> </w:t>
      </w:r>
      <w:r w:rsidR="00575A42" w:rsidRPr="002D71F5">
        <w:t xml:space="preserve">decreased </w:t>
      </w:r>
      <w:r w:rsidR="00974CBF" w:rsidRPr="002D71F5">
        <w:t xml:space="preserve">to 5.01% in 30 </w:t>
      </w:r>
      <w:r w:rsidR="0055410D" w:rsidRPr="002D71F5">
        <w:t>h</w:t>
      </w:r>
      <w:r w:rsidR="00974CBF" w:rsidRPr="002D71F5">
        <w:t xml:space="preserve"> but afterwards reduced to 3.34% at the end of 71 </w:t>
      </w:r>
      <w:r w:rsidR="0055410D" w:rsidRPr="002D71F5">
        <w:t>h</w:t>
      </w:r>
      <w:r w:rsidR="00974CBF" w:rsidRPr="002D71F5">
        <w:t xml:space="preserve">. Comparing this to PCBTDPP we see in the first 100 </w:t>
      </w:r>
      <w:r w:rsidR="0055410D" w:rsidRPr="002D71F5">
        <w:t>h</w:t>
      </w:r>
      <w:r w:rsidR="00974CBF" w:rsidRPr="002D71F5">
        <w:t xml:space="preserve"> a quick rise from 3.04</w:t>
      </w:r>
      <w:r w:rsidR="00C52DA6" w:rsidRPr="002D71F5">
        <w:t>-</w:t>
      </w:r>
      <w:r w:rsidR="00974CBF" w:rsidRPr="002D71F5">
        <w:t xml:space="preserve">5.3% followed by gentle </w:t>
      </w:r>
      <w:r w:rsidR="00D234C1" w:rsidRPr="002D71F5">
        <w:t xml:space="preserve">efficiency </w:t>
      </w:r>
      <w:r w:rsidR="00974CBF" w:rsidRPr="002D71F5">
        <w:t xml:space="preserve">increase to 5.5% at 900 </w:t>
      </w:r>
      <w:r w:rsidR="0055410D" w:rsidRPr="002D71F5">
        <w:t>h</w:t>
      </w:r>
      <w:r w:rsidR="00974CBF" w:rsidRPr="002D71F5">
        <w:t xml:space="preserve">. All parameters tend to </w:t>
      </w:r>
      <w:r w:rsidR="00B470AC" w:rsidRPr="002D71F5">
        <w:t>r</w:t>
      </w:r>
      <w:r w:rsidR="00155CC5" w:rsidRPr="002D71F5">
        <w:t xml:space="preserve">ise </w:t>
      </w:r>
      <w:r w:rsidR="00974CBF" w:rsidRPr="002D71F5">
        <w:t xml:space="preserve">gradually except for the current which shows initial </w:t>
      </w:r>
      <w:r w:rsidR="001104E6" w:rsidRPr="002D71F5">
        <w:t xml:space="preserve">elevation </w:t>
      </w:r>
      <w:r w:rsidR="00974CBF" w:rsidRPr="002D71F5">
        <w:t xml:space="preserve">but a gradual return to the original value </w:t>
      </w:r>
      <w:r w:rsidR="00E056A5" w:rsidRPr="002D71F5">
        <w:fldChar w:fldCharType="begin" w:fldLock="1"/>
      </w:r>
      <w:r w:rsidR="00656764">
        <w:instrText>ADDIN CSL_CITATION {"citationItems":[{"id":"ITEM-1","itemData":{"DOI":"10.1039/c3ee40343b","ISBN":"1754-5692","ISSN":"1754-5692","PMID":"23508213","abstract":"Solid state hybrid solar cells with hybrid organolead halide perovskites (CH3NH3PbBr3 and CH3NH3PbI3) as light harvesters and p-type polymer poly[N-9-hepta-decanyl-2,7-carbazole-alt-3,6-bis-(thiophen-5-yl)-2,5-dioctyl-2,5-di-hydropyrrolo[3,4-]pyrrole-1,4-dione] (PCBTDPP) as a hole transporting material were studied. The CH3NH3PbBr3-sensitized hybrid devices display an outstanding open circuit voltage (V-oc) of similar to 1.15 V, and the CH3NH3PbI3-based cells exhibit a power conversion efficiency (PCE) of similar to 5.55% along with high stability. The present results show that PCBTDPP is superior to the model p-type polymer P3HT as a HTM in these hybrid solar cells to achieve remarkably high Voc and high PCE. The possible mechanisms have been suggested.","author":[{"dropping-particle":"","family":"Cai","given":"Bing","non-dropping-particle":"","parse-names":false,"suffix":""},{"dropping-particle":"","family":"Xing","given":"Yedi","non-dropping-particle":"","parse-names":false,"suffix":""},{"dropping-particle":"","family":"Yang","given":"Zhou","non-dropping-particle":"","parse-names":false,"suffix":""},{"dropping-particle":"","family":"Zhang","given":"Wen-Hua","non-dropping-particle":"","parse-names":false,"suffix":""},{"dropping-particle":"","family":"Qiu","given":"Jieshan","non-dropping-particle":"","parse-names":false,"suffix":""}],"container-title":"Energy &amp; Environmental Science","id":"ITEM-1","issue":"5","issued":{"date-parts":[["2013","8","14"]]},"page":"1480","publisher":"The Royal Society of Chemistry","title":"High performance hybrid solar cells sensitized by organolead halide perovskites","type":"article-journal","volume":"6"},"uris":["http://www.mendeley.com/documents/?uuid=7a99d19c-c2de-4a92-a686-09ac2a18252d"]}],"mendeley":{"formattedCitation":"[113]","plainTextFormattedCitation":"[113]","previouslyFormattedCitation":"[113]"},"properties":{"noteIndex":0},"schema":"https://github.com/citation-style-language/schema/raw/master/csl-citation.json"}</w:instrText>
      </w:r>
      <w:r w:rsidR="00E056A5" w:rsidRPr="002D71F5">
        <w:fldChar w:fldCharType="separate"/>
      </w:r>
      <w:r w:rsidR="00FE640A" w:rsidRPr="00FE640A">
        <w:rPr>
          <w:noProof/>
        </w:rPr>
        <w:t>[113]</w:t>
      </w:r>
      <w:r w:rsidR="00E056A5" w:rsidRPr="002D71F5">
        <w:fldChar w:fldCharType="end"/>
      </w:r>
      <w:r w:rsidR="00C17D73" w:rsidRPr="002D71F5">
        <w:t xml:space="preserve">; </w:t>
      </w:r>
      <w:r w:rsidR="00974CBF" w:rsidRPr="002D71F5">
        <w:t>performance was also better than P3HT</w:t>
      </w:r>
      <w:r w:rsidR="00895ABD" w:rsidRPr="002D71F5">
        <w:t xml:space="preserve"> based cells</w:t>
      </w:r>
      <w:r w:rsidR="00974CBF" w:rsidRPr="002D71F5">
        <w:t>.</w:t>
      </w:r>
    </w:p>
    <w:p w14:paraId="6C227A69" w14:textId="77777777" w:rsidR="00071AE2" w:rsidRPr="002D71F5" w:rsidRDefault="00974CBF" w:rsidP="00D65B28">
      <w:r w:rsidRPr="002D71F5">
        <w:t xml:space="preserve">In other alternative HTM stability tests, two star shaped amine centre based HTMs </w:t>
      </w:r>
      <w:r w:rsidR="004A26F1" w:rsidRPr="002D71F5">
        <w:t>tris{bis(4-</w:t>
      </w:r>
      <w:r w:rsidR="001E39F5" w:rsidRPr="002D71F5">
        <w:t>methoxyphenylethenyl)-</w:t>
      </w:r>
      <w:r w:rsidR="001E39F5" w:rsidRPr="002D71F5">
        <w:rPr>
          <w:i/>
        </w:rPr>
        <w:t>N</w:t>
      </w:r>
      <w:r w:rsidR="001E39F5" w:rsidRPr="002D71F5">
        <w:t>-phenyl}amine (</w:t>
      </w:r>
      <w:r w:rsidRPr="002D71F5">
        <w:t>TPA-MeOPh</w:t>
      </w:r>
      <w:r w:rsidR="001E39F5" w:rsidRPr="002D71F5">
        <w:t>)</w:t>
      </w:r>
      <w:r w:rsidRPr="002D71F5">
        <w:t xml:space="preserve"> and </w:t>
      </w:r>
      <w:r w:rsidR="001E39F5" w:rsidRPr="002D71F5">
        <w:t>tris{bis(4-methoxyphenylethenyl)-</w:t>
      </w:r>
      <w:r w:rsidR="001E39F5" w:rsidRPr="002D71F5">
        <w:rPr>
          <w:i/>
        </w:rPr>
        <w:t>N</w:t>
      </w:r>
      <w:r w:rsidR="001E39F5" w:rsidRPr="002D71F5">
        <w:t>-phenyl}amine quinolizino (</w:t>
      </w:r>
      <w:r w:rsidRPr="002D71F5">
        <w:t>FA-MeOPh</w:t>
      </w:r>
      <w:r w:rsidR="001E39F5" w:rsidRPr="002D71F5">
        <w:t>)</w:t>
      </w:r>
      <w:r w:rsidR="000511A4" w:rsidRPr="002D71F5">
        <w:t>,</w:t>
      </w:r>
      <w:r w:rsidR="00071AE2" w:rsidRPr="002D71F5">
        <w:t xml:space="preserve"> </w:t>
      </w:r>
      <w:r w:rsidRPr="002D71F5">
        <w:t>were produced to be</w:t>
      </w:r>
      <w:r w:rsidR="00C17D73" w:rsidRPr="002D71F5">
        <w:t xml:space="preserve"> </w:t>
      </w:r>
      <w:r w:rsidR="00736985" w:rsidRPr="002D71F5">
        <w:t xml:space="preserve">less </w:t>
      </w:r>
      <w:r w:rsidR="00F378E2" w:rsidRPr="002D71F5">
        <w:t>expensive</w:t>
      </w:r>
      <w:r w:rsidRPr="002D71F5">
        <w:t xml:space="preserve"> and have comparable performance to </w:t>
      </w:r>
      <w:r w:rsidR="00D964D4" w:rsidRPr="002D71F5">
        <w:t>Spiro-MeOTAD</w:t>
      </w:r>
      <w:r w:rsidRPr="002D71F5">
        <w:t>.</w:t>
      </w:r>
      <w:r w:rsidR="00773601" w:rsidRPr="002D71F5">
        <w:t xml:space="preserve"> These HTMs would require synthesis in the laboratory</w:t>
      </w:r>
    </w:p>
    <w:p w14:paraId="01BEFE3E" w14:textId="5E97DB5B" w:rsidR="00071AE2" w:rsidRPr="002D71F5" w:rsidRDefault="00974CBF" w:rsidP="00D65B28">
      <w:r w:rsidRPr="002D71F5">
        <w:t xml:space="preserve">The </w:t>
      </w:r>
      <w:r w:rsidR="00304746" w:rsidRPr="002D71F5">
        <w:t>stability performance of the un</w:t>
      </w:r>
      <w:r w:rsidRPr="002D71F5">
        <w:t xml:space="preserve">encapsulated cells in comparison to </w:t>
      </w:r>
      <w:r w:rsidR="00D964D4" w:rsidRPr="002D71F5">
        <w:t>Spiro-MeOTAD</w:t>
      </w:r>
      <w:r w:rsidRPr="002D71F5">
        <w:t xml:space="preserve"> was greater</w:t>
      </w:r>
      <w:r w:rsidR="00C17D73" w:rsidRPr="002D71F5">
        <w:t>,</w:t>
      </w:r>
      <w:r w:rsidR="00A3330B" w:rsidRPr="002D71F5">
        <w:t xml:space="preserve"> enduring</w:t>
      </w:r>
      <w:r w:rsidRPr="002D71F5">
        <w:t xml:space="preserve"> </w:t>
      </w:r>
      <w:r w:rsidR="0055410D" w:rsidRPr="002D71F5">
        <w:t>&gt;240</w:t>
      </w:r>
      <w:r w:rsidRPr="002D71F5">
        <w:t xml:space="preserve"> </w:t>
      </w:r>
      <w:r w:rsidR="0055410D" w:rsidRPr="002D71F5">
        <w:t>h</w:t>
      </w:r>
      <w:r w:rsidRPr="002D71F5">
        <w:t xml:space="preserve"> under </w:t>
      </w:r>
      <w:r w:rsidR="00B11F04" w:rsidRPr="002D71F5">
        <w:t xml:space="preserve">1 </w:t>
      </w:r>
      <w:r w:rsidRPr="002D71F5">
        <w:t xml:space="preserve">sun </w:t>
      </w:r>
      <w:r w:rsidR="00A3330B" w:rsidRPr="002D71F5">
        <w:t xml:space="preserve">under </w:t>
      </w:r>
      <w:r w:rsidRPr="002D71F5">
        <w:t xml:space="preserve">ambient conditions in air at </w:t>
      </w:r>
      <w:r w:rsidR="00053A10" w:rsidRPr="002D71F5">
        <w:t>RT</w:t>
      </w:r>
      <w:r w:rsidRPr="002D71F5">
        <w:t xml:space="preserve">. </w:t>
      </w:r>
      <w:r w:rsidR="006D33AD" w:rsidRPr="002D71F5">
        <w:t xml:space="preserve">The majority </w:t>
      </w:r>
      <w:r w:rsidRPr="002D71F5">
        <w:t>of the parameters of the cells hardly changed except the short circuit current as a result of the humidity</w:t>
      </w:r>
      <w:r w:rsidR="006D33AD" w:rsidRPr="002D71F5">
        <w:t>,</w:t>
      </w:r>
      <w:r w:rsidRPr="002D71F5">
        <w:t xml:space="preserve"> thus causing the efficiency to </w:t>
      </w:r>
      <w:r w:rsidR="006D33AD" w:rsidRPr="002D71F5">
        <w:t xml:space="preserve">decline </w:t>
      </w:r>
      <w:r w:rsidR="00E056A5" w:rsidRPr="002D71F5">
        <w:fldChar w:fldCharType="begin" w:fldLock="1"/>
      </w:r>
      <w:r w:rsidR="00656764">
        <w:instrText>ADDIN CSL_CITATION {"citationItems":[{"id":"ITEM-1","itemData":{"DOI":"10.1039/C4TA04179H","ISSN":"2050-7488","abstract":"Two symmetrical star-shaped hole transporting material (HTMs), i.e. FA-MeOPh and TPA-MeOPh with a fused triphenylamine or triphenylamine core and diphenylethenyl side arms were synthesized. FA-MeOPh showed a strong molar absorption coefficient and a red-shifted absorption compared with TPA-MeOPh due to its planar configuration. The power conversion efficiency (PCE) of the perovskite solar cells based on FA-MeOPh and TPA-MeOPh is about 11.86 and 10.79%, in which the efficiency of former is comparable to that (12.75%) of spiro-OMeTAD based cell. The high photocurrent (18.39 mAcm-2) of FA-MeOPh based solar cell relative to TPA-MeOPh based one may be attributable to the enhanced absorption in the near-IR region for mp-TiO2/CH3NH3PbI3/HTM based cell. The high mobility and low series resistance of mp-TiO2/CH3NH3PbI3/FA-MeOPh based cell led to the high fill factor (0.698) of FA-MeOPh based solar cell relative to TPA-MeOPh based one (0.627). In addition, the FA-MeOPh based cell showed a relative stability under light soaking for 250 h. The high efficiency, relative stability, synthetically simple and inexpensive materials as the HTMs hold promise to replace the expensive spiro-OMeTAD.","author":[{"dropping-particle":"","family":"Choi","given":"Hyeju","non-dropping-particle":"","parse-names":false,"suffix":""},{"dropping-particle":"","family":"Park","given":"Sojin","non-dropping-particle":"","parse-names":false,"suffix":""},{"dropping-particle":"","family":"Paek","given":"Sanghyun","non-dropping-particle":"","parse-names":false,"suffix":""},{"dropping-particle":"","family":"Ekanayake","given":"Piyasiri","non-dropping-particle":"","parse-names":false,"suffix":""},{"dropping-particle":"","family":"Nazeeruddin","given":"Mohammad Khaja","non-dropping-particle":"","parse-names":false,"suffix":""},{"dropping-particle":"","family":"Ko","given":"Jaejung","non-dropping-particle":"","parse-names":false,"suffix":""}],"container-title":"J. Mater. Chem. A","id":"ITEM-1","issue":"45","issued":{"date-parts":[["2014","9","24"]]},"page":"19136-19140","publisher":"The Royal Society of Chemistry","title":"Efficient star-shaped hole transporting materials with diphenylethenyl side arms for an efficient perovskite solar cell","type":"article-journal","volume":"2"},"uris":["http://www.mendeley.com/documents/?uuid=947f94c0-dc46-4aad-ac34-961acc1f94b9"]}],"mendeley":{"formattedCitation":"[114]","plainTextFormattedCitation":"[114]","previouslyFormattedCitation":"[114]"},"properties":{"noteIndex":0},"schema":"https://github.com/citation-style-language/schema/raw/master/csl-citation.json"}</w:instrText>
      </w:r>
      <w:r w:rsidR="00E056A5" w:rsidRPr="002D71F5">
        <w:fldChar w:fldCharType="separate"/>
      </w:r>
      <w:r w:rsidR="00FE640A" w:rsidRPr="00FE640A">
        <w:rPr>
          <w:noProof/>
        </w:rPr>
        <w:t>[114]</w:t>
      </w:r>
      <w:r w:rsidR="00E056A5" w:rsidRPr="002D71F5">
        <w:fldChar w:fldCharType="end"/>
      </w:r>
      <w:r w:rsidRPr="002D71F5">
        <w:t>.</w:t>
      </w:r>
    </w:p>
    <w:p w14:paraId="172C4833" w14:textId="77777777" w:rsidR="00E1285A" w:rsidRPr="002D71F5" w:rsidRDefault="00A223ED" w:rsidP="00D65B28">
      <w:r w:rsidRPr="002D71F5">
        <w:rPr>
          <w:noProof/>
        </w:rPr>
        <w:lastRenderedPageBreak/>
        <w:drawing>
          <wp:inline distT="0" distB="0" distL="0" distR="0" wp14:anchorId="0001AFDE" wp14:editId="5BC49011">
            <wp:extent cx="2146852" cy="1682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srcRect/>
                    <a:stretch>
                      <a:fillRect/>
                    </a:stretch>
                  </pic:blipFill>
                  <pic:spPr bwMode="auto">
                    <a:xfrm>
                      <a:off x="0" y="0"/>
                      <a:ext cx="2154085" cy="1688003"/>
                    </a:xfrm>
                    <a:prstGeom prst="rect">
                      <a:avLst/>
                    </a:prstGeom>
                    <a:noFill/>
                    <a:ln w="9525">
                      <a:noFill/>
                      <a:miter lim="800000"/>
                      <a:headEnd/>
                      <a:tailEnd/>
                    </a:ln>
                  </pic:spPr>
                </pic:pic>
              </a:graphicData>
            </a:graphic>
          </wp:inline>
        </w:drawing>
      </w:r>
    </w:p>
    <w:p w14:paraId="18DA7E6F" w14:textId="0C42DE0A" w:rsidR="00DA2181" w:rsidRPr="002D71F5" w:rsidRDefault="00974CBF" w:rsidP="00676C17">
      <w:pPr>
        <w:pStyle w:val="Figures"/>
      </w:pPr>
      <w:bookmarkStart w:id="379" w:name="_Toc434948721"/>
      <w:bookmarkStart w:id="380" w:name="_Toc465696857"/>
      <w:r w:rsidRPr="002D71F5">
        <w:t xml:space="preserve">Figure </w:t>
      </w:r>
      <w:fldSimple w:instr=" SEQ Figure \* ARABIC ">
        <w:r w:rsidR="009B4740">
          <w:rPr>
            <w:noProof/>
          </w:rPr>
          <w:t>26</w:t>
        </w:r>
      </w:fldSimple>
      <w:r w:rsidRPr="002D71F5">
        <w:t xml:space="preserve">: </w:t>
      </w:r>
      <w:bookmarkStart w:id="381" w:name="_Toc434948758"/>
      <w:r w:rsidRPr="002D71F5">
        <w:t>Stability test for devices in ambient air at RT at 1 sun</w:t>
      </w:r>
      <w:r w:rsidR="003409F3" w:rsidRPr="002D71F5">
        <w:t>)</w:t>
      </w:r>
      <w:r w:rsidR="00EC7989" w:rsidRPr="002D71F5">
        <w:t xml:space="preserve"> red</w:t>
      </w:r>
      <w:r w:rsidR="003409F3" w:rsidRPr="002D71F5">
        <w:t xml:space="preserve"> = FA-MeOPh, </w:t>
      </w:r>
      <w:r w:rsidR="00EC7989" w:rsidRPr="002D71F5">
        <w:t>green</w:t>
      </w:r>
      <w:r w:rsidR="003409F3" w:rsidRPr="002D71F5">
        <w:t xml:space="preserve">= TPA-MePh, </w:t>
      </w:r>
      <w:r w:rsidR="00EC7989" w:rsidRPr="002D71F5">
        <w:t>black</w:t>
      </w:r>
      <w:r w:rsidR="003409F3" w:rsidRPr="002D71F5">
        <w:t>=</w:t>
      </w:r>
      <w:r w:rsidR="00D964D4" w:rsidRPr="002D71F5">
        <w:t xml:space="preserve"> Spiro-MeOTAD</w:t>
      </w:r>
      <w:r w:rsidR="003409F3" w:rsidRPr="002D71F5">
        <w:t xml:space="preserve">) </w:t>
      </w:r>
      <w:r w:rsidR="005E78C6" w:rsidRPr="005E78C6">
        <w:t xml:space="preserve">Reproduced (“Adapted” or “in part”) from {J. Mater. Chem. A, 2014,2, 19136-19140} (or </w:t>
      </w:r>
      <w:r w:rsidR="005E78C6" w:rsidRPr="002D71F5">
        <w:t xml:space="preserve">Ref. </w:t>
      </w:r>
      <w:r w:rsidR="005E78C6" w:rsidRPr="002D71F5">
        <w:fldChar w:fldCharType="begin" w:fldLock="1"/>
      </w:r>
      <w:r w:rsidR="005E78C6">
        <w:instrText>ADDIN CSL_CITATION {"citationItems":[{"id":"ITEM-1","itemData":{"DOI":"10.1039/C4TA04179H","ISSN":"2050-7488","abstract":"Two symmetrical star-shaped hole transporting material (HTMs), i.e. FA-MeOPh and TPA-MeOPh with a fused triphenylamine or triphenylamine core and diphenylethenyl side arms were synthesized. FA-MeOPh showed a strong molar absorption coefficient and a red-shifted absorption compared with TPA-MeOPh due to its planar configuration. The power conversion efficiency (PCE) of the perovskite solar cells based on FA-MeOPh and TPA-MeOPh is about 11.86 and 10.79%, in which the efficiency of former is comparable to that (12.75%) of spiro-OMeTAD based cell. The high photocurrent (18.39 mAcm-2) of FA-MeOPh based solar cell relative to TPA-MeOPh based one may be attributable to the enhanced absorption in the near-IR region for mp-TiO2/CH3NH3PbI3/HTM based cell. The high mobility and low series resistance of mp-TiO2/CH3NH3PbI3/FA-MeOPh based cell led to the high fill factor (0.698) of FA-MeOPh based solar cell relative to TPA-MeOPh based one (0.627). In addition, the FA-MeOPh based cell showed a relative stability under light soaking for 250 h. The high efficiency, relative stability, synthetically simple and inexpensive materials as the HTMs hold promise to replace the expensive spiro-OMeTAD.","author":[{"dropping-particle":"","family":"Choi","given":"Hyeju","non-dropping-particle":"","parse-names":false,"suffix":""},{"dropping-particle":"","family":"Park","given":"Sojin","non-dropping-particle":"","parse-names":false,"suffix":""},{"dropping-particle":"","family":"Paek","given":"Sanghyun","non-dropping-particle":"","parse-names":false,"suffix":""},{"dropping-particle":"","family":"Ekanayake","given":"Piyasiri","non-dropping-particle":"","parse-names":false,"suffix":""},{"dropping-particle":"","family":"Nazeeruddin","given":"Mohammad Khaja","non-dropping-particle":"","parse-names":false,"suffix":""},{"dropping-particle":"","family":"Ko","given":"Jaejung","non-dropping-particle":"","parse-names":false,"suffix":""}],"container-title":"J. Mater. Chem. A","id":"ITEM-1","issue":"45","issued":{"date-parts":[["2014","9","24"]]},"page":"19136-19140","publisher":"The Royal Society of Chemistry","title":"Efficient star-shaped hole transporting materials with diphenylethenyl side arms for an efficient perovskite solar cell","type":"article-journal","volume":"2"},"uris":["http://www.mendeley.com/documents/?uuid=947f94c0-dc46-4aad-ac34-961acc1f94b9"]}],"mendeley":{"formattedCitation":"[114]","plainTextFormattedCitation":"[114]","previouslyFormattedCitation":"[114]"},"properties":{"noteIndex":0},"schema":"https://github.com/citation-style-language/schema/raw/master/csl-citation.json"}</w:instrText>
      </w:r>
      <w:r w:rsidR="005E78C6" w:rsidRPr="002D71F5">
        <w:fldChar w:fldCharType="separate"/>
      </w:r>
      <w:r w:rsidR="005E78C6" w:rsidRPr="00FE640A">
        <w:rPr>
          <w:i w:val="0"/>
          <w:noProof/>
        </w:rPr>
        <w:t>[114]</w:t>
      </w:r>
      <w:r w:rsidR="005E78C6" w:rsidRPr="002D71F5">
        <w:fldChar w:fldCharType="end"/>
      </w:r>
      <w:r w:rsidR="005E78C6" w:rsidRPr="005E78C6">
        <w:t>) with permission of The Royal Society of Chemistry.</w:t>
      </w:r>
      <w:r w:rsidR="0022350D" w:rsidRPr="002D71F5">
        <w:t xml:space="preserve"> </w:t>
      </w:r>
      <w:bookmarkEnd w:id="379"/>
      <w:bookmarkEnd w:id="380"/>
      <w:bookmarkEnd w:id="381"/>
      <w:r w:rsidR="0022350D" w:rsidRPr="002D71F5">
        <w:t>.</w:t>
      </w:r>
      <w:r w:rsidRPr="002D71F5">
        <w:t xml:space="preserve"> </w:t>
      </w:r>
    </w:p>
    <w:p w14:paraId="113131C2" w14:textId="77777777" w:rsidR="00071AE2" w:rsidRPr="002D71F5" w:rsidRDefault="00974CBF" w:rsidP="00D65B28">
      <w:r w:rsidRPr="002D71F5">
        <w:t xml:space="preserve">Further alternative </w:t>
      </w:r>
      <w:r w:rsidR="007F14CA" w:rsidRPr="002D71F5">
        <w:t>developments by those in the scientific community</w:t>
      </w:r>
      <w:r w:rsidR="00921F8D" w:rsidRPr="002D71F5">
        <w:t>,</w:t>
      </w:r>
      <w:r w:rsidR="007F14CA" w:rsidRPr="002D71F5">
        <w:t xml:space="preserve"> synthesised </w:t>
      </w:r>
      <w:r w:rsidRPr="002D71F5">
        <w:t xml:space="preserve">a triphenylamine derivative of </w:t>
      </w:r>
      <w:r w:rsidRPr="002D71F5">
        <w:rPr>
          <w:i/>
        </w:rPr>
        <w:t>N,N′</w:t>
      </w:r>
      <w:r w:rsidRPr="002D71F5">
        <w:t>-di(3-methylphenyl)-</w:t>
      </w:r>
      <w:r w:rsidRPr="002D71F5">
        <w:rPr>
          <w:i/>
        </w:rPr>
        <w:t>N,N′</w:t>
      </w:r>
      <w:r w:rsidRPr="002D71F5">
        <w:t>-diphenyl-4,4′-diaminobiphenyl (TPD HTM 1,4,5,8,9,11</w:t>
      </w:r>
      <w:r w:rsidR="00921F8D" w:rsidRPr="002D71F5">
        <w:t>);</w:t>
      </w:r>
      <w:r w:rsidR="00622B8C" w:rsidRPr="002D71F5">
        <w:t xml:space="preserve"> to be used with buffer layer</w:t>
      </w:r>
      <w:r w:rsidR="001B107A" w:rsidRPr="002D71F5">
        <w:t xml:space="preserve"> </w:t>
      </w:r>
      <w:r w:rsidRPr="002D71F5">
        <w:t>hexaazatriphenylenehexacarbonitrile (HAT-CN)</w:t>
      </w:r>
      <w:r w:rsidR="00143613" w:rsidRPr="002D71F5">
        <w:t>;</w:t>
      </w:r>
      <w:r w:rsidR="00E55BEE" w:rsidRPr="002D71F5">
        <w:t xml:space="preserve"> </w:t>
      </w:r>
      <w:r w:rsidR="00143613" w:rsidRPr="002D71F5">
        <w:t>a</w:t>
      </w:r>
      <w:r w:rsidR="00E55BEE" w:rsidRPr="002D71F5">
        <w:t xml:space="preserve"> search online for the HTM</w:t>
      </w:r>
      <w:r w:rsidR="00103923" w:rsidRPr="002D71F5">
        <w:t>’</w:t>
      </w:r>
      <w:r w:rsidR="00E55BEE" w:rsidRPr="002D71F5">
        <w:t xml:space="preserve">s CAS number found that this was much cheaper at almost 65 </w:t>
      </w:r>
      <w:r w:rsidR="00075365" w:rsidRPr="002D71F5">
        <w:t>€</w:t>
      </w:r>
      <w:r w:rsidR="00E55BEE" w:rsidRPr="002D71F5">
        <w:t xml:space="preserve"> </w:t>
      </w:r>
      <w:r w:rsidR="00152D48" w:rsidRPr="002D71F5">
        <w:t>g</w:t>
      </w:r>
      <w:r w:rsidR="00152D48" w:rsidRPr="002D71F5">
        <w:rPr>
          <w:vertAlign w:val="superscript"/>
        </w:rPr>
        <w:t>-1</w:t>
      </w:r>
      <w:r w:rsidR="00103923" w:rsidRPr="002D71F5">
        <w:t xml:space="preserve"> </w:t>
      </w:r>
      <w:r w:rsidR="00883F6F" w:rsidRPr="002D71F5">
        <w:t xml:space="preserve">, but the buffer layer was very expensive at 345 </w:t>
      </w:r>
      <w:r w:rsidR="00075365" w:rsidRPr="002D71F5">
        <w:t>€</w:t>
      </w:r>
      <w:r w:rsidR="00883F6F" w:rsidRPr="002D71F5">
        <w:t xml:space="preserve"> </w:t>
      </w:r>
      <w:r w:rsidR="00314801" w:rsidRPr="002D71F5">
        <w:t>g</w:t>
      </w:r>
      <w:r w:rsidR="00314801" w:rsidRPr="002D71F5">
        <w:rPr>
          <w:vertAlign w:val="superscript"/>
        </w:rPr>
        <w:t>-1</w:t>
      </w:r>
      <w:r w:rsidR="00883F6F" w:rsidRPr="002D71F5">
        <w:t xml:space="preserve"> depending on the purity required</w:t>
      </w:r>
      <w:r w:rsidR="002D4CFA" w:rsidRPr="002D71F5">
        <w:t>;</w:t>
      </w:r>
      <w:r w:rsidR="00883F6F" w:rsidRPr="002D71F5">
        <w:t xml:space="preserve"> if low purity is not an issue, then </w:t>
      </w:r>
      <w:r w:rsidR="00143613" w:rsidRPr="002D71F5">
        <w:t xml:space="preserve">1 </w:t>
      </w:r>
      <w:r w:rsidR="00883F6F" w:rsidRPr="002D71F5">
        <w:t xml:space="preserve">g costs almost 100 </w:t>
      </w:r>
      <w:r w:rsidR="00075365" w:rsidRPr="002D71F5">
        <w:t>€</w:t>
      </w:r>
      <w:r w:rsidR="00E55BEE" w:rsidRPr="002D71F5">
        <w:t>.</w:t>
      </w:r>
    </w:p>
    <w:p w14:paraId="274E9341" w14:textId="77777777" w:rsidR="000D569B" w:rsidRPr="002D71F5" w:rsidRDefault="00974CBF" w:rsidP="00D65B28">
      <w:r w:rsidRPr="002D71F5">
        <w:t>The addition of HAT to T</w:t>
      </w:r>
      <w:r w:rsidR="007879AE" w:rsidRPr="002D71F5">
        <w:t>PD</w:t>
      </w:r>
      <w:r w:rsidRPr="002D71F5">
        <w:t xml:space="preserve"> is promising in that it shows much higher IPCE (10</w:t>
      </w:r>
      <w:r w:rsidR="00434234" w:rsidRPr="002D71F5">
        <w:t>%</w:t>
      </w:r>
      <w:r w:rsidRPr="002D71F5">
        <w:t xml:space="preserve">-20% in all wavelengths, shunt resistance (over </w:t>
      </w:r>
      <w:r w:rsidR="00584841" w:rsidRPr="002D71F5">
        <w:t>4</w:t>
      </w:r>
      <w:r w:rsidR="002D4CFA" w:rsidRPr="002D71F5">
        <w:t>X</w:t>
      </w:r>
      <w:r w:rsidRPr="002D71F5">
        <w:t>), almost half the series resistance and almost 10</w:t>
      </w:r>
      <w:r w:rsidR="002D4CFA" w:rsidRPr="002D71F5">
        <w:t>X</w:t>
      </w:r>
      <w:r w:rsidR="00584841" w:rsidRPr="002D71F5">
        <w:t xml:space="preserve"> </w:t>
      </w:r>
      <w:r w:rsidRPr="002D71F5">
        <w:t>the conductivity.</w:t>
      </w:r>
    </w:p>
    <w:p w14:paraId="0C73EBCC" w14:textId="6F2C03C6" w:rsidR="000D569B" w:rsidRPr="00013B70" w:rsidRDefault="00974CBF" w:rsidP="00D65B28">
      <w:r w:rsidRPr="002D71F5">
        <w:t>Also</w:t>
      </w:r>
      <w:r w:rsidR="00C51DEF" w:rsidRPr="002D71F5">
        <w:t xml:space="preserve">, </w:t>
      </w:r>
      <w:r w:rsidRPr="002D71F5">
        <w:t xml:space="preserve">it was found to be quite stable </w:t>
      </w:r>
      <w:r w:rsidR="0024111A" w:rsidRPr="002D71F5">
        <w:t xml:space="preserve">in </w:t>
      </w:r>
      <w:r w:rsidRPr="002D71F5">
        <w:t>ambient air</w:t>
      </w:r>
      <w:r w:rsidR="00E109F0" w:rsidRPr="002D71F5">
        <w:t>/</w:t>
      </w:r>
      <w:r w:rsidR="002F09FC" w:rsidRPr="002D71F5">
        <w:t>&lt;</w:t>
      </w:r>
      <w:r w:rsidRPr="002D71F5">
        <w:t xml:space="preserve"> 20</w:t>
      </w:r>
      <w:r w:rsidR="00FA489B" w:rsidRPr="002D71F5">
        <w:t>% humidity</w:t>
      </w:r>
      <w:r w:rsidR="00E109F0" w:rsidRPr="002D71F5">
        <w:t>/</w:t>
      </w:r>
      <w:r w:rsidR="00053A10" w:rsidRPr="002D71F5">
        <w:t>RT</w:t>
      </w:r>
      <w:r w:rsidR="001B107A" w:rsidRPr="002D71F5">
        <w:t>/</w:t>
      </w:r>
      <w:r w:rsidRPr="002D71F5">
        <w:t>unencapsulated</w:t>
      </w:r>
      <w:r w:rsidR="00E109F0" w:rsidRPr="002D71F5">
        <w:t>/</w:t>
      </w:r>
      <w:r w:rsidRPr="002D71F5">
        <w:t>dark</w:t>
      </w:r>
      <w:r w:rsidR="00E109F0" w:rsidRPr="002D71F5">
        <w:t>/</w:t>
      </w:r>
      <w:r w:rsidRPr="002D71F5">
        <w:t xml:space="preserve">1000 </w:t>
      </w:r>
      <w:r w:rsidR="0055410D" w:rsidRPr="002D71F5">
        <w:t>h</w:t>
      </w:r>
      <w:r w:rsidRPr="002D71F5">
        <w:t xml:space="preserve"> with the effect of FF and </w:t>
      </w:r>
      <w:r w:rsidR="008202A2" w:rsidRPr="002D71F5">
        <w:rPr>
          <w:i/>
        </w:rPr>
        <w:t>J</w:t>
      </w:r>
      <w:r w:rsidR="008202A2" w:rsidRPr="002D71F5">
        <w:rPr>
          <w:vertAlign w:val="subscript"/>
        </w:rPr>
        <w:t>sc</w:t>
      </w:r>
      <w:r w:rsidRPr="002D71F5">
        <w:t xml:space="preserve"> slightly decreasing, causing efficiency to change from an initial approximate value of 7.1% to just over 6%. This was suggested to be because there were no</w:t>
      </w:r>
      <w:r w:rsidRPr="00013B70">
        <w:t xml:space="preserve"> lithium salts to absorb the moisture </w:t>
      </w:r>
      <w:r w:rsidR="00E056A5" w:rsidRPr="00013B70">
        <w:fldChar w:fldCharType="begin" w:fldLock="1"/>
      </w:r>
      <w:r w:rsidR="00656764">
        <w:instrText>ADDIN CSL_CITATION {"citationItems":[{"id":"ITEM-1","itemData":{"DOI":"10.1021/acsami.5b00149","ISSN":"1944-8244","PMID":"25761404","abstract":"A non-additive hole-transporting material (HTM) of a triphenylamine derivative of N,N'-di-(3-methylphenyl)-N,N'-diphenyl-4,4'-diaminobiphenyl (TPD) is used for the organic-inorganic hybrid perovskite solar cells. The power conversion efficiency (PCE) can be significantly enhanced by inserting a thin layer of 1,4,5,8,9,11-hexaazatriphenylenehexacarbonitrile (HAT-CN) without adding an ion additive because the hole-transporting properties improve. The short-circuit current density (Jsc) increases from 8.5 mA/cm2 to 13.1 mA/cm2, the open-circuit voltage (Voc) increases from 0.84 V to 0.92 V, and the fill-factor (FF) increases from 0.45 to 0.59, which corresponds to the increase in PCE from 3.2% to 7.1%. Moreover, the PCE decreases by only 10% after approximately 1000 h without encapsulation, which suggests an alternative method to improve the stability of perovskite solar cells.","author":[{"dropping-particle":"","family":"Ma","given":"Yingzhuang","non-dropping-particle":"","parse-names":false,"suffix":""},{"dropping-particle":"","family":"Chung","given":"Yao-Hsien","non-dropping-particle":"","parse-names":false,"suffix":""},{"dropping-particle":"","family":"Zheng","given":"Lingling","non-dropping-particle":"","parse-names":false,"suffix":""},{"dropping-particle":"","family":"Zhang","given":"Danfei","non-dropping-particle":"","parse-names":false,"suffix":""},{"dropping-particle":"","family":"Yu","given":"Xiao","non-dropping-particle":"","parse-names":false,"suffix":""},{"dropping-particle":"","family":"Xiao","given":"Lixin","non-dropping-particle":"","parse-names":false,"suffix":""},{"dropping-particle":"","family":"Chen","given":"Zhijian","non-dropping-particle":"","parse-names":false,"suffix":""},{"dropping-particle":"","family":"Wang","given":"Shufeng","non-dropping-particle":"","parse-names":false,"suffix":""},{"dropping-particle":"","family":"Qu","given":"Bo","non-dropping-particle":"","parse-names":false,"suffix":""},{"dropping-particle":"","family":"Gong","given":"Qihuang","non-dropping-particle":"","parse-names":false,"suffix":""},{"dropping-particle":"","family":"Zou","given":"Dechun","non-dropping-particle":"","parse-names":false,"suffix":""}],"container-title":"ACS Applied Materials &amp; Interfaces","id":"ITEM-1","issue":"12","issued":{"date-parts":[["2015","4","18"]]},"note":"doi: 10.1021/acsami.5b00149","page":"6406-6411","publisher":"American Chemical Society","title":"Improved Hole-Transporting Property via HAT-CN for Perovskite Solar Cells without Lithium Salts","type":"article-journal","volume":"7"},"uris":["http://www.mendeley.com/documents/?uuid=2b7ab5ed-b02f-4dc5-99fc-d1992296baa2"]}],"mendeley":{"formattedCitation":"[115]","plainTextFormattedCitation":"[115]","previouslyFormattedCitation":"[115]"},"properties":{"noteIndex":0},"schema":"https://github.com/citation-style-language/schema/raw/master/csl-citation.json"}</w:instrText>
      </w:r>
      <w:r w:rsidR="00E056A5" w:rsidRPr="00013B70">
        <w:fldChar w:fldCharType="separate"/>
      </w:r>
      <w:r w:rsidR="00FE640A" w:rsidRPr="00FE640A">
        <w:rPr>
          <w:noProof/>
        </w:rPr>
        <w:t>[115]</w:t>
      </w:r>
      <w:r w:rsidR="00E056A5" w:rsidRPr="00013B70">
        <w:fldChar w:fldCharType="end"/>
      </w:r>
      <w:r w:rsidRPr="00013B70">
        <w:t>.</w:t>
      </w:r>
    </w:p>
    <w:p w14:paraId="5629BA03" w14:textId="3327178F" w:rsidR="000B7B5C" w:rsidRPr="00013B70" w:rsidRDefault="00E635B2" w:rsidP="00D65B28">
      <w:r w:rsidRPr="00013B70">
        <w:t xml:space="preserve">More innovative works at the time </w:t>
      </w:r>
      <w:r w:rsidR="002F09FC" w:rsidRPr="00013B70">
        <w:t>employed</w:t>
      </w:r>
      <w:r w:rsidRPr="00013B70">
        <w:t xml:space="preserve"> t</w:t>
      </w:r>
      <w:r w:rsidR="00974CBF" w:rsidRPr="00013B70">
        <w:t xml:space="preserve">wo triphenylamine-based HTMs containing </w:t>
      </w:r>
      <w:r w:rsidR="00974CBF" w:rsidRPr="00E8622B">
        <w:t xml:space="preserve">butadiene derivatives </w:t>
      </w:r>
      <w:r w:rsidR="00275265" w:rsidRPr="00E8622B">
        <w:t xml:space="preserve">which </w:t>
      </w:r>
      <w:r w:rsidRPr="00E8622B">
        <w:t xml:space="preserve">they </w:t>
      </w:r>
      <w:r w:rsidR="009E6AF4" w:rsidRPr="00E8622B">
        <w:t>label</w:t>
      </w:r>
      <w:r w:rsidR="00275265" w:rsidRPr="00E8622B">
        <w:t>led</w:t>
      </w:r>
      <w:r w:rsidR="009E6AF4" w:rsidRPr="00E8622B">
        <w:t xml:space="preserve"> as </w:t>
      </w:r>
      <w:r w:rsidR="00974CBF" w:rsidRPr="00E8622B">
        <w:t>HTM</w:t>
      </w:r>
      <w:r w:rsidR="00974CBF" w:rsidRPr="00E8622B">
        <w:rPr>
          <w:vertAlign w:val="subscript"/>
        </w:rPr>
        <w:t>1</w:t>
      </w:r>
      <w:r w:rsidR="00974CBF" w:rsidRPr="00E8622B">
        <w:t xml:space="preserve"> (11.34% efficiency) and HTM</w:t>
      </w:r>
      <w:r w:rsidR="00974CBF" w:rsidRPr="00E8622B">
        <w:rPr>
          <w:vertAlign w:val="subscript"/>
        </w:rPr>
        <w:t>2</w:t>
      </w:r>
      <w:r w:rsidR="00974CBF" w:rsidRPr="00E8622B">
        <w:t xml:space="preserve"> (11.63% efficiency) which performed comparably to cells with </w:t>
      </w:r>
      <w:r w:rsidR="00D964D4" w:rsidRPr="00E8622B">
        <w:t xml:space="preserve">Spiro-MeOTAD </w:t>
      </w:r>
      <w:r w:rsidR="00974CBF" w:rsidRPr="00E8622B">
        <w:t>(12.08% efficiency)</w:t>
      </w:r>
      <w:r w:rsidR="0054216F" w:rsidRPr="00E8622B">
        <w:t>.</w:t>
      </w:r>
      <w:r w:rsidR="00974CBF" w:rsidRPr="00E8622B">
        <w:t xml:space="preserve"> </w:t>
      </w:r>
      <w:r w:rsidR="00A509E4" w:rsidRPr="00E8622B">
        <w:t xml:space="preserve">The results of the stability assessment under the conditions of ambient air/ </w:t>
      </w:r>
      <w:r w:rsidR="00FF2FE8" w:rsidRPr="00E8622B">
        <w:t>7</w:t>
      </w:r>
      <w:r w:rsidR="00A509E4" w:rsidRPr="00E8622B">
        <w:t xml:space="preserve"> days/dark, showed HTM</w:t>
      </w:r>
      <w:r w:rsidR="00A509E4" w:rsidRPr="00E8622B">
        <w:rPr>
          <w:vertAlign w:val="subscript"/>
        </w:rPr>
        <w:t>1</w:t>
      </w:r>
      <w:r w:rsidR="00A509E4" w:rsidRPr="00E8622B">
        <w:t xml:space="preserve"> retained its efficiency to 0.2% of the initial measurement and 0.9% reduction for HTM</w:t>
      </w:r>
      <w:r w:rsidR="00A509E4" w:rsidRPr="00E8622B">
        <w:rPr>
          <w:vertAlign w:val="subscript"/>
        </w:rPr>
        <w:t>2</w:t>
      </w:r>
      <w:r w:rsidR="00A509E4" w:rsidRPr="00E8622B">
        <w:t xml:space="preserve"> </w:t>
      </w:r>
      <w:r w:rsidR="00A509E4" w:rsidRPr="00E8622B">
        <w:fldChar w:fldCharType="begin" w:fldLock="1"/>
      </w:r>
      <w:r w:rsidR="00656764">
        <w:instrText>ADDIN CSL_CITATION {"citationItems":[{"id":"ITEM-1","itemData":{"DOI":"10.1039/c4cc02211d","ISBN":"1359-7345","ISSN":"1359-7345","PMID":"24841233","abstract":"Two new triphenylamine-based hole-transporting materials (HTMs) containing butadiene derivatives are employed in CH3NH3PbI3 perovskite solar cells. Up to 11.63% of power conversion efficiency (PCE) has been achieved. Advantages of easy synthesis, low cost and relatively good cell performance exhibit a possibility for commercial application in the future.","author":[{"dropping-particle":"","family":"Lv","given":"Songtao","non-dropping-particle":"","parse-names":false,"suffix":""},{"dropping-particle":"","family":"Han","given":"Liying","non-dropping-particle":"","parse-names":false,"suffix":""},{"dropping-particle":"","family":"Xiao","given":"Junyan","non-dropping-particle":"","parse-names":false,"suffix":""},{"dropping-particle":"","family":"Zhu","given":"Lifeng","non-dropping-particle":"","parse-names":false,"suffix":""},{"dropping-particle":"","family":"Shi","given":"Jiangjian","non-dropping-particle":"","parse-names":false,"suffix":""},{"dropping-particle":"","family":"Wei","given":"Huiyun","non-dropping-particle":"","parse-names":false,"suffix":""},{"dropping-particle":"","family":"Xu","given":"Yuzhuan","non-dropping-particle":"","parse-names":false,"suffix":""},{"dropping-particle":"","family":"Dong","given":"Juan","non-dropping-particle":"","parse-names":false,"suffix":""},{"dropping-particle":"","family":"Xu","given":"Xin","non-dropping-particle":"","parse-names":false,"suffix":""},{"dropping-particle":"","family":"Li","given":"Dongmei","non-dropping-particle":"","parse-names":false,"suffix":""},{"dropping-particle":"","family":"Wang","given":"Shirong","non-dropping-particle":"","parse-names":false,"suffix":""},{"dropping-particle":"","family":"Luo","given":"Yanhong","non-dropping-particle":"","parse-names":false,"suffix":""},{"dropping-particle":"","family":"Meng","given":"Qingbo","non-dropping-particle":"","parse-names":false,"suffix":""},{"dropping-particle":"","family":"Li","given":"Xianggao","non-dropping-particle":"","parse-names":false,"suffix":""}],"container-title":"Chemical Communications","id":"ITEM-1","issue":"52","issued":{"date-parts":[["2014"]]},"page":"6931","publisher":"The Royal Society of Chemistry","title":"Mesoscopic TiO2/CH3NH3PbI3 perovskite solar cells with new hole-transporting materials containing butadiene derivatives","type":"article-journal","volume":"50"},"uris":["http://www.mendeley.com/documents/?uuid=4812fd78-2aa8-4c94-9285-044cc3e66108"]}],"mendeley":{"formattedCitation":"[116]","plainTextFormattedCitation":"[116]","previouslyFormattedCitation":"[116]"},"properties":{"noteIndex":0},"schema":"https://github.com/citation-style-language/schema/raw/master/csl-citation.json"}</w:instrText>
      </w:r>
      <w:r w:rsidR="00A509E4" w:rsidRPr="00E8622B">
        <w:fldChar w:fldCharType="separate"/>
      </w:r>
      <w:r w:rsidR="00FE640A" w:rsidRPr="00FE640A">
        <w:rPr>
          <w:noProof/>
        </w:rPr>
        <w:t>[116]</w:t>
      </w:r>
      <w:r w:rsidR="00A509E4" w:rsidRPr="00E8622B">
        <w:fldChar w:fldCharType="end"/>
      </w:r>
      <w:r w:rsidR="00974CBF" w:rsidRPr="00E8622B">
        <w:t>.</w:t>
      </w:r>
      <w:r w:rsidR="00F02995" w:rsidRPr="00E8622B">
        <w:t xml:space="preserve"> The ease of synthesis, good hole mobility, low cost and good performance are factors that make them promising</w:t>
      </w:r>
      <w:r w:rsidR="00F02995" w:rsidRPr="00013B70">
        <w:t xml:space="preserve"> candidates</w:t>
      </w:r>
      <w:r w:rsidR="00EC13F3" w:rsidRPr="00013B70">
        <w:t xml:space="preserve"> </w:t>
      </w:r>
      <w:r w:rsidR="00EC13F3" w:rsidRPr="00013B70">
        <w:fldChar w:fldCharType="begin" w:fldLock="1"/>
      </w:r>
      <w:r w:rsidR="00656764">
        <w:instrText>ADDIN CSL_CITATION {"citationItems":[{"id":"ITEM-1","itemData":{"DOI":"10.1039/c4cc02211d","ISBN":"1359-7345","ISSN":"1359-7345","PMID":"24841233","abstract":"Two new triphenylamine-based hole-transporting materials (HTMs) containing butadiene derivatives are employed in CH3NH3PbI3 perovskite solar cells. Up to 11.63% of power conversion efficiency (PCE) has been achieved. Advantages of easy synthesis, low cost and relatively good cell performance exhibit a possibility for commercial application in the future.","author":[{"dropping-particle":"","family":"Lv","given":"Songtao","non-dropping-particle":"","parse-names":false,"suffix":""},{"dropping-particle":"","family":"Han","given":"Liying","non-dropping-particle":"","parse-names":false,"suffix":""},{"dropping-particle":"","family":"Xiao","given":"Junyan","non-dropping-particle":"","parse-names":false,"suffix":""},{"dropping-particle":"","family":"Zhu","given":"Lifeng","non-dropping-particle":"","parse-names":false,"suffix":""},{"dropping-particle":"","family":"Shi","given":"Jiangjian","non-dropping-particle":"","parse-names":false,"suffix":""},{"dropping-particle":"","family":"Wei","given":"Huiyun","non-dropping-particle":"","parse-names":false,"suffix":""},{"dropping-particle":"","family":"Xu","given":"Yuzhuan","non-dropping-particle":"","parse-names":false,"suffix":""},{"dropping-particle":"","family":"Dong","given":"Juan","non-dropping-particle":"","parse-names":false,"suffix":""},{"dropping-particle":"","family":"Xu","given":"Xin","non-dropping-particle":"","parse-names":false,"suffix":""},{"dropping-particle":"","family":"Li","given":"Dongmei","non-dropping-particle":"","parse-names":false,"suffix":""},{"dropping-particle":"","family":"Wang","given":"Shirong","non-dropping-particle":"","parse-names":false,"suffix":""},{"dropping-particle":"","family":"Luo","given":"Yanhong","non-dropping-particle":"","parse-names":false,"suffix":""},{"dropping-particle":"","family":"Meng","given":"Qingbo","non-dropping-particle":"","parse-names":false,"suffix":""},{"dropping-particle":"","family":"Li","given":"Xianggao","non-dropping-particle":"","parse-names":false,"suffix":""}],"container-title":"Chemical Communications","id":"ITEM-1","issue":"52","issued":{"date-parts":[["2014"]]},"page":"6931","publisher":"The Royal Society of Chemistry","title":"Mesoscopic TiO2/CH3NH3PbI3 perovskite solar cells with new hole-transporting materials containing butadiene derivatives","type":"article-journal","volume":"50"},"uris":["http://www.mendeley.com/documents/?uuid=4812fd78-2aa8-4c94-9285-044cc3e66108"]}],"mendeley":{"formattedCitation":"[116]","plainTextFormattedCitation":"[116]","previouslyFormattedCitation":"[116]"},"properties":{"noteIndex":0},"schema":"https://github.com/citation-style-language/schema/raw/master/csl-citation.json"}</w:instrText>
      </w:r>
      <w:r w:rsidR="00EC13F3" w:rsidRPr="00013B70">
        <w:fldChar w:fldCharType="separate"/>
      </w:r>
      <w:r w:rsidR="00FE640A" w:rsidRPr="00FE640A">
        <w:rPr>
          <w:noProof/>
        </w:rPr>
        <w:t>[116]</w:t>
      </w:r>
      <w:r w:rsidR="00EC13F3" w:rsidRPr="00013B70">
        <w:fldChar w:fldCharType="end"/>
      </w:r>
      <w:r w:rsidR="00F02995" w:rsidRPr="00013B70">
        <w:t>.</w:t>
      </w:r>
      <w:r w:rsidR="00E03436" w:rsidRPr="00013B70">
        <w:t xml:space="preserve"> </w:t>
      </w:r>
    </w:p>
    <w:p w14:paraId="19D1FB2E" w14:textId="77777777" w:rsidR="00465DA0" w:rsidRPr="00013B70" w:rsidRDefault="000B7B5C" w:rsidP="00A16C7D">
      <w:r w:rsidRPr="00882BE5">
        <w:t>Other works on HTMs include</w:t>
      </w:r>
      <w:r w:rsidR="0084481A" w:rsidRPr="00882BE5">
        <w:t xml:space="preserve"> using </w:t>
      </w:r>
      <w:r w:rsidR="0084481A" w:rsidRPr="00882BE5">
        <w:rPr>
          <w:rFonts w:ascii="museo-sans" w:hAnsi="museo-sans"/>
          <w:spacing w:val="-5"/>
          <w:shd w:val="clear" w:color="auto" w:fill="FFFFFF"/>
        </w:rPr>
        <w:t xml:space="preserve">poly(tetraphenylbenzidine) </w:t>
      </w:r>
      <w:r w:rsidR="0084481A" w:rsidRPr="00882BE5">
        <w:t xml:space="preserve">(PTPD) </w:t>
      </w:r>
      <w:r w:rsidRPr="00882BE5">
        <w:t>containing (hydrophobic side chains</w:t>
      </w:r>
      <w:r w:rsidR="00E109F0" w:rsidRPr="00882BE5">
        <w:t>/</w:t>
      </w:r>
      <w:r w:rsidRPr="00882BE5">
        <w:t xml:space="preserve">hydrophilic side chains) PTPD(4/2) </w:t>
      </w:r>
      <w:r w:rsidR="00465DA0" w:rsidRPr="00882BE5">
        <w:t xml:space="preserve">which </w:t>
      </w:r>
      <w:r w:rsidRPr="00882BE5">
        <w:t>were assessed with a dopant of 10 w</w:t>
      </w:r>
      <w:r w:rsidR="00ED6D0E" w:rsidRPr="00882BE5">
        <w:t>t% Co(III)-complex, LiTFSI and t</w:t>
      </w:r>
      <w:r w:rsidRPr="00882BE5">
        <w:t xml:space="preserve">BP as additives; </w:t>
      </w:r>
      <w:r w:rsidR="00465DA0" w:rsidRPr="00882BE5">
        <w:t xml:space="preserve">conditions: </w:t>
      </w:r>
      <w:r w:rsidR="00A0688D" w:rsidRPr="00882BE5">
        <w:t xml:space="preserve">five </w:t>
      </w:r>
      <w:r w:rsidRPr="00882BE5">
        <w:t>months, nitrogen atmosphere, oxygen rest content 30</w:t>
      </w:r>
      <w:r w:rsidR="009D24FF" w:rsidRPr="00882BE5">
        <w:t xml:space="preserve"> </w:t>
      </w:r>
      <w:r w:rsidRPr="00882BE5">
        <w:t xml:space="preserve">ppm. </w:t>
      </w:r>
      <w:r w:rsidR="00C51DEF" w:rsidRPr="00882BE5">
        <w:t>T</w:t>
      </w:r>
      <w:r w:rsidR="00833E60" w:rsidRPr="00882BE5">
        <w:t xml:space="preserve">hey are not available for purchase </w:t>
      </w:r>
      <w:r w:rsidR="00D6225B" w:rsidRPr="00882BE5">
        <w:t>and would need to be synthesised.</w:t>
      </w:r>
    </w:p>
    <w:p w14:paraId="279DD161" w14:textId="77777777" w:rsidR="00465DA0" w:rsidRPr="00882BE5" w:rsidRDefault="00A37E3E" w:rsidP="00A16C7D">
      <w:r w:rsidRPr="00013B70">
        <w:t>External quantum efficiency</w:t>
      </w:r>
      <w:r w:rsidR="007B2524" w:rsidRPr="00013B70">
        <w:t xml:space="preserve"> </w:t>
      </w:r>
      <w:r w:rsidR="000B7B5C" w:rsidRPr="00013B70">
        <w:t>measurements and UV</w:t>
      </w:r>
      <w:r w:rsidR="000B7B5C" w:rsidRPr="00882BE5">
        <w:t xml:space="preserve">-Vis absorption were improved with doping and also showed that over </w:t>
      </w:r>
      <w:r w:rsidR="007302D6" w:rsidRPr="00882BE5">
        <w:t xml:space="preserve">5 </w:t>
      </w:r>
      <w:r w:rsidR="000B7B5C" w:rsidRPr="00882BE5">
        <w:t>months</w:t>
      </w:r>
      <w:r w:rsidR="007302D6" w:rsidRPr="00882BE5">
        <w:t>,</w:t>
      </w:r>
      <w:r w:rsidR="000B7B5C" w:rsidRPr="00882BE5">
        <w:t xml:space="preserve"> there was up to a 50% increase</w:t>
      </w:r>
      <w:r w:rsidR="00465DA0" w:rsidRPr="00882BE5">
        <w:t xml:space="preserve"> in the cell</w:t>
      </w:r>
      <w:r w:rsidR="008A0E8F" w:rsidRPr="00882BE5">
        <w:t>’</w:t>
      </w:r>
      <w:r w:rsidR="00465DA0" w:rsidRPr="00882BE5">
        <w:t>s photovoltaic parameters</w:t>
      </w:r>
      <w:r w:rsidR="000B7B5C" w:rsidRPr="00882BE5">
        <w:t xml:space="preserve"> due to </w:t>
      </w:r>
      <w:r w:rsidR="002B7B2D" w:rsidRPr="00882BE5">
        <w:t xml:space="preserve">the </w:t>
      </w:r>
      <w:r w:rsidR="000B7B5C" w:rsidRPr="00882BE5">
        <w:t>perovskite changing over time</w:t>
      </w:r>
      <w:r w:rsidR="00465DA0" w:rsidRPr="00882BE5">
        <w:t>.</w:t>
      </w:r>
      <w:r w:rsidR="000B7B5C" w:rsidRPr="00882BE5">
        <w:t xml:space="preserve"> </w:t>
      </w:r>
    </w:p>
    <w:p w14:paraId="6C763C85" w14:textId="45AC713E" w:rsidR="00A16C7D" w:rsidRPr="00882BE5" w:rsidRDefault="00465DA0" w:rsidP="00A16C7D">
      <w:r w:rsidRPr="00882BE5">
        <w:t xml:space="preserve">This is </w:t>
      </w:r>
      <w:r w:rsidR="000B7B5C" w:rsidRPr="00882BE5">
        <w:t>possibly due to defects</w:t>
      </w:r>
      <w:r w:rsidR="002B7B2D" w:rsidRPr="00882BE5">
        <w:t>,</w:t>
      </w:r>
      <w:r w:rsidR="000B7B5C" w:rsidRPr="00882BE5">
        <w:t xml:space="preserve"> </w:t>
      </w:r>
      <w:r w:rsidR="008A0E8F" w:rsidRPr="00882BE5">
        <w:t>but to confirm this</w:t>
      </w:r>
      <w:r w:rsidR="007B2524" w:rsidRPr="00882BE5">
        <w:t xml:space="preserve"> </w:t>
      </w:r>
      <w:r w:rsidR="008A0E8F" w:rsidRPr="00882BE5">
        <w:t>requires further investigation</w:t>
      </w:r>
      <w:r w:rsidR="002B7B2D" w:rsidRPr="00882BE5">
        <w:t>.</w:t>
      </w:r>
      <w:r w:rsidR="000B7B5C" w:rsidRPr="00882BE5">
        <w:t xml:space="preserve"> </w:t>
      </w:r>
      <w:r w:rsidR="002B7B2D" w:rsidRPr="00882BE5">
        <w:t xml:space="preserve">The </w:t>
      </w:r>
      <w:r w:rsidR="000B7B5C" w:rsidRPr="00882BE5">
        <w:t xml:space="preserve">increase </w:t>
      </w:r>
      <w:r w:rsidR="000F780B" w:rsidRPr="00882BE5">
        <w:t xml:space="preserve">also is </w:t>
      </w:r>
      <w:r w:rsidR="000B7B5C" w:rsidRPr="00882BE5">
        <w:t xml:space="preserve">attributed to absorbance reduction of the HTM allowing the perovskite to </w:t>
      </w:r>
      <w:r w:rsidR="000B7B5C" w:rsidRPr="00882BE5">
        <w:lastRenderedPageBreak/>
        <w:t xml:space="preserve">absorb the </w:t>
      </w:r>
      <w:r w:rsidR="0056285F" w:rsidRPr="00882BE5">
        <w:t>HTM</w:t>
      </w:r>
      <w:r w:rsidR="00C707D8" w:rsidRPr="00882BE5">
        <w:t>’</w:t>
      </w:r>
      <w:r w:rsidR="0056285F" w:rsidRPr="00882BE5">
        <w:t xml:space="preserve">s unabsorbed </w:t>
      </w:r>
      <w:r w:rsidR="000B7B5C" w:rsidRPr="00882BE5">
        <w:t>light</w:t>
      </w:r>
      <w:r w:rsidR="000F780B" w:rsidRPr="00882BE5">
        <w:t>.</w:t>
      </w:r>
      <w:r w:rsidR="000B7B5C" w:rsidRPr="00882BE5">
        <w:t xml:space="preserve"> </w:t>
      </w:r>
      <w:r w:rsidR="000F780B" w:rsidRPr="00882BE5">
        <w:t xml:space="preserve">This is </w:t>
      </w:r>
      <w:r w:rsidR="000B7B5C" w:rsidRPr="00882BE5">
        <w:t xml:space="preserve">possibly </w:t>
      </w:r>
      <w:r w:rsidR="00C707D8" w:rsidRPr="00882BE5">
        <w:t xml:space="preserve">resulting from </w:t>
      </w:r>
      <w:r w:rsidR="000B7B5C" w:rsidRPr="00882BE5">
        <w:t>oxidation</w:t>
      </w:r>
      <w:r w:rsidR="000F780B" w:rsidRPr="00882BE5">
        <w:t>,</w:t>
      </w:r>
      <w:r w:rsidR="000B7B5C" w:rsidRPr="00882BE5">
        <w:t xml:space="preserve"> </w:t>
      </w:r>
      <w:r w:rsidR="00974CBF" w:rsidRPr="00882BE5">
        <w:t>attributed to the hydrophilic chains in the molecule</w:t>
      </w:r>
      <w:r w:rsidR="00A5563B" w:rsidRPr="00882BE5">
        <w:t>.</w:t>
      </w:r>
      <w:r w:rsidR="00A16C7D" w:rsidRPr="00882BE5">
        <w:t xml:space="preserve"> Doping PTPD showed better performance in efficiency </w:t>
      </w:r>
      <w:r w:rsidR="00E056A5" w:rsidRPr="00882BE5">
        <w:fldChar w:fldCharType="begin" w:fldLock="1"/>
      </w:r>
      <w:r w:rsidR="00656764">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[117]","plainTextFormattedCitation":"[117]","previouslyFormattedCitation":"[117]"},"properties":{"noteIndex":0},"schema":"https://github.com/citation-style-language/schema/raw/master/csl-citation.json"}</w:instrText>
      </w:r>
      <w:r w:rsidR="00E056A5" w:rsidRPr="00882BE5">
        <w:fldChar w:fldCharType="separate"/>
      </w:r>
      <w:r w:rsidR="00FE640A" w:rsidRPr="00FE640A">
        <w:rPr>
          <w:noProof/>
        </w:rPr>
        <w:t>[117]</w:t>
      </w:r>
      <w:r w:rsidR="00E056A5" w:rsidRPr="00882BE5">
        <w:fldChar w:fldCharType="end"/>
      </w:r>
      <w:r w:rsidR="00A16C7D" w:rsidRPr="00882BE5">
        <w:t xml:space="preserve">. </w:t>
      </w:r>
    </w:p>
    <w:p w14:paraId="0EFCA2B2" w14:textId="77777777" w:rsidR="00A16C7D" w:rsidRPr="00882BE5" w:rsidRDefault="00A16C7D" w:rsidP="00A16C7D">
      <w:pPr>
        <w:keepNext/>
      </w:pPr>
      <w:r w:rsidRPr="00882BE5">
        <w:rPr>
          <w:noProof/>
        </w:rPr>
        <w:drawing>
          <wp:inline distT="0" distB="0" distL="0" distR="0" wp14:anchorId="1ED7D3C4" wp14:editId="58E3C3A5">
            <wp:extent cx="3196590" cy="2048510"/>
            <wp:effectExtent l="0" t="0" r="0" b="0"/>
            <wp:docPr id="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6590" cy="2048510"/>
                    </a:xfrm>
                    <a:prstGeom prst="rect">
                      <a:avLst/>
                    </a:prstGeom>
                    <a:noFill/>
                  </pic:spPr>
                </pic:pic>
              </a:graphicData>
            </a:graphic>
          </wp:inline>
        </w:drawing>
      </w:r>
    </w:p>
    <w:p w14:paraId="363F7E2C" w14:textId="65EFC6FD" w:rsidR="00537A46" w:rsidRDefault="00A16C7D" w:rsidP="00537A46">
      <w:pPr>
        <w:pStyle w:val="Figures"/>
      </w:pPr>
      <w:r w:rsidRPr="00882BE5">
        <w:t xml:space="preserve">Figure </w:t>
      </w:r>
      <w:fldSimple w:instr=" SEQ Figure \* ARABIC ">
        <w:r w:rsidR="009B4740">
          <w:rPr>
            <w:noProof/>
          </w:rPr>
          <w:t>27</w:t>
        </w:r>
      </w:fldSimple>
      <w:r w:rsidRPr="00882BE5">
        <w:t xml:space="preserve">: Dependence of the mean power conversion efficiency, short circuit current density, open circuit voltage, and fill factor values of storage for PTPD2 (black squares) and PTPD4 (red circles). Both doped and containing the additives LiTFSI and TBP and measured in </w:t>
      </w:r>
      <w:r w:rsidR="00BF408D" w:rsidRPr="00882BE5">
        <w:t>air</w:t>
      </w:r>
      <w:r w:rsidRPr="00882BE5">
        <w:t xml:space="preserve"> </w:t>
      </w:r>
      <w:r w:rsidR="0022350D" w:rsidRPr="00882BE5">
        <w:t>(</w:t>
      </w:r>
      <w:r w:rsidR="002119D4">
        <w:t>reproduced</w:t>
      </w:r>
      <w:r w:rsidR="0022350D" w:rsidRPr="00882BE5">
        <w:t xml:space="preserve"> with permission</w:t>
      </w:r>
      <w:r w:rsidR="0022350D" w:rsidRPr="00013B70">
        <w:t xml:space="preserve"> from Ref. </w:t>
      </w:r>
      <w:r w:rsidR="00E056A5" w:rsidRPr="00013B70">
        <w:fldChar w:fldCharType="begin" w:fldLock="1"/>
      </w:r>
      <w:r w:rsidR="00656764">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[117]","plainTextFormattedCitation":"[117]","previouslyFormattedCitation":"[117]"},"properties":{"noteIndex":0},"schema":"https://github.com/citation-style-language/schema/raw/master/csl-citation.json"}</w:instrText>
      </w:r>
      <w:r w:rsidR="00E056A5" w:rsidRPr="00013B70">
        <w:fldChar w:fldCharType="separate"/>
      </w:r>
      <w:r w:rsidR="00FE640A" w:rsidRPr="00FE640A">
        <w:rPr>
          <w:i w:val="0"/>
          <w:noProof/>
        </w:rPr>
        <w:t>[117]</w:t>
      </w:r>
      <w:r w:rsidR="00E056A5" w:rsidRPr="00013B70">
        <w:fldChar w:fldCharType="end"/>
      </w:r>
      <w:r w:rsidR="0022350D" w:rsidRPr="00013B70">
        <w:t>)</w:t>
      </w:r>
      <w:r w:rsidRPr="00013B70">
        <w:t>.</w:t>
      </w:r>
      <w:r w:rsidR="005D5954">
        <w:t xml:space="preserve"> </w:t>
      </w:r>
      <w:r w:rsidR="00537A46" w:rsidRPr="00F7766B">
        <w:t>(</w:t>
      </w:r>
      <w:hyperlink r:id="rId51" w:history="1">
        <w:r w:rsidR="00537A46" w:rsidRPr="00F7766B">
          <w:t>K.Neumann</w:t>
        </w:r>
      </w:hyperlink>
      <w:r w:rsidR="00537A46" w:rsidRPr="00F7766B">
        <w:t> and  </w:t>
      </w:r>
      <w:hyperlink r:id="rId52" w:history="1">
        <w:r w:rsidR="00537A46" w:rsidRPr="00F7766B">
          <w:t>M. Thelakkat</w:t>
        </w:r>
      </w:hyperlink>
      <w:r w:rsidR="00537A46" w:rsidRPr="00F7766B">
        <w:t>, (10.1039/C4RA05564K, RSC Adv., 2014,4, 43550-43559) CC 3.0</w:t>
      </w:r>
    </w:p>
    <w:p w14:paraId="4D35F315" w14:textId="77777777" w:rsidR="00537A46" w:rsidRDefault="00537A46">
      <w:pPr>
        <w:spacing w:after="0"/>
        <w:rPr>
          <w:rFonts w:ascii="Calibri" w:eastAsia="Calibri" w:hAnsi="Calibri" w:cs="Calibri"/>
          <w:i/>
          <w:iCs/>
          <w:color w:val="44546A"/>
          <w:sz w:val="18"/>
          <w:szCs w:val="18"/>
          <w:lang w:eastAsia="en-US"/>
        </w:rPr>
      </w:pPr>
      <w:r>
        <w:br w:type="page"/>
      </w:r>
    </w:p>
    <w:p w14:paraId="76BD86F0" w14:textId="754B9665" w:rsidR="00A16C7D" w:rsidRPr="00537A46" w:rsidRDefault="00A16C7D" w:rsidP="00D336C9">
      <w:pPr>
        <w:rPr>
          <w:rFonts w:ascii="museo-sans" w:hAnsi="museo-sans"/>
          <w:spacing w:val="-4"/>
          <w:sz w:val="22"/>
          <w:szCs w:val="22"/>
        </w:rPr>
      </w:pPr>
      <w:r w:rsidRPr="00013B70">
        <w:lastRenderedPageBreak/>
        <w:t xml:space="preserve">Table </w:t>
      </w:r>
      <w:fldSimple w:instr=" SEQ Table \* ARABIC ">
        <w:r w:rsidR="009B4740">
          <w:rPr>
            <w:noProof/>
          </w:rPr>
          <w:t>2</w:t>
        </w:r>
      </w:fldSimple>
      <w:r w:rsidRPr="00013B70">
        <w:t xml:space="preserve">: </w:t>
      </w:r>
      <w:r w:rsidRPr="00537A46">
        <w:t xml:space="preserve">Photovoltaic parameters using PTPD2 undoped, doped and doped containing LiTFSI and TBP as additives. The devices were measured directly after preparation and under ambient conditions. The parameters for the best devices and the average values for seven cells are given </w:t>
      </w:r>
      <w:r w:rsidR="00E056A5" w:rsidRPr="00537A46">
        <w:fldChar w:fldCharType="begin" w:fldLock="1"/>
      </w:r>
      <w:r w:rsidR="00656764" w:rsidRPr="00537A46">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[117]","plainTextFormattedCitation":"[117]","previouslyFormattedCitation":"[117]"},"properties":{"noteIndex":0},"schema":"https://github.com/citation-style-language/schema/raw/master/csl-citation.json"}</w:instrText>
      </w:r>
      <w:r w:rsidR="00E056A5" w:rsidRPr="00537A46">
        <w:fldChar w:fldCharType="separate"/>
      </w:r>
      <w:r w:rsidR="00FE640A" w:rsidRPr="00537A46">
        <w:t>[117]</w:t>
      </w:r>
      <w:r w:rsidR="00E056A5" w:rsidRPr="00537A46">
        <w:fldChar w:fldCharType="end"/>
      </w:r>
      <w:r w:rsidRPr="00537A46">
        <w:t>.</w:t>
      </w:r>
      <w:r w:rsidR="00415520" w:rsidRPr="00537A46">
        <w:t xml:space="preserve"> (</w:t>
      </w:r>
      <w:hyperlink r:id="rId53" w:history="1">
        <w:r w:rsidR="00537A46" w:rsidRPr="00537A46">
          <w:t>K.Neumann</w:t>
        </w:r>
      </w:hyperlink>
      <w:r w:rsidR="00537A46" w:rsidRPr="00537A46">
        <w:t> and  </w:t>
      </w:r>
      <w:hyperlink r:id="rId54" w:history="1">
        <w:r w:rsidR="00537A46" w:rsidRPr="00537A46">
          <w:t>M. Thelakkat</w:t>
        </w:r>
      </w:hyperlink>
      <w:r w:rsidR="00537A46" w:rsidRPr="00537A46">
        <w:t>, (10.1039/C4RA05564K,</w:t>
      </w:r>
      <w:r w:rsidR="00415520" w:rsidRPr="00537A46">
        <w:t xml:space="preserve"> </w:t>
      </w:r>
      <w:r w:rsidR="00537A46" w:rsidRPr="00537A46">
        <w:t>RSC Adv., 2014,4, 43550-43559</w:t>
      </w:r>
      <w:r w:rsidR="00415520" w:rsidRPr="00537A46">
        <w:t>)</w:t>
      </w:r>
      <w:r w:rsidR="003448E1" w:rsidRPr="00537A46">
        <w:t xml:space="preserve"> CC 3.0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1251"/>
        <w:gridCol w:w="750"/>
        <w:gridCol w:w="841"/>
        <w:gridCol w:w="978"/>
        <w:gridCol w:w="1248"/>
        <w:gridCol w:w="1382"/>
      </w:tblGrid>
      <w:tr w:rsidR="00A16C7D" w:rsidRPr="00013B70" w14:paraId="29C45745" w14:textId="77777777" w:rsidTr="00C41B7D">
        <w:trPr>
          <w:tblHeader/>
        </w:trPr>
        <w:tc>
          <w:tcPr>
            <w:tcW w:w="2235" w:type="dxa"/>
            <w:shd w:val="clear" w:color="auto" w:fill="F2F2F2" w:themeFill="background1" w:themeFillShade="F2"/>
          </w:tcPr>
          <w:p w14:paraId="5FEE919B" w14:textId="77777777" w:rsidR="00A16C7D" w:rsidRPr="00013B70" w:rsidRDefault="00A16C7D" w:rsidP="00DC79B7">
            <w:pPr>
              <w:rPr>
                <w:rFonts w:eastAsia="Calibri"/>
                <w:b/>
              </w:rPr>
            </w:pPr>
          </w:p>
        </w:tc>
        <w:tc>
          <w:tcPr>
            <w:tcW w:w="1275" w:type="dxa"/>
            <w:shd w:val="clear" w:color="auto" w:fill="F2F2F2" w:themeFill="background1" w:themeFillShade="F2"/>
          </w:tcPr>
          <w:p w14:paraId="5E54E137" w14:textId="77777777" w:rsidR="00A16C7D" w:rsidRPr="00013B70" w:rsidRDefault="008202A2" w:rsidP="00DC79B7">
            <w:pPr>
              <w:rPr>
                <w:rFonts w:eastAsia="Calibri"/>
                <w:b/>
              </w:rPr>
            </w:pPr>
            <w:r w:rsidRPr="00013B70">
              <w:rPr>
                <w:b/>
                <w:i/>
              </w:rPr>
              <w:t>J</w:t>
            </w:r>
            <w:r w:rsidRPr="00013B70">
              <w:rPr>
                <w:b/>
                <w:vertAlign w:val="subscript"/>
              </w:rPr>
              <w:t>sc</w:t>
            </w:r>
            <w:r w:rsidR="00A16C7D" w:rsidRPr="00013B70">
              <w:rPr>
                <w:rFonts w:eastAsia="Calibri"/>
                <w:b/>
              </w:rPr>
              <w:t xml:space="preserve"> [mA cm</w:t>
            </w:r>
            <w:r w:rsidR="00A16C7D" w:rsidRPr="00013B70">
              <w:rPr>
                <w:rFonts w:eastAsia="Calibri"/>
                <w:b/>
                <w:vertAlign w:val="superscript"/>
              </w:rPr>
              <w:t>−2</w:t>
            </w:r>
            <w:r w:rsidR="00A16C7D" w:rsidRPr="00013B70">
              <w:rPr>
                <w:rFonts w:eastAsia="Calibri"/>
                <w:b/>
              </w:rPr>
              <w:t>]</w:t>
            </w:r>
          </w:p>
        </w:tc>
        <w:tc>
          <w:tcPr>
            <w:tcW w:w="750" w:type="dxa"/>
            <w:shd w:val="clear" w:color="auto" w:fill="F2F2F2" w:themeFill="background1" w:themeFillShade="F2"/>
          </w:tcPr>
          <w:p w14:paraId="7950E91F" w14:textId="77777777" w:rsidR="00A16C7D" w:rsidRPr="00013B70" w:rsidRDefault="008202A2" w:rsidP="00DC79B7">
            <w:pPr>
              <w:rPr>
                <w:rFonts w:eastAsia="Calibri"/>
                <w:b/>
              </w:rPr>
            </w:pPr>
            <w:r w:rsidRPr="00013B70">
              <w:rPr>
                <w:b/>
                <w:i/>
              </w:rPr>
              <w:t>V</w:t>
            </w:r>
            <w:r w:rsidRPr="00013B70">
              <w:rPr>
                <w:b/>
                <w:vertAlign w:val="subscript"/>
              </w:rPr>
              <w:t>oc</w:t>
            </w:r>
            <w:r w:rsidR="00A16C7D" w:rsidRPr="00013B70">
              <w:rPr>
                <w:rFonts w:eastAsia="Calibri"/>
                <w:b/>
              </w:rPr>
              <w:t xml:space="preserve"> [mV]</w:t>
            </w:r>
          </w:p>
        </w:tc>
        <w:tc>
          <w:tcPr>
            <w:tcW w:w="851" w:type="dxa"/>
            <w:shd w:val="clear" w:color="auto" w:fill="F2F2F2" w:themeFill="background1" w:themeFillShade="F2"/>
          </w:tcPr>
          <w:p w14:paraId="300C4AEA" w14:textId="77777777" w:rsidR="00A16C7D" w:rsidRPr="00013B70" w:rsidRDefault="00A16C7D" w:rsidP="00DC79B7">
            <w:pPr>
              <w:rPr>
                <w:rFonts w:eastAsia="Calibri"/>
                <w:b/>
              </w:rPr>
            </w:pPr>
            <w:r w:rsidRPr="00013B70">
              <w:rPr>
                <w:rFonts w:eastAsia="Calibri"/>
                <w:b/>
              </w:rPr>
              <w:t>FF</w:t>
            </w:r>
          </w:p>
        </w:tc>
        <w:tc>
          <w:tcPr>
            <w:tcW w:w="992" w:type="dxa"/>
            <w:shd w:val="clear" w:color="auto" w:fill="F2F2F2" w:themeFill="background1" w:themeFillShade="F2"/>
          </w:tcPr>
          <w:p w14:paraId="62A2C833" w14:textId="77777777" w:rsidR="00A16C7D" w:rsidRPr="00013B70" w:rsidRDefault="00A16C7D" w:rsidP="00DC79B7">
            <w:pPr>
              <w:rPr>
                <w:rFonts w:eastAsia="Calibri"/>
                <w:b/>
              </w:rPr>
            </w:pPr>
            <w:r w:rsidRPr="00013B70">
              <w:rPr>
                <w:rFonts w:eastAsia="Calibri"/>
                <w:b/>
              </w:rPr>
              <w:t>PCE</w:t>
            </w:r>
            <w:r w:rsidRPr="00013B70">
              <w:rPr>
                <w:rFonts w:eastAsia="Calibri"/>
                <w:b/>
                <w:i/>
              </w:rPr>
              <w:t xml:space="preserve"> </w:t>
            </w:r>
            <w:r w:rsidRPr="00013B70">
              <w:rPr>
                <w:rFonts w:eastAsia="Calibri"/>
                <w:b/>
              </w:rPr>
              <w:t>[%]</w:t>
            </w:r>
          </w:p>
        </w:tc>
        <w:tc>
          <w:tcPr>
            <w:tcW w:w="1276" w:type="dxa"/>
            <w:shd w:val="clear" w:color="auto" w:fill="F2F2F2" w:themeFill="background1" w:themeFillShade="F2"/>
          </w:tcPr>
          <w:p w14:paraId="19E73A86" w14:textId="77777777" w:rsidR="00A16C7D" w:rsidRPr="00013B70" w:rsidRDefault="00A16C7D" w:rsidP="00DC79B7">
            <w:pPr>
              <w:rPr>
                <w:rFonts w:eastAsia="Calibri"/>
                <w:b/>
              </w:rPr>
            </w:pPr>
            <w:r w:rsidRPr="00013B70">
              <w:rPr>
                <w:rFonts w:eastAsia="Calibri"/>
                <w:b/>
                <w:i/>
              </w:rPr>
              <w:t>R</w:t>
            </w:r>
            <w:r w:rsidRPr="00013B70">
              <w:rPr>
                <w:rFonts w:eastAsia="Calibri"/>
                <w:b/>
                <w:vertAlign w:val="subscript"/>
              </w:rPr>
              <w:t>S</w:t>
            </w:r>
            <w:r w:rsidRPr="00013B70">
              <w:rPr>
                <w:rFonts w:eastAsia="Calibri"/>
                <w:b/>
              </w:rPr>
              <w:t xml:space="preserve"> [Ω cm</w:t>
            </w:r>
            <w:r w:rsidRPr="00013B70">
              <w:rPr>
                <w:rFonts w:eastAsia="Calibri"/>
                <w:b/>
                <w:vertAlign w:val="superscript"/>
              </w:rPr>
              <w:t>2</w:t>
            </w:r>
            <w:r w:rsidRPr="00013B70">
              <w:rPr>
                <w:rFonts w:eastAsia="Calibri"/>
                <w:b/>
              </w:rPr>
              <w:t>]</w:t>
            </w:r>
          </w:p>
        </w:tc>
        <w:tc>
          <w:tcPr>
            <w:tcW w:w="1417" w:type="dxa"/>
            <w:shd w:val="clear" w:color="auto" w:fill="F2F2F2" w:themeFill="background1" w:themeFillShade="F2"/>
          </w:tcPr>
          <w:p w14:paraId="56BCF308" w14:textId="77777777" w:rsidR="00A16C7D" w:rsidRPr="00013B70" w:rsidRDefault="00A16C7D" w:rsidP="00DC79B7">
            <w:pPr>
              <w:rPr>
                <w:rFonts w:eastAsia="Calibri"/>
                <w:b/>
              </w:rPr>
            </w:pPr>
            <w:r w:rsidRPr="00013B70">
              <w:rPr>
                <w:rFonts w:eastAsia="Calibri"/>
                <w:b/>
                <w:i/>
              </w:rPr>
              <w:t>R</w:t>
            </w:r>
            <w:r w:rsidRPr="00013B70">
              <w:rPr>
                <w:rFonts w:eastAsia="Calibri"/>
                <w:b/>
                <w:vertAlign w:val="subscript"/>
              </w:rPr>
              <w:t>SH</w:t>
            </w:r>
            <w:r w:rsidRPr="00013B70">
              <w:rPr>
                <w:rFonts w:eastAsia="Calibri"/>
                <w:b/>
              </w:rPr>
              <w:t xml:space="preserve"> [Ω cm</w:t>
            </w:r>
            <w:r w:rsidRPr="00013B70">
              <w:rPr>
                <w:rFonts w:eastAsia="Calibri"/>
                <w:b/>
                <w:vertAlign w:val="superscript"/>
              </w:rPr>
              <w:t>2</w:t>
            </w:r>
            <w:r w:rsidRPr="00013B70">
              <w:rPr>
                <w:rFonts w:eastAsia="Calibri"/>
                <w:b/>
              </w:rPr>
              <w:t>]</w:t>
            </w:r>
          </w:p>
        </w:tc>
      </w:tr>
      <w:tr w:rsidR="00A16C7D" w:rsidRPr="00013B70" w14:paraId="10A1C80C" w14:textId="77777777" w:rsidTr="00C41B7D">
        <w:tc>
          <w:tcPr>
            <w:tcW w:w="2235" w:type="dxa"/>
            <w:shd w:val="clear" w:color="auto" w:fill="auto"/>
          </w:tcPr>
          <w:p w14:paraId="6C54B1FA" w14:textId="77777777" w:rsidR="00A16C7D" w:rsidRPr="00013B70" w:rsidRDefault="00A16C7D" w:rsidP="00DC79B7">
            <w:pPr>
              <w:rPr>
                <w:rFonts w:eastAsia="Calibri"/>
              </w:rPr>
            </w:pPr>
            <w:r w:rsidRPr="00013B70">
              <w:rPr>
                <w:rFonts w:eastAsia="Calibri"/>
              </w:rPr>
              <w:t>(A) Undoped (best)</w:t>
            </w:r>
          </w:p>
        </w:tc>
        <w:tc>
          <w:tcPr>
            <w:tcW w:w="1275" w:type="dxa"/>
            <w:shd w:val="clear" w:color="auto" w:fill="auto"/>
          </w:tcPr>
          <w:p w14:paraId="083CC1B4" w14:textId="77777777" w:rsidR="00A16C7D" w:rsidRPr="00013B70" w:rsidRDefault="00A16C7D" w:rsidP="00DC79B7">
            <w:pPr>
              <w:rPr>
                <w:rFonts w:eastAsia="Calibri"/>
              </w:rPr>
            </w:pPr>
            <w:r w:rsidRPr="00013B70">
              <w:rPr>
                <w:rFonts w:eastAsia="Calibri"/>
              </w:rPr>
              <w:t>9.25</w:t>
            </w:r>
          </w:p>
        </w:tc>
        <w:tc>
          <w:tcPr>
            <w:tcW w:w="750" w:type="dxa"/>
            <w:shd w:val="clear" w:color="auto" w:fill="auto"/>
          </w:tcPr>
          <w:p w14:paraId="1DDFCFDD" w14:textId="77777777" w:rsidR="00A16C7D" w:rsidRPr="00013B70" w:rsidRDefault="00A16C7D" w:rsidP="00DC79B7">
            <w:pPr>
              <w:rPr>
                <w:rFonts w:eastAsia="Calibri"/>
              </w:rPr>
            </w:pPr>
            <w:r w:rsidRPr="00013B70">
              <w:rPr>
                <w:rFonts w:eastAsia="Calibri"/>
              </w:rPr>
              <w:t>685</w:t>
            </w:r>
          </w:p>
        </w:tc>
        <w:tc>
          <w:tcPr>
            <w:tcW w:w="851" w:type="dxa"/>
            <w:shd w:val="clear" w:color="auto" w:fill="auto"/>
          </w:tcPr>
          <w:p w14:paraId="2E3610FA" w14:textId="77777777" w:rsidR="00A16C7D" w:rsidRPr="00013B70" w:rsidRDefault="00A16C7D" w:rsidP="00DC79B7">
            <w:pPr>
              <w:rPr>
                <w:rFonts w:eastAsia="Calibri"/>
              </w:rPr>
            </w:pPr>
            <w:r w:rsidRPr="00013B70">
              <w:rPr>
                <w:rFonts w:eastAsia="Calibri"/>
              </w:rPr>
              <w:t>0.57</w:t>
            </w:r>
          </w:p>
        </w:tc>
        <w:tc>
          <w:tcPr>
            <w:tcW w:w="992" w:type="dxa"/>
            <w:shd w:val="clear" w:color="auto" w:fill="auto"/>
          </w:tcPr>
          <w:p w14:paraId="6B36096E" w14:textId="77777777" w:rsidR="00A16C7D" w:rsidRPr="00013B70" w:rsidRDefault="00A16C7D" w:rsidP="00DC79B7">
            <w:pPr>
              <w:rPr>
                <w:rFonts w:eastAsia="Calibri"/>
              </w:rPr>
            </w:pPr>
            <w:r w:rsidRPr="00013B70">
              <w:rPr>
                <w:rFonts w:eastAsia="Calibri"/>
              </w:rPr>
              <w:t>3.59</w:t>
            </w:r>
          </w:p>
        </w:tc>
        <w:tc>
          <w:tcPr>
            <w:tcW w:w="1276" w:type="dxa"/>
            <w:shd w:val="clear" w:color="auto" w:fill="auto"/>
          </w:tcPr>
          <w:p w14:paraId="1314AD29" w14:textId="77777777" w:rsidR="00A16C7D" w:rsidRPr="00013B70" w:rsidRDefault="00A16C7D" w:rsidP="00DC79B7">
            <w:pPr>
              <w:rPr>
                <w:rFonts w:eastAsia="Calibri"/>
              </w:rPr>
            </w:pPr>
            <w:r w:rsidRPr="00013B70">
              <w:rPr>
                <w:rFonts w:eastAsia="Calibri"/>
              </w:rPr>
              <w:t>15</w:t>
            </w:r>
          </w:p>
        </w:tc>
        <w:tc>
          <w:tcPr>
            <w:tcW w:w="1417" w:type="dxa"/>
            <w:shd w:val="clear" w:color="auto" w:fill="auto"/>
          </w:tcPr>
          <w:p w14:paraId="1B43BC76" w14:textId="77777777" w:rsidR="00A16C7D" w:rsidRPr="00013B70" w:rsidRDefault="00A16C7D" w:rsidP="00DC79B7">
            <w:pPr>
              <w:rPr>
                <w:rFonts w:eastAsia="Calibri"/>
              </w:rPr>
            </w:pPr>
            <w:r w:rsidRPr="00013B70">
              <w:rPr>
                <w:rFonts w:eastAsia="Calibri"/>
              </w:rPr>
              <w:t>408</w:t>
            </w:r>
          </w:p>
        </w:tc>
      </w:tr>
      <w:tr w:rsidR="00A16C7D" w:rsidRPr="00013B70" w14:paraId="37E38E6D" w14:textId="77777777" w:rsidTr="00C41B7D">
        <w:tc>
          <w:tcPr>
            <w:tcW w:w="2235" w:type="dxa"/>
            <w:shd w:val="clear" w:color="auto" w:fill="auto"/>
          </w:tcPr>
          <w:p w14:paraId="29842B49" w14:textId="77777777" w:rsidR="00A16C7D" w:rsidRPr="00013B70" w:rsidRDefault="00A16C7D" w:rsidP="00DC79B7">
            <w:pPr>
              <w:rPr>
                <w:rFonts w:eastAsia="Calibri"/>
              </w:rPr>
            </w:pPr>
            <w:r w:rsidRPr="00013B70">
              <w:rPr>
                <w:rFonts w:eastAsia="Calibri"/>
              </w:rPr>
              <w:t>Average value</w:t>
            </w:r>
          </w:p>
        </w:tc>
        <w:tc>
          <w:tcPr>
            <w:tcW w:w="1275" w:type="dxa"/>
            <w:shd w:val="clear" w:color="auto" w:fill="auto"/>
          </w:tcPr>
          <w:p w14:paraId="4E7D4877" w14:textId="77777777" w:rsidR="00A16C7D" w:rsidRPr="00013B70" w:rsidRDefault="00A16C7D" w:rsidP="00DC79B7">
            <w:pPr>
              <w:rPr>
                <w:rFonts w:eastAsia="Calibri"/>
              </w:rPr>
            </w:pPr>
            <w:r w:rsidRPr="00013B70">
              <w:rPr>
                <w:rFonts w:eastAsia="Calibri"/>
              </w:rPr>
              <w:t>8.05</w:t>
            </w:r>
          </w:p>
        </w:tc>
        <w:tc>
          <w:tcPr>
            <w:tcW w:w="750" w:type="dxa"/>
            <w:shd w:val="clear" w:color="auto" w:fill="auto"/>
          </w:tcPr>
          <w:p w14:paraId="3751D8DE" w14:textId="77777777" w:rsidR="00A16C7D" w:rsidRPr="00013B70" w:rsidRDefault="00A16C7D" w:rsidP="00DC79B7">
            <w:pPr>
              <w:rPr>
                <w:rFonts w:eastAsia="Calibri"/>
              </w:rPr>
            </w:pPr>
            <w:r w:rsidRPr="00013B70">
              <w:rPr>
                <w:rFonts w:eastAsia="Calibri"/>
              </w:rPr>
              <w:t>715</w:t>
            </w:r>
          </w:p>
        </w:tc>
        <w:tc>
          <w:tcPr>
            <w:tcW w:w="851" w:type="dxa"/>
            <w:shd w:val="clear" w:color="auto" w:fill="auto"/>
          </w:tcPr>
          <w:p w14:paraId="59F99C1B" w14:textId="77777777" w:rsidR="00A16C7D" w:rsidRPr="00013B70" w:rsidRDefault="00A16C7D" w:rsidP="00DC79B7">
            <w:pPr>
              <w:rPr>
                <w:rFonts w:eastAsia="Calibri"/>
              </w:rPr>
            </w:pPr>
            <w:r w:rsidRPr="00013B70">
              <w:rPr>
                <w:rFonts w:eastAsia="Calibri"/>
              </w:rPr>
              <w:t>0.59</w:t>
            </w:r>
          </w:p>
        </w:tc>
        <w:tc>
          <w:tcPr>
            <w:tcW w:w="992" w:type="dxa"/>
            <w:shd w:val="clear" w:color="auto" w:fill="auto"/>
          </w:tcPr>
          <w:p w14:paraId="57E6A162" w14:textId="77777777" w:rsidR="00A16C7D" w:rsidRPr="00013B70" w:rsidRDefault="00A16C7D" w:rsidP="00DC79B7">
            <w:pPr>
              <w:rPr>
                <w:rFonts w:eastAsia="Calibri"/>
              </w:rPr>
            </w:pPr>
            <w:r w:rsidRPr="00013B70">
              <w:rPr>
                <w:rFonts w:eastAsia="Calibri"/>
              </w:rPr>
              <w:t>3.37</w:t>
            </w:r>
          </w:p>
        </w:tc>
        <w:tc>
          <w:tcPr>
            <w:tcW w:w="1276" w:type="dxa"/>
            <w:shd w:val="clear" w:color="auto" w:fill="auto"/>
          </w:tcPr>
          <w:p w14:paraId="45CA03D1" w14:textId="77777777" w:rsidR="00A16C7D" w:rsidRPr="00013B70" w:rsidRDefault="00A16C7D" w:rsidP="00DC79B7">
            <w:pPr>
              <w:rPr>
                <w:rFonts w:eastAsia="Calibri"/>
              </w:rPr>
            </w:pPr>
            <w:r w:rsidRPr="00013B70">
              <w:rPr>
                <w:rFonts w:eastAsia="Calibri"/>
              </w:rPr>
              <w:t>14</w:t>
            </w:r>
          </w:p>
        </w:tc>
        <w:tc>
          <w:tcPr>
            <w:tcW w:w="1417" w:type="dxa"/>
            <w:shd w:val="clear" w:color="auto" w:fill="auto"/>
          </w:tcPr>
          <w:p w14:paraId="7201533F" w14:textId="77777777" w:rsidR="00A16C7D" w:rsidRPr="00013B70" w:rsidRDefault="00A16C7D" w:rsidP="00DC79B7">
            <w:pPr>
              <w:rPr>
                <w:rFonts w:eastAsia="Calibri"/>
              </w:rPr>
            </w:pPr>
            <w:r w:rsidRPr="00013B70">
              <w:rPr>
                <w:rFonts w:eastAsia="Calibri"/>
              </w:rPr>
              <w:t>891</w:t>
            </w:r>
          </w:p>
        </w:tc>
      </w:tr>
      <w:tr w:rsidR="00A16C7D" w:rsidRPr="00013B70" w14:paraId="14CF60E5" w14:textId="77777777" w:rsidTr="00C41B7D">
        <w:tc>
          <w:tcPr>
            <w:tcW w:w="2235" w:type="dxa"/>
            <w:shd w:val="clear" w:color="auto" w:fill="auto"/>
          </w:tcPr>
          <w:p w14:paraId="2FDBACDD" w14:textId="77777777" w:rsidR="00A16C7D" w:rsidRPr="00013B70" w:rsidRDefault="00A16C7D" w:rsidP="00DC79B7">
            <w:pPr>
              <w:rPr>
                <w:rFonts w:eastAsia="Calibri"/>
              </w:rPr>
            </w:pPr>
            <w:r w:rsidRPr="00013B70">
              <w:rPr>
                <w:rFonts w:eastAsia="Calibri"/>
              </w:rPr>
              <w:t>RMS deviation</w:t>
            </w:r>
          </w:p>
        </w:tc>
        <w:tc>
          <w:tcPr>
            <w:tcW w:w="1275" w:type="dxa"/>
            <w:shd w:val="clear" w:color="auto" w:fill="auto"/>
          </w:tcPr>
          <w:p w14:paraId="198355C8"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0.8</w:t>
            </w:r>
          </w:p>
        </w:tc>
        <w:tc>
          <w:tcPr>
            <w:tcW w:w="750" w:type="dxa"/>
            <w:shd w:val="clear" w:color="auto" w:fill="auto"/>
          </w:tcPr>
          <w:p w14:paraId="5E7E95AC"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50</w:t>
            </w:r>
          </w:p>
        </w:tc>
        <w:tc>
          <w:tcPr>
            <w:tcW w:w="851" w:type="dxa"/>
            <w:shd w:val="clear" w:color="auto" w:fill="auto"/>
          </w:tcPr>
          <w:p w14:paraId="3940D448"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0.04</w:t>
            </w:r>
          </w:p>
        </w:tc>
        <w:tc>
          <w:tcPr>
            <w:tcW w:w="992" w:type="dxa"/>
            <w:shd w:val="clear" w:color="auto" w:fill="auto"/>
          </w:tcPr>
          <w:p w14:paraId="071C9E1C"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0.39</w:t>
            </w:r>
          </w:p>
        </w:tc>
        <w:tc>
          <w:tcPr>
            <w:tcW w:w="1276" w:type="dxa"/>
            <w:shd w:val="clear" w:color="auto" w:fill="auto"/>
          </w:tcPr>
          <w:p w14:paraId="6FEA4461"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2</w:t>
            </w:r>
          </w:p>
        </w:tc>
        <w:tc>
          <w:tcPr>
            <w:tcW w:w="1417" w:type="dxa"/>
            <w:shd w:val="clear" w:color="auto" w:fill="auto"/>
          </w:tcPr>
          <w:p w14:paraId="094E1D86"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580</w:t>
            </w:r>
          </w:p>
        </w:tc>
      </w:tr>
      <w:tr w:rsidR="00A16C7D" w:rsidRPr="00013B70" w14:paraId="32AFBCEC" w14:textId="77777777" w:rsidTr="00C41B7D">
        <w:tc>
          <w:tcPr>
            <w:tcW w:w="2235" w:type="dxa"/>
            <w:shd w:val="clear" w:color="auto" w:fill="auto"/>
          </w:tcPr>
          <w:p w14:paraId="72C4E20B" w14:textId="77777777" w:rsidR="00A16C7D" w:rsidRPr="00013B70" w:rsidRDefault="00A16C7D" w:rsidP="00DC79B7">
            <w:pPr>
              <w:rPr>
                <w:rFonts w:eastAsia="Calibri"/>
              </w:rPr>
            </w:pPr>
            <w:r w:rsidRPr="00013B70">
              <w:rPr>
                <w:rFonts w:eastAsia="Calibri"/>
              </w:rPr>
              <w:t>(B) Doped (best)</w:t>
            </w:r>
          </w:p>
        </w:tc>
        <w:tc>
          <w:tcPr>
            <w:tcW w:w="1275" w:type="dxa"/>
            <w:shd w:val="clear" w:color="auto" w:fill="auto"/>
          </w:tcPr>
          <w:p w14:paraId="0620AA53" w14:textId="77777777" w:rsidR="00A16C7D" w:rsidRPr="00013B70" w:rsidRDefault="00A16C7D" w:rsidP="00DC79B7">
            <w:pPr>
              <w:rPr>
                <w:rFonts w:eastAsia="Calibri"/>
              </w:rPr>
            </w:pPr>
            <w:r w:rsidRPr="00013B70">
              <w:rPr>
                <w:rFonts w:eastAsia="Calibri"/>
              </w:rPr>
              <w:t>9.58</w:t>
            </w:r>
          </w:p>
        </w:tc>
        <w:tc>
          <w:tcPr>
            <w:tcW w:w="750" w:type="dxa"/>
            <w:shd w:val="clear" w:color="auto" w:fill="auto"/>
          </w:tcPr>
          <w:p w14:paraId="2E32DC0A" w14:textId="77777777" w:rsidR="00A16C7D" w:rsidRPr="00013B70" w:rsidRDefault="00A16C7D" w:rsidP="00DC79B7">
            <w:pPr>
              <w:rPr>
                <w:rFonts w:eastAsia="Calibri"/>
              </w:rPr>
            </w:pPr>
            <w:r w:rsidRPr="00013B70">
              <w:rPr>
                <w:rFonts w:eastAsia="Calibri"/>
              </w:rPr>
              <w:t>795</w:t>
            </w:r>
          </w:p>
        </w:tc>
        <w:tc>
          <w:tcPr>
            <w:tcW w:w="851" w:type="dxa"/>
            <w:shd w:val="clear" w:color="auto" w:fill="auto"/>
          </w:tcPr>
          <w:p w14:paraId="703033B6" w14:textId="77777777" w:rsidR="00A16C7D" w:rsidRPr="00013B70" w:rsidRDefault="00A16C7D" w:rsidP="00DC79B7">
            <w:pPr>
              <w:rPr>
                <w:rFonts w:eastAsia="Calibri"/>
              </w:rPr>
            </w:pPr>
            <w:r w:rsidRPr="00013B70">
              <w:rPr>
                <w:rFonts w:eastAsia="Calibri"/>
              </w:rPr>
              <w:t>0.63</w:t>
            </w:r>
          </w:p>
        </w:tc>
        <w:tc>
          <w:tcPr>
            <w:tcW w:w="992" w:type="dxa"/>
            <w:shd w:val="clear" w:color="auto" w:fill="auto"/>
          </w:tcPr>
          <w:p w14:paraId="043CC348" w14:textId="77777777" w:rsidR="00A16C7D" w:rsidRPr="00013B70" w:rsidRDefault="00A16C7D" w:rsidP="00DC79B7">
            <w:pPr>
              <w:rPr>
                <w:rFonts w:eastAsia="Calibri"/>
              </w:rPr>
            </w:pPr>
            <w:r w:rsidRPr="00013B70">
              <w:rPr>
                <w:rFonts w:eastAsia="Calibri"/>
              </w:rPr>
              <w:t>4.78</w:t>
            </w:r>
          </w:p>
        </w:tc>
        <w:tc>
          <w:tcPr>
            <w:tcW w:w="1276" w:type="dxa"/>
            <w:shd w:val="clear" w:color="auto" w:fill="auto"/>
          </w:tcPr>
          <w:p w14:paraId="2A1C65DE" w14:textId="77777777" w:rsidR="00A16C7D" w:rsidRPr="00013B70" w:rsidRDefault="00A16C7D" w:rsidP="00DC79B7">
            <w:pPr>
              <w:rPr>
                <w:rFonts w:eastAsia="Calibri"/>
              </w:rPr>
            </w:pPr>
            <w:r w:rsidRPr="00013B70">
              <w:rPr>
                <w:rFonts w:eastAsia="Calibri"/>
              </w:rPr>
              <w:t>12</w:t>
            </w:r>
          </w:p>
        </w:tc>
        <w:tc>
          <w:tcPr>
            <w:tcW w:w="1417" w:type="dxa"/>
            <w:shd w:val="clear" w:color="auto" w:fill="auto"/>
          </w:tcPr>
          <w:p w14:paraId="1E7CBEC8" w14:textId="77777777" w:rsidR="00A16C7D" w:rsidRPr="00013B70" w:rsidRDefault="00A16C7D" w:rsidP="00DC79B7">
            <w:pPr>
              <w:rPr>
                <w:rFonts w:eastAsia="Calibri"/>
              </w:rPr>
            </w:pPr>
            <w:r w:rsidRPr="00013B70">
              <w:rPr>
                <w:rFonts w:eastAsia="Calibri"/>
              </w:rPr>
              <w:t>608</w:t>
            </w:r>
          </w:p>
        </w:tc>
      </w:tr>
      <w:tr w:rsidR="00A16C7D" w:rsidRPr="00013B70" w14:paraId="2976927A" w14:textId="77777777" w:rsidTr="00C41B7D">
        <w:tc>
          <w:tcPr>
            <w:tcW w:w="2235" w:type="dxa"/>
            <w:shd w:val="clear" w:color="auto" w:fill="auto"/>
          </w:tcPr>
          <w:p w14:paraId="1AEF8167" w14:textId="77777777" w:rsidR="00A16C7D" w:rsidRPr="00013B70" w:rsidRDefault="00A16C7D" w:rsidP="00DC79B7">
            <w:pPr>
              <w:rPr>
                <w:rFonts w:eastAsia="Calibri"/>
              </w:rPr>
            </w:pPr>
            <w:r w:rsidRPr="00013B70">
              <w:rPr>
                <w:rFonts w:eastAsia="Calibri"/>
              </w:rPr>
              <w:t>Average value</w:t>
            </w:r>
          </w:p>
        </w:tc>
        <w:tc>
          <w:tcPr>
            <w:tcW w:w="1275" w:type="dxa"/>
            <w:shd w:val="clear" w:color="auto" w:fill="auto"/>
          </w:tcPr>
          <w:p w14:paraId="714413D2" w14:textId="77777777" w:rsidR="00A16C7D" w:rsidRPr="00013B70" w:rsidRDefault="00A16C7D" w:rsidP="00DC79B7">
            <w:pPr>
              <w:rPr>
                <w:rFonts w:eastAsia="Calibri"/>
              </w:rPr>
            </w:pPr>
            <w:r w:rsidRPr="00013B70">
              <w:rPr>
                <w:rFonts w:eastAsia="Calibri"/>
              </w:rPr>
              <w:t>9.72</w:t>
            </w:r>
          </w:p>
        </w:tc>
        <w:tc>
          <w:tcPr>
            <w:tcW w:w="750" w:type="dxa"/>
            <w:shd w:val="clear" w:color="auto" w:fill="auto"/>
          </w:tcPr>
          <w:p w14:paraId="5BB96376" w14:textId="77777777" w:rsidR="00A16C7D" w:rsidRPr="00013B70" w:rsidRDefault="00A16C7D" w:rsidP="00DC79B7">
            <w:pPr>
              <w:rPr>
                <w:rFonts w:eastAsia="Calibri"/>
              </w:rPr>
            </w:pPr>
            <w:r w:rsidRPr="00013B70">
              <w:rPr>
                <w:rFonts w:eastAsia="Calibri"/>
              </w:rPr>
              <w:t>775</w:t>
            </w:r>
          </w:p>
        </w:tc>
        <w:tc>
          <w:tcPr>
            <w:tcW w:w="851" w:type="dxa"/>
            <w:shd w:val="clear" w:color="auto" w:fill="auto"/>
          </w:tcPr>
          <w:p w14:paraId="72298F97" w14:textId="77777777" w:rsidR="00A16C7D" w:rsidRPr="00013B70" w:rsidRDefault="00A16C7D" w:rsidP="00DC79B7">
            <w:pPr>
              <w:rPr>
                <w:rFonts w:eastAsia="Calibri"/>
              </w:rPr>
            </w:pPr>
            <w:r w:rsidRPr="00013B70">
              <w:rPr>
                <w:rFonts w:eastAsia="Calibri"/>
              </w:rPr>
              <w:t>0.57</w:t>
            </w:r>
          </w:p>
        </w:tc>
        <w:tc>
          <w:tcPr>
            <w:tcW w:w="992" w:type="dxa"/>
            <w:shd w:val="clear" w:color="auto" w:fill="auto"/>
          </w:tcPr>
          <w:p w14:paraId="3F767902" w14:textId="77777777" w:rsidR="00A16C7D" w:rsidRPr="00013B70" w:rsidRDefault="00A16C7D" w:rsidP="00DC79B7">
            <w:pPr>
              <w:rPr>
                <w:rFonts w:eastAsia="Calibri"/>
              </w:rPr>
            </w:pPr>
            <w:r w:rsidRPr="00013B70">
              <w:rPr>
                <w:rFonts w:eastAsia="Calibri"/>
              </w:rPr>
              <w:t>4.22</w:t>
            </w:r>
          </w:p>
        </w:tc>
        <w:tc>
          <w:tcPr>
            <w:tcW w:w="1276" w:type="dxa"/>
            <w:shd w:val="clear" w:color="auto" w:fill="auto"/>
          </w:tcPr>
          <w:p w14:paraId="3F0D23F5" w14:textId="77777777" w:rsidR="00A16C7D" w:rsidRPr="00013B70" w:rsidRDefault="00A16C7D" w:rsidP="00DC79B7">
            <w:pPr>
              <w:rPr>
                <w:rFonts w:eastAsia="Calibri"/>
              </w:rPr>
            </w:pPr>
            <w:r w:rsidRPr="00013B70">
              <w:rPr>
                <w:rFonts w:eastAsia="Calibri"/>
              </w:rPr>
              <w:t>13</w:t>
            </w:r>
          </w:p>
        </w:tc>
        <w:tc>
          <w:tcPr>
            <w:tcW w:w="1417" w:type="dxa"/>
            <w:shd w:val="clear" w:color="auto" w:fill="auto"/>
          </w:tcPr>
          <w:p w14:paraId="76294CDC" w14:textId="77777777" w:rsidR="00A16C7D" w:rsidRPr="00013B70" w:rsidRDefault="00A16C7D" w:rsidP="00DC79B7">
            <w:pPr>
              <w:rPr>
                <w:rFonts w:eastAsia="Calibri"/>
              </w:rPr>
            </w:pPr>
            <w:r w:rsidRPr="00013B70">
              <w:rPr>
                <w:rFonts w:eastAsia="Calibri"/>
              </w:rPr>
              <w:t>340</w:t>
            </w:r>
          </w:p>
        </w:tc>
      </w:tr>
      <w:tr w:rsidR="00A16C7D" w:rsidRPr="00013B70" w14:paraId="20CCD9EC" w14:textId="77777777" w:rsidTr="00C41B7D">
        <w:tc>
          <w:tcPr>
            <w:tcW w:w="2235" w:type="dxa"/>
            <w:shd w:val="clear" w:color="auto" w:fill="auto"/>
          </w:tcPr>
          <w:p w14:paraId="44DE2438" w14:textId="77777777" w:rsidR="00A16C7D" w:rsidRPr="00013B70" w:rsidRDefault="00A16C7D" w:rsidP="00DC79B7">
            <w:pPr>
              <w:rPr>
                <w:rFonts w:eastAsia="Calibri"/>
              </w:rPr>
            </w:pPr>
            <w:r w:rsidRPr="00013B70">
              <w:rPr>
                <w:rFonts w:eastAsia="Calibri"/>
              </w:rPr>
              <w:t>RMS deviation</w:t>
            </w:r>
          </w:p>
        </w:tc>
        <w:tc>
          <w:tcPr>
            <w:tcW w:w="1275" w:type="dxa"/>
            <w:shd w:val="clear" w:color="auto" w:fill="auto"/>
          </w:tcPr>
          <w:p w14:paraId="19204047"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1.4</w:t>
            </w:r>
          </w:p>
        </w:tc>
        <w:tc>
          <w:tcPr>
            <w:tcW w:w="750" w:type="dxa"/>
            <w:shd w:val="clear" w:color="auto" w:fill="auto"/>
          </w:tcPr>
          <w:p w14:paraId="054EA5A9"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52</w:t>
            </w:r>
          </w:p>
        </w:tc>
        <w:tc>
          <w:tcPr>
            <w:tcW w:w="851" w:type="dxa"/>
            <w:shd w:val="clear" w:color="auto" w:fill="auto"/>
          </w:tcPr>
          <w:p w14:paraId="3535EAE9"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0.05</w:t>
            </w:r>
          </w:p>
        </w:tc>
        <w:tc>
          <w:tcPr>
            <w:tcW w:w="992" w:type="dxa"/>
            <w:shd w:val="clear" w:color="auto" w:fill="auto"/>
          </w:tcPr>
          <w:p w14:paraId="7081AE0E"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0.58</w:t>
            </w:r>
          </w:p>
        </w:tc>
        <w:tc>
          <w:tcPr>
            <w:tcW w:w="1276" w:type="dxa"/>
            <w:shd w:val="clear" w:color="auto" w:fill="auto"/>
          </w:tcPr>
          <w:p w14:paraId="39FF3EE1"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2</w:t>
            </w:r>
          </w:p>
        </w:tc>
        <w:tc>
          <w:tcPr>
            <w:tcW w:w="1417" w:type="dxa"/>
            <w:shd w:val="clear" w:color="auto" w:fill="auto"/>
          </w:tcPr>
          <w:p w14:paraId="101C17E1"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120</w:t>
            </w:r>
          </w:p>
        </w:tc>
      </w:tr>
      <w:tr w:rsidR="00A16C7D" w:rsidRPr="00013B70" w14:paraId="6FA0E9D8" w14:textId="77777777" w:rsidTr="00C41B7D">
        <w:tc>
          <w:tcPr>
            <w:tcW w:w="2235" w:type="dxa"/>
            <w:shd w:val="clear" w:color="auto" w:fill="auto"/>
          </w:tcPr>
          <w:p w14:paraId="6DD0FBA3" w14:textId="77777777" w:rsidR="00A16C7D" w:rsidRPr="00013B70" w:rsidRDefault="00ED6D0E" w:rsidP="00DC79B7">
            <w:pPr>
              <w:rPr>
                <w:rFonts w:eastAsia="Calibri"/>
              </w:rPr>
            </w:pPr>
            <w:r w:rsidRPr="00013B70">
              <w:rPr>
                <w:rFonts w:eastAsia="Calibri"/>
              </w:rPr>
              <w:t>(C) Doped + LiTFSI, t</w:t>
            </w:r>
            <w:r w:rsidR="00A16C7D" w:rsidRPr="00013B70">
              <w:rPr>
                <w:rFonts w:eastAsia="Calibri"/>
              </w:rPr>
              <w:t>BP (best)</w:t>
            </w:r>
          </w:p>
        </w:tc>
        <w:tc>
          <w:tcPr>
            <w:tcW w:w="1275" w:type="dxa"/>
            <w:shd w:val="clear" w:color="auto" w:fill="auto"/>
          </w:tcPr>
          <w:p w14:paraId="0552924E" w14:textId="77777777" w:rsidR="00A16C7D" w:rsidRPr="00013B70" w:rsidRDefault="00A16C7D" w:rsidP="00DC79B7">
            <w:pPr>
              <w:rPr>
                <w:rFonts w:eastAsia="Calibri"/>
              </w:rPr>
            </w:pPr>
            <w:r w:rsidRPr="00013B70">
              <w:rPr>
                <w:rFonts w:eastAsia="Calibri"/>
              </w:rPr>
              <w:t>10.54</w:t>
            </w:r>
          </w:p>
        </w:tc>
        <w:tc>
          <w:tcPr>
            <w:tcW w:w="750" w:type="dxa"/>
            <w:shd w:val="clear" w:color="auto" w:fill="auto"/>
          </w:tcPr>
          <w:p w14:paraId="4BC37800" w14:textId="77777777" w:rsidR="00A16C7D" w:rsidRPr="00013B70" w:rsidRDefault="00A16C7D" w:rsidP="00DC79B7">
            <w:pPr>
              <w:rPr>
                <w:rFonts w:eastAsia="Calibri"/>
              </w:rPr>
            </w:pPr>
            <w:r w:rsidRPr="00013B70">
              <w:rPr>
                <w:rFonts w:eastAsia="Calibri"/>
              </w:rPr>
              <w:t>805</w:t>
            </w:r>
          </w:p>
        </w:tc>
        <w:tc>
          <w:tcPr>
            <w:tcW w:w="851" w:type="dxa"/>
            <w:shd w:val="clear" w:color="auto" w:fill="auto"/>
          </w:tcPr>
          <w:p w14:paraId="24DF84A6" w14:textId="77777777" w:rsidR="00A16C7D" w:rsidRPr="00013B70" w:rsidRDefault="00A16C7D" w:rsidP="00DC79B7">
            <w:pPr>
              <w:rPr>
                <w:rFonts w:eastAsia="Calibri"/>
              </w:rPr>
            </w:pPr>
            <w:r w:rsidRPr="00013B70">
              <w:rPr>
                <w:rFonts w:eastAsia="Calibri"/>
              </w:rPr>
              <w:t>0.60</w:t>
            </w:r>
          </w:p>
        </w:tc>
        <w:tc>
          <w:tcPr>
            <w:tcW w:w="992" w:type="dxa"/>
            <w:shd w:val="clear" w:color="auto" w:fill="auto"/>
          </w:tcPr>
          <w:p w14:paraId="2DF09651" w14:textId="77777777" w:rsidR="00A16C7D" w:rsidRPr="00013B70" w:rsidRDefault="00A16C7D" w:rsidP="00DC79B7">
            <w:pPr>
              <w:rPr>
                <w:rFonts w:eastAsia="Calibri"/>
              </w:rPr>
            </w:pPr>
            <w:r w:rsidRPr="00013B70">
              <w:rPr>
                <w:rFonts w:eastAsia="Calibri"/>
              </w:rPr>
              <w:t>5.10</w:t>
            </w:r>
          </w:p>
        </w:tc>
        <w:tc>
          <w:tcPr>
            <w:tcW w:w="1276" w:type="dxa"/>
            <w:shd w:val="clear" w:color="auto" w:fill="auto"/>
          </w:tcPr>
          <w:p w14:paraId="01C37C3E" w14:textId="77777777" w:rsidR="00A16C7D" w:rsidRPr="00013B70" w:rsidRDefault="00A16C7D" w:rsidP="00DC79B7">
            <w:pPr>
              <w:rPr>
                <w:rFonts w:eastAsia="Calibri"/>
              </w:rPr>
            </w:pPr>
            <w:r w:rsidRPr="00013B70">
              <w:rPr>
                <w:rFonts w:eastAsia="Calibri"/>
              </w:rPr>
              <w:t>12</w:t>
            </w:r>
          </w:p>
        </w:tc>
        <w:tc>
          <w:tcPr>
            <w:tcW w:w="1417" w:type="dxa"/>
            <w:shd w:val="clear" w:color="auto" w:fill="auto"/>
          </w:tcPr>
          <w:p w14:paraId="43820FB2" w14:textId="77777777" w:rsidR="00A16C7D" w:rsidRPr="00013B70" w:rsidRDefault="00A16C7D" w:rsidP="00DC79B7">
            <w:pPr>
              <w:rPr>
                <w:rFonts w:eastAsia="Calibri"/>
              </w:rPr>
            </w:pPr>
            <w:r w:rsidRPr="00013B70">
              <w:rPr>
                <w:rFonts w:eastAsia="Calibri"/>
              </w:rPr>
              <w:t>272</w:t>
            </w:r>
          </w:p>
        </w:tc>
      </w:tr>
      <w:tr w:rsidR="00A16C7D" w:rsidRPr="00013B70" w14:paraId="7EDBF8EF" w14:textId="77777777" w:rsidTr="00C41B7D">
        <w:tc>
          <w:tcPr>
            <w:tcW w:w="2235" w:type="dxa"/>
            <w:shd w:val="clear" w:color="auto" w:fill="auto"/>
          </w:tcPr>
          <w:p w14:paraId="0B37ED92" w14:textId="77777777" w:rsidR="00A16C7D" w:rsidRPr="00013B70" w:rsidRDefault="00A16C7D" w:rsidP="00DC79B7">
            <w:pPr>
              <w:rPr>
                <w:rFonts w:eastAsia="Calibri"/>
              </w:rPr>
            </w:pPr>
            <w:r w:rsidRPr="00013B70">
              <w:rPr>
                <w:rFonts w:eastAsia="Calibri"/>
              </w:rPr>
              <w:t>Average value</w:t>
            </w:r>
          </w:p>
        </w:tc>
        <w:tc>
          <w:tcPr>
            <w:tcW w:w="1275" w:type="dxa"/>
            <w:shd w:val="clear" w:color="auto" w:fill="auto"/>
          </w:tcPr>
          <w:p w14:paraId="7BA1B54E" w14:textId="77777777" w:rsidR="00A16C7D" w:rsidRPr="00013B70" w:rsidRDefault="00A16C7D" w:rsidP="00DC79B7">
            <w:pPr>
              <w:rPr>
                <w:rFonts w:eastAsia="Calibri"/>
              </w:rPr>
            </w:pPr>
            <w:r w:rsidRPr="00013B70">
              <w:rPr>
                <w:rFonts w:eastAsia="Calibri"/>
              </w:rPr>
              <w:t>11.24</w:t>
            </w:r>
          </w:p>
        </w:tc>
        <w:tc>
          <w:tcPr>
            <w:tcW w:w="750" w:type="dxa"/>
            <w:shd w:val="clear" w:color="auto" w:fill="auto"/>
          </w:tcPr>
          <w:p w14:paraId="05B5652E" w14:textId="77777777" w:rsidR="00A16C7D" w:rsidRPr="00013B70" w:rsidRDefault="00A16C7D" w:rsidP="00DC79B7">
            <w:pPr>
              <w:rPr>
                <w:rFonts w:eastAsia="Calibri"/>
              </w:rPr>
            </w:pPr>
            <w:r w:rsidRPr="00013B70">
              <w:rPr>
                <w:rFonts w:eastAsia="Calibri"/>
              </w:rPr>
              <w:t>815</w:t>
            </w:r>
          </w:p>
        </w:tc>
        <w:tc>
          <w:tcPr>
            <w:tcW w:w="851" w:type="dxa"/>
            <w:shd w:val="clear" w:color="auto" w:fill="auto"/>
          </w:tcPr>
          <w:p w14:paraId="1AF7424C" w14:textId="77777777" w:rsidR="00A16C7D" w:rsidRPr="00013B70" w:rsidRDefault="00A16C7D" w:rsidP="00DC79B7">
            <w:pPr>
              <w:rPr>
                <w:rFonts w:eastAsia="Calibri"/>
              </w:rPr>
            </w:pPr>
            <w:r w:rsidRPr="00013B70">
              <w:rPr>
                <w:rFonts w:eastAsia="Calibri"/>
              </w:rPr>
              <w:t>0.48</w:t>
            </w:r>
          </w:p>
        </w:tc>
        <w:tc>
          <w:tcPr>
            <w:tcW w:w="992" w:type="dxa"/>
            <w:shd w:val="clear" w:color="auto" w:fill="auto"/>
          </w:tcPr>
          <w:p w14:paraId="1AB71403" w14:textId="77777777" w:rsidR="00A16C7D" w:rsidRPr="00013B70" w:rsidRDefault="00A16C7D" w:rsidP="00DC79B7">
            <w:pPr>
              <w:rPr>
                <w:rFonts w:eastAsia="Calibri"/>
              </w:rPr>
            </w:pPr>
            <w:r w:rsidRPr="00013B70">
              <w:rPr>
                <w:rFonts w:eastAsia="Calibri"/>
              </w:rPr>
              <w:t>4.39</w:t>
            </w:r>
          </w:p>
        </w:tc>
        <w:tc>
          <w:tcPr>
            <w:tcW w:w="1276" w:type="dxa"/>
            <w:shd w:val="clear" w:color="auto" w:fill="auto"/>
          </w:tcPr>
          <w:p w14:paraId="7C87659E" w14:textId="77777777" w:rsidR="00A16C7D" w:rsidRPr="00013B70" w:rsidRDefault="00A16C7D" w:rsidP="00DC79B7">
            <w:pPr>
              <w:rPr>
                <w:rFonts w:eastAsia="Calibri"/>
              </w:rPr>
            </w:pPr>
            <w:r w:rsidRPr="00013B70">
              <w:rPr>
                <w:rFonts w:eastAsia="Calibri"/>
              </w:rPr>
              <w:t>15</w:t>
            </w:r>
          </w:p>
        </w:tc>
        <w:tc>
          <w:tcPr>
            <w:tcW w:w="1417" w:type="dxa"/>
            <w:shd w:val="clear" w:color="auto" w:fill="auto"/>
          </w:tcPr>
          <w:p w14:paraId="715256E1" w14:textId="77777777" w:rsidR="00A16C7D" w:rsidRPr="00013B70" w:rsidRDefault="00A16C7D" w:rsidP="00DC79B7">
            <w:pPr>
              <w:rPr>
                <w:rFonts w:eastAsia="Calibri"/>
              </w:rPr>
            </w:pPr>
            <w:r w:rsidRPr="00013B70">
              <w:rPr>
                <w:rFonts w:eastAsia="Calibri"/>
              </w:rPr>
              <w:t>149</w:t>
            </w:r>
          </w:p>
        </w:tc>
      </w:tr>
      <w:tr w:rsidR="00A16C7D" w:rsidRPr="00013B70" w14:paraId="12551DFC" w14:textId="77777777" w:rsidTr="00C41B7D">
        <w:tc>
          <w:tcPr>
            <w:tcW w:w="2235" w:type="dxa"/>
            <w:shd w:val="clear" w:color="auto" w:fill="auto"/>
          </w:tcPr>
          <w:p w14:paraId="57E9EB20" w14:textId="77777777" w:rsidR="00A16C7D" w:rsidRPr="00013B70" w:rsidRDefault="00A16C7D" w:rsidP="00DC79B7">
            <w:pPr>
              <w:rPr>
                <w:rFonts w:eastAsia="Calibri"/>
              </w:rPr>
            </w:pPr>
            <w:r w:rsidRPr="00013B70">
              <w:rPr>
                <w:rFonts w:eastAsia="Calibri"/>
              </w:rPr>
              <w:t>RMS deviation</w:t>
            </w:r>
          </w:p>
        </w:tc>
        <w:tc>
          <w:tcPr>
            <w:tcW w:w="1275" w:type="dxa"/>
            <w:shd w:val="clear" w:color="auto" w:fill="auto"/>
          </w:tcPr>
          <w:p w14:paraId="43EDFFAB"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0.9</w:t>
            </w:r>
          </w:p>
        </w:tc>
        <w:tc>
          <w:tcPr>
            <w:tcW w:w="750" w:type="dxa"/>
            <w:shd w:val="clear" w:color="auto" w:fill="auto"/>
          </w:tcPr>
          <w:p w14:paraId="1C76232F"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10</w:t>
            </w:r>
          </w:p>
        </w:tc>
        <w:tc>
          <w:tcPr>
            <w:tcW w:w="851" w:type="dxa"/>
            <w:shd w:val="clear" w:color="auto" w:fill="auto"/>
          </w:tcPr>
          <w:p w14:paraId="7B30704D"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0.08</w:t>
            </w:r>
          </w:p>
        </w:tc>
        <w:tc>
          <w:tcPr>
            <w:tcW w:w="992" w:type="dxa"/>
            <w:shd w:val="clear" w:color="auto" w:fill="auto"/>
          </w:tcPr>
          <w:p w14:paraId="0C513CF3"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0.50</w:t>
            </w:r>
          </w:p>
        </w:tc>
        <w:tc>
          <w:tcPr>
            <w:tcW w:w="1276" w:type="dxa"/>
            <w:shd w:val="clear" w:color="auto" w:fill="auto"/>
          </w:tcPr>
          <w:p w14:paraId="239BFD3D"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3</w:t>
            </w:r>
          </w:p>
        </w:tc>
        <w:tc>
          <w:tcPr>
            <w:tcW w:w="1417" w:type="dxa"/>
            <w:shd w:val="clear" w:color="auto" w:fill="auto"/>
          </w:tcPr>
          <w:p w14:paraId="324EC129"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66</w:t>
            </w:r>
          </w:p>
        </w:tc>
      </w:tr>
    </w:tbl>
    <w:p w14:paraId="666C0916" w14:textId="38D40042" w:rsidR="00A268F2" w:rsidRPr="00013B70" w:rsidRDefault="00A268F2" w:rsidP="00A268F2">
      <w:r w:rsidRPr="00882BE5">
        <w:t xml:space="preserve">(See sub-sections </w:t>
      </w:r>
      <w:r w:rsidRPr="00882BE5">
        <w:fldChar w:fldCharType="begin"/>
      </w:r>
      <w:r w:rsidRPr="00882BE5">
        <w:instrText xml:space="preserve"> REF _Ref476850113 \w \h  \* MERGEFORMAT </w:instrText>
      </w:r>
      <w:r w:rsidRPr="00882BE5">
        <w:fldChar w:fldCharType="separate"/>
      </w:r>
      <w:r w:rsidR="009B4740">
        <w:t>5.5.1</w:t>
      </w:r>
      <w:r w:rsidRPr="00882BE5">
        <w:fldChar w:fldCharType="end"/>
      </w:r>
      <w:r w:rsidRPr="00882BE5">
        <w:t xml:space="preserve"> and </w:t>
      </w:r>
      <w:r w:rsidRPr="00882BE5">
        <w:fldChar w:fldCharType="begin"/>
      </w:r>
      <w:r w:rsidRPr="00882BE5">
        <w:instrText xml:space="preserve"> REF _Ref476850164 \w \h  \* MERGEFORMAT </w:instrText>
      </w:r>
      <w:r w:rsidRPr="00882BE5">
        <w:fldChar w:fldCharType="separate"/>
      </w:r>
      <w:r w:rsidR="009B4740">
        <w:t>6.2.2</w:t>
      </w:r>
      <w:r w:rsidRPr="00882BE5">
        <w:fldChar w:fldCharType="end"/>
      </w:r>
      <w:r w:rsidRPr="00882BE5">
        <w:t xml:space="preserve"> of the current review on further information for Ref. [117]).</w:t>
      </w:r>
    </w:p>
    <w:p w14:paraId="59A58834" w14:textId="30D4A10B" w:rsidR="00EC20B6" w:rsidRPr="00A55F3C" w:rsidRDefault="00DE3342" w:rsidP="00681D44">
      <w:r w:rsidRPr="00882BE5">
        <w:t xml:space="preserve">In order to address </w:t>
      </w:r>
      <w:r w:rsidR="00D964D4" w:rsidRPr="00882BE5">
        <w:t>Spiro-MeOTAD</w:t>
      </w:r>
      <w:r w:rsidRPr="00882BE5">
        <w:t xml:space="preserve"> degradation as a result of </w:t>
      </w:r>
      <w:r w:rsidR="006830A2" w:rsidRPr="00882BE5">
        <w:t>the lithium migration and moisture stability problems</w:t>
      </w:r>
      <w:r w:rsidRPr="00882BE5">
        <w:t xml:space="preserve">, a hydrophobic HTM was </w:t>
      </w:r>
      <w:r w:rsidR="00BB7232" w:rsidRPr="00882BE5">
        <w:t xml:space="preserve">used; </w:t>
      </w:r>
      <w:r w:rsidR="00681D44" w:rsidRPr="00882BE5">
        <w:t>9-(2-ethylhexyl</w:t>
      </w:r>
      <w:r w:rsidR="00681D44" w:rsidRPr="00013B70">
        <w:t>)-</w:t>
      </w:r>
      <w:r w:rsidR="00681D44" w:rsidRPr="00013B70">
        <w:rPr>
          <w:i/>
        </w:rPr>
        <w:t>N,N,N,N</w:t>
      </w:r>
      <w:r w:rsidR="00681D44" w:rsidRPr="00013B70">
        <w:t>-</w:t>
      </w:r>
      <w:r w:rsidR="00681D44" w:rsidRPr="00A55F3C">
        <w:t>tetrakis(4-methoxyphenyl)-9</w:t>
      </w:r>
      <w:r w:rsidR="00681D44" w:rsidRPr="00A55F3C">
        <w:rPr>
          <w:i/>
        </w:rPr>
        <w:t>H</w:t>
      </w:r>
      <w:r w:rsidR="00681D44" w:rsidRPr="00A55F3C">
        <w:t xml:space="preserve">-carbazole-2,7-diamine </w:t>
      </w:r>
      <w:r w:rsidR="00B666AB" w:rsidRPr="00A55F3C">
        <w:t>(EH44)</w:t>
      </w:r>
      <w:r w:rsidR="00E168E0" w:rsidRPr="00A55F3C">
        <w:t xml:space="preserve">, </w:t>
      </w:r>
      <w:r w:rsidR="0092633E" w:rsidRPr="00A55F3C">
        <w:t xml:space="preserve">which was additionally doped with the HTM </w:t>
      </w:r>
      <w:r w:rsidR="00B666AB" w:rsidRPr="00A55F3C">
        <w:t>EH44</w:t>
      </w:r>
      <w:r w:rsidR="00950A00" w:rsidRPr="00A55F3C">
        <w:t>, and</w:t>
      </w:r>
      <w:r w:rsidR="00B666AB" w:rsidRPr="00A55F3C">
        <w:t xml:space="preserve"> mixed with </w:t>
      </w:r>
      <w:r w:rsidR="00814818" w:rsidRPr="00A55F3C">
        <w:t>s</w:t>
      </w:r>
      <w:r w:rsidR="009B4524" w:rsidRPr="00A55F3C">
        <w:t>ilver bis(trifluoromethanesulfonyl)imide (</w:t>
      </w:r>
      <w:r w:rsidR="00E168E0" w:rsidRPr="00A55F3C">
        <w:t>Ag</w:t>
      </w:r>
      <w:r w:rsidR="009B4524" w:rsidRPr="00A55F3C">
        <w:t xml:space="preserve">TFSI) </w:t>
      </w:r>
      <w:r w:rsidR="00B666AB" w:rsidRPr="00A55F3C">
        <w:t xml:space="preserve">to make (EH44-ox) </w:t>
      </w:r>
      <w:r w:rsidR="00E056A5" w:rsidRPr="00A55F3C">
        <w:fldChar w:fldCharType="begin" w:fldLock="1"/>
      </w:r>
      <w:r w:rsidR="00656764">
        <w:instrText>ADDIN CSL_CITATION {"citationItems":[{"id":"ITEM-1","itemData":{"DOI":"10.1038/s41560-017-0067-y","ISSN":"2058-7546","abstract":"S olution-processed organic–inorganic halide perovskite semi-conductors of the chemical formula ABX 3 have been 'redis-covered' 1,2 for their remarkable optoelectronic properties 3 , most notably the ability to produce a large photopotential even with substantial structural defects. The power conversion efficiency (PCE) of perovskite solar cells is now on par with that of commer-cial photovoltaic modules 4 , but long-term stability remains a criti-cal hurdle for commercialization 5,6 . Significant attention has been brought towards improving the stability of the devices 6–10 , but the combined effects of moisture, oxygen and light remain problematic. Key factors in understanding the fundamental degradation mecha-nisms of the various perovskite active layers (PALs) are now being discovered. In the case of methylammonium (CH 3 NH 3 + (MA)) lead triiodide, the thermal degradation 11–13 , reactions with oxygen, atmo-spheric water 14–16 and light-and radiation-induced instability 17,18 have been extensively studied. Formamidinium (CH(NH 2) 2 + (FA)) lead triiodide and caesium lead triiodide, although composition-ally more stable than MAPbI 3 , have both a photoactive phase and a wider bandgap, but undesired hexagonal or orthorhombic phases, respectively 19,20 . Although phase stabilization of CsPbI 3 has been achieved through nanostructuring 21 , the highest-efficiency single-junction solar cells benefit from complexed A-and X-site composi-tions of FAPbI 3 (for example, FA x MA y Cs 1-x-y Pb(I 1-z Br z) 3 , where x is large and z is small) because of the improved compositional stability compared with that of MAPbI 3 and improved phase stability com-pared with those of FAPbI 3 and CsPbI 3 (refs 8,19,22). An improved PAL stability is integral to an improved device reli-ability 23 , yet further gains are necessary and can be achieved within the device stack as a whole. Previous studies have indicated that the electron transport and hole transport materials (ETM and HTM, respectively)—which serve as charge-selective extraction layers— and the metal electrodes used in the devices are critical to device stability 6,24–26 , which makes it critical to address all of these compo-nents in concert to understand their relative importance towards degradation and mitigate the prominent interface-specific degrada-tion mechanisms. Using a single formulation PAL, beginning at the most common perovskite solar cell device architecture, TiO 2 /PAL/ spiro-OMeTAD/Au (spiro-OMeTAD…","author":[{"dropping-particle":"","family":"Christians","given":"Jeffrey A.","non-dropping-particle":"","parse-names":false,"suffix":""},{"dropping-particle":"","family":"Schulz","given":"Philip","non-dropping-particle":"","parse-names":false,"suffix":""},{"dropping-particle":"","family":"Tinkham","given":"Jonathan S.","non-dropping-particle":"","parse-names":false,"suffix":""},{"dropping-particle":"","family":"Schloemer","given":"Tracy H.","non-dropping-particle":"","parse-names":false,"suffix":""},{"dropping-particle":"","family":"Harvey","given":"Steven P.","non-dropping-particle":"","parse-names":false,"suffix":""},{"dropping-particle":"","family":"Tremolet de Villers","given":"Bertrand J.","non-dropping-particle":"","parse-names":false,"suffix":""},{"dropping-particle":"","family":"Sellinger","given":"Alan","non-dropping-particle":"","parse-names":false,"suffix":""},{"dropping-particle":"","family":"Berry","given":"Joseph J.","non-dropping-particle":"","parse-names":false,"suffix":""},{"dropping-particle":"","family":"Luther","given":"Joseph M.","non-dropping-particle":"","parse-names":false,"suffix":""}],"container-title":"Nature Energy","id":"ITEM-1","issue":"1","issued":{"date-parts":[["2018","1","9"]]},"page":"68-74","publisher":"Nature Publishing Group","title":"Tailored interfaces of unencapsulated perovskite solar cells for &amp;gt;1,000 hour operational stability","type":"article-journal","volume":"3"},"uris":["http://www.mendeley.com/documents/?uuid=efcaeba2-c69c-49da-bbb4-f3d001308fda"]}],"mendeley":{"formattedCitation":"[118]","plainTextFormattedCitation":"[118]","previouslyFormattedCitation":"[118]"},"properties":{"noteIndex":0},"schema":"https://github.com/citation-style-language/schema/raw/master/csl-citation.json"}</w:instrText>
      </w:r>
      <w:r w:rsidR="00E056A5" w:rsidRPr="00A55F3C">
        <w:fldChar w:fldCharType="separate"/>
      </w:r>
      <w:r w:rsidR="00FE640A" w:rsidRPr="00FE640A">
        <w:rPr>
          <w:noProof/>
        </w:rPr>
        <w:t>[118]</w:t>
      </w:r>
      <w:r w:rsidR="00E056A5" w:rsidRPr="00A55F3C">
        <w:fldChar w:fldCharType="end"/>
      </w:r>
      <w:r w:rsidR="00BB7232" w:rsidRPr="00A55F3C">
        <w:t>.</w:t>
      </w:r>
      <w:r w:rsidR="008C7066" w:rsidRPr="00A55F3C">
        <w:t xml:space="preserve"> </w:t>
      </w:r>
      <w:r w:rsidR="004353E9" w:rsidRPr="00A55F3C">
        <w:t>The optimal EH44 thickness for the c</w:t>
      </w:r>
      <w:r w:rsidR="00950A00" w:rsidRPr="00A55F3C">
        <w:t xml:space="preserve">ell architecture: </w:t>
      </w:r>
      <w:r w:rsidR="00396977" w:rsidRPr="00A55F3C">
        <w:t>FTO/</w:t>
      </w:r>
      <w:r w:rsidR="002E40B1" w:rsidRPr="00A55F3C">
        <w:t>TiO</w:t>
      </w:r>
      <w:r w:rsidR="002E40B1" w:rsidRPr="00A55F3C">
        <w:rPr>
          <w:vertAlign w:val="subscript"/>
        </w:rPr>
        <w:t>2</w:t>
      </w:r>
      <w:r w:rsidR="002E40B1" w:rsidRPr="00A55F3C">
        <w:t>/</w:t>
      </w:r>
      <w:r w:rsidR="0097285B" w:rsidRPr="00A55F3C">
        <w:t>(CH</w:t>
      </w:r>
      <w:r w:rsidR="0097285B" w:rsidRPr="00A55F3C">
        <w:rPr>
          <w:vertAlign w:val="subscript"/>
        </w:rPr>
        <w:t>5</w:t>
      </w:r>
      <w:r w:rsidR="0097285B" w:rsidRPr="00A55F3C">
        <w:t>IN</w:t>
      </w:r>
      <w:r w:rsidR="0097285B" w:rsidRPr="00A55F3C">
        <w:rPr>
          <w:vertAlign w:val="subscript"/>
        </w:rPr>
        <w:t>2</w:t>
      </w:r>
      <w:r w:rsidR="0097285B" w:rsidRPr="00A55F3C">
        <w:t>)</w:t>
      </w:r>
      <w:r w:rsidR="0097285B" w:rsidRPr="00A55F3C">
        <w:rPr>
          <w:vertAlign w:val="subscript"/>
        </w:rPr>
        <w:t>x</w:t>
      </w:r>
      <w:r w:rsidR="0097285B" w:rsidRPr="00A55F3C">
        <w:t>(CH</w:t>
      </w:r>
      <w:r w:rsidR="0097285B" w:rsidRPr="00A55F3C">
        <w:rPr>
          <w:vertAlign w:val="subscript"/>
        </w:rPr>
        <w:t>3</w:t>
      </w:r>
      <w:r w:rsidR="0097285B" w:rsidRPr="00A55F3C">
        <w:t>NH</w:t>
      </w:r>
      <w:r w:rsidR="0097285B" w:rsidRPr="00A55F3C">
        <w:rPr>
          <w:vertAlign w:val="subscript"/>
        </w:rPr>
        <w:t>3</w:t>
      </w:r>
      <w:r w:rsidR="0097285B" w:rsidRPr="00A55F3C">
        <w:t>)</w:t>
      </w:r>
      <w:r w:rsidR="0097285B" w:rsidRPr="00A55F3C">
        <w:rPr>
          <w:vertAlign w:val="subscript"/>
        </w:rPr>
        <w:t>y</w:t>
      </w:r>
      <w:r w:rsidR="0097285B" w:rsidRPr="00A55F3C">
        <w:t>Cs</w:t>
      </w:r>
      <w:r w:rsidR="0097285B" w:rsidRPr="00A55F3C">
        <w:rPr>
          <w:vertAlign w:val="subscript"/>
        </w:rPr>
        <w:t>1-x-y</w:t>
      </w:r>
      <w:r w:rsidR="00851D7E" w:rsidRPr="00A55F3C">
        <w:t>Pb(I</w:t>
      </w:r>
      <w:r w:rsidR="0097285B" w:rsidRPr="00A55F3C">
        <w:rPr>
          <w:vertAlign w:val="subscript"/>
        </w:rPr>
        <w:t>z</w:t>
      </w:r>
      <w:r w:rsidR="0097285B" w:rsidRPr="00A55F3C">
        <w:t>,</w:t>
      </w:r>
      <w:r w:rsidR="00851D7E" w:rsidRPr="00A55F3C">
        <w:t xml:space="preserve"> </w:t>
      </w:r>
      <w:r w:rsidR="0097285B" w:rsidRPr="00A55F3C">
        <w:t>Br</w:t>
      </w:r>
      <w:r w:rsidR="0097285B" w:rsidRPr="00A55F3C">
        <w:rPr>
          <w:vertAlign w:val="subscript"/>
        </w:rPr>
        <w:t>1-z</w:t>
      </w:r>
      <w:r w:rsidR="0097285B" w:rsidRPr="00A55F3C">
        <w:t>)</w:t>
      </w:r>
      <w:r w:rsidR="0097285B" w:rsidRPr="00A55F3C">
        <w:rPr>
          <w:vertAlign w:val="subscript"/>
        </w:rPr>
        <w:t>3</w:t>
      </w:r>
      <w:r w:rsidR="002E40B1" w:rsidRPr="00A55F3C">
        <w:t>/EH44/Au</w:t>
      </w:r>
      <w:r w:rsidR="00CD7AC9" w:rsidRPr="00A55F3C">
        <w:t xml:space="preserve">, </w:t>
      </w:r>
      <w:r w:rsidR="004353E9" w:rsidRPr="00A55F3C">
        <w:t xml:space="preserve">was </w:t>
      </w:r>
      <w:r w:rsidR="008C7066" w:rsidRPr="00A55F3C">
        <w:t>60</w:t>
      </w:r>
      <w:r w:rsidR="00790F3B" w:rsidRPr="00A55F3C">
        <w:t xml:space="preserve"> </w:t>
      </w:r>
      <w:r w:rsidR="008C7066" w:rsidRPr="00A55F3C">
        <w:t xml:space="preserve">nm, </w:t>
      </w:r>
      <w:r w:rsidR="00514BB2" w:rsidRPr="00A55F3C">
        <w:t xml:space="preserve">with </w:t>
      </w:r>
      <w:r w:rsidR="00ED6D0E" w:rsidRPr="00A55F3C">
        <w:t>t</w:t>
      </w:r>
      <w:r w:rsidR="00514BB2" w:rsidRPr="00A55F3C">
        <w:t>BP and EH44-ox</w:t>
      </w:r>
      <w:r w:rsidR="00396977" w:rsidRPr="00A55F3C">
        <w:t>.</w:t>
      </w:r>
      <w:r w:rsidR="00514BB2" w:rsidRPr="00A55F3C">
        <w:t xml:space="preserve"> </w:t>
      </w:r>
      <w:r w:rsidR="00396977" w:rsidRPr="00A55F3C">
        <w:t xml:space="preserve">The stability test </w:t>
      </w:r>
      <w:r w:rsidR="00596027" w:rsidRPr="00A55F3C">
        <w:t xml:space="preserve">on the devices </w:t>
      </w:r>
      <w:r w:rsidR="007B2524" w:rsidRPr="00A55F3C">
        <w:t xml:space="preserve">was </w:t>
      </w:r>
      <w:r w:rsidR="00396977" w:rsidRPr="00A55F3C">
        <w:t xml:space="preserve">static resistive load at </w:t>
      </w:r>
      <w:r w:rsidR="008B1716" w:rsidRPr="00A55F3C">
        <w:t xml:space="preserve">approximately </w:t>
      </w:r>
      <w:r w:rsidR="00396977" w:rsidRPr="00A55F3C">
        <w:t>510 Ω</w:t>
      </w:r>
      <w:r w:rsidR="00596027" w:rsidRPr="00A55F3C">
        <w:t>, 30</w:t>
      </w:r>
      <w:r w:rsidR="00E109F0" w:rsidRPr="00A55F3C">
        <w:t>°C</w:t>
      </w:r>
      <w:r w:rsidR="00596027" w:rsidRPr="00A55F3C">
        <w:t xml:space="preserve">, </w:t>
      </w:r>
      <w:r w:rsidR="00F329B4" w:rsidRPr="00A55F3C">
        <w:t xml:space="preserve">160 </w:t>
      </w:r>
      <w:r w:rsidR="0055410D" w:rsidRPr="00A55F3C">
        <w:t>h</w:t>
      </w:r>
      <w:r w:rsidR="00FE792A" w:rsidRPr="00A55F3C">
        <w:t xml:space="preserve">, </w:t>
      </w:r>
      <w:r w:rsidR="00B11F04" w:rsidRPr="00A55F3C">
        <w:t xml:space="preserve">1 </w:t>
      </w:r>
      <w:r w:rsidR="00F329B4" w:rsidRPr="00A55F3C">
        <w:t>s</w:t>
      </w:r>
      <w:r w:rsidR="00FE792A" w:rsidRPr="00A55F3C">
        <w:t xml:space="preserve">un, </w:t>
      </w:r>
      <w:r w:rsidR="00CD7AC9" w:rsidRPr="00A55F3C">
        <w:t>voltage scan 60</w:t>
      </w:r>
      <w:r w:rsidR="00901361" w:rsidRPr="00A55F3C">
        <w:t xml:space="preserve"> </w:t>
      </w:r>
      <w:r w:rsidR="00CD7AC9" w:rsidRPr="00A55F3C">
        <w:t>mV</w:t>
      </w:r>
      <w:r w:rsidR="00FE792A" w:rsidRPr="00A55F3C">
        <w:t xml:space="preserve">/s every 30 </w:t>
      </w:r>
      <w:r w:rsidR="003C19A1" w:rsidRPr="00A55F3C">
        <w:t>min</w:t>
      </w:r>
      <w:r w:rsidR="00FE792A" w:rsidRPr="00A55F3C">
        <w:t xml:space="preserve"> from</w:t>
      </w:r>
      <w:r w:rsidR="00FE792A" w:rsidRPr="00013B70">
        <w:t xml:space="preserve"> </w:t>
      </w:r>
      <w:r w:rsidR="00FE792A" w:rsidRPr="00A55F3C">
        <w:t>forward to reverse bias</w:t>
      </w:r>
      <w:r w:rsidR="00993F47" w:rsidRPr="00A55F3C">
        <w:t>, 12</w:t>
      </w:r>
      <w:r w:rsidR="00CD1F6A" w:rsidRPr="00A55F3C">
        <w:t>-</w:t>
      </w:r>
      <w:r w:rsidR="00993F47" w:rsidRPr="00A55F3C">
        <w:t>22</w:t>
      </w:r>
      <w:r w:rsidR="00FA489B" w:rsidRPr="00A55F3C">
        <w:t>% humidity</w:t>
      </w:r>
      <w:r w:rsidR="00881BD3" w:rsidRPr="00A55F3C">
        <w:t>, ambient atmosphere</w:t>
      </w:r>
      <w:r w:rsidR="00EC20B6" w:rsidRPr="00A55F3C">
        <w:t>.</w:t>
      </w:r>
    </w:p>
    <w:p w14:paraId="3E670C5B" w14:textId="77777777" w:rsidR="00DE3342" w:rsidRPr="00A55F3C" w:rsidRDefault="00A822F9" w:rsidP="00681D44">
      <w:r w:rsidRPr="00A55F3C">
        <w:t xml:space="preserve">The initial performance of the </w:t>
      </w:r>
      <w:r w:rsidR="00D964D4" w:rsidRPr="00A55F3C">
        <w:t>Spiro-MeOTAD</w:t>
      </w:r>
      <w:r w:rsidRPr="00A55F3C">
        <w:t xml:space="preserve"> cells </w:t>
      </w:r>
      <w:r w:rsidR="00AC6484" w:rsidRPr="00A55F3C">
        <w:t xml:space="preserve">was </w:t>
      </w:r>
      <w:r w:rsidR="002F266F" w:rsidRPr="00A55F3C">
        <w:t>17.32</w:t>
      </w:r>
      <w:r w:rsidR="00EC20B6" w:rsidRPr="00A55F3C">
        <w:t xml:space="preserve"> ±</w:t>
      </w:r>
      <w:r w:rsidR="00843565" w:rsidRPr="00A55F3C">
        <w:t xml:space="preserve"> </w:t>
      </w:r>
      <w:r w:rsidR="00EC20B6" w:rsidRPr="00A55F3C">
        <w:t>0.26</w:t>
      </w:r>
      <w:r w:rsidR="002F266F" w:rsidRPr="00A55F3C">
        <w:t xml:space="preserve">% efficient while the EH44 cells were 16.35 </w:t>
      </w:r>
      <w:r w:rsidR="00EC20B6" w:rsidRPr="00A55F3C">
        <w:t>± 0.23</w:t>
      </w:r>
      <w:r w:rsidR="009E3A8E" w:rsidRPr="00A55F3C">
        <w:t>%</w:t>
      </w:r>
      <w:r w:rsidR="00EC20B6" w:rsidRPr="00A55F3C">
        <w:t xml:space="preserve"> </w:t>
      </w:r>
      <w:r w:rsidR="002F266F" w:rsidRPr="00A55F3C">
        <w:t>efficient.</w:t>
      </w:r>
      <w:r w:rsidR="00EC20B6" w:rsidRPr="00A55F3C">
        <w:t xml:space="preserve"> </w:t>
      </w:r>
      <w:r w:rsidR="00E5269F" w:rsidRPr="00A55F3C">
        <w:t xml:space="preserve">There was an initial degradation seen </w:t>
      </w:r>
      <w:r w:rsidR="004E6D0E" w:rsidRPr="00A55F3C">
        <w:t xml:space="preserve">with both dropping to </w:t>
      </w:r>
      <w:r w:rsidRPr="00A55F3C">
        <w:t xml:space="preserve">80% of initial efficiency after 20 </w:t>
      </w:r>
      <w:r w:rsidR="0055410D" w:rsidRPr="00A55F3C">
        <w:t>h</w:t>
      </w:r>
      <w:r w:rsidR="00637468" w:rsidRPr="00A55F3C">
        <w:t>,</w:t>
      </w:r>
      <w:r w:rsidRPr="00A55F3C">
        <w:t xml:space="preserve"> </w:t>
      </w:r>
      <w:r w:rsidR="004851BF" w:rsidRPr="00A55F3C">
        <w:t>a</w:t>
      </w:r>
      <w:r w:rsidR="00E5269F" w:rsidRPr="00A55F3C">
        <w:t xml:space="preserve">fter which </w:t>
      </w:r>
      <w:r w:rsidR="00D964D4" w:rsidRPr="00A55F3C">
        <w:t>Spiro-MeOTAD</w:t>
      </w:r>
      <w:r w:rsidR="00E5269F" w:rsidRPr="00A55F3C">
        <w:t xml:space="preserve"> based cells degraded faster than the EH44 cells</w:t>
      </w:r>
      <w:r w:rsidR="008C611C" w:rsidRPr="00A55F3C">
        <w:t>.</w:t>
      </w:r>
      <w:r w:rsidR="00047D91" w:rsidRPr="00A55F3C">
        <w:t xml:space="preserve"> </w:t>
      </w:r>
      <w:r w:rsidR="008C611C" w:rsidRPr="00A55F3C">
        <w:t>The degradation curves were fitted with a bi-exponential equation providing degradation</w:t>
      </w:r>
      <w:r w:rsidR="00047D91" w:rsidRPr="00A55F3C">
        <w:t xml:space="preserve"> time constants of 171 </w:t>
      </w:r>
      <w:r w:rsidR="0055410D" w:rsidRPr="00A55F3C">
        <w:t>h</w:t>
      </w:r>
      <w:r w:rsidR="00047D91" w:rsidRPr="00A55F3C">
        <w:t xml:space="preserve"> for </w:t>
      </w:r>
      <w:r w:rsidR="00D964D4" w:rsidRPr="00A55F3C">
        <w:t>Spiro-MeOTAD</w:t>
      </w:r>
      <w:r w:rsidR="00047D91" w:rsidRPr="00A55F3C">
        <w:t xml:space="preserve"> and </w:t>
      </w:r>
      <w:r w:rsidR="008C611C" w:rsidRPr="00A55F3C">
        <w:t xml:space="preserve">for EH44, </w:t>
      </w:r>
      <w:r w:rsidR="00047D91" w:rsidRPr="00A55F3C">
        <w:t xml:space="preserve">749 </w:t>
      </w:r>
      <w:r w:rsidR="0055410D" w:rsidRPr="00A55F3C">
        <w:t>h</w:t>
      </w:r>
      <w:r w:rsidR="00E5269F" w:rsidRPr="00A55F3C">
        <w:t>.</w:t>
      </w:r>
    </w:p>
    <w:p w14:paraId="1251D441" w14:textId="7494A2D4" w:rsidR="004C3C12" w:rsidRPr="00A55F3C" w:rsidRDefault="004C3C12" w:rsidP="00681D44">
      <w:r w:rsidRPr="00A55F3C">
        <w:t xml:space="preserve">This study was generally altering different parts of the cells so that stability would be improved at each step </w:t>
      </w:r>
      <w:r w:rsidR="005C0FED" w:rsidRPr="00A55F3C">
        <w:t>(s</w:t>
      </w:r>
      <w:r w:rsidRPr="00A55F3C">
        <w:t>ee</w:t>
      </w:r>
      <w:r w:rsidR="00E63BF4" w:rsidRPr="00A55F3C">
        <w:t xml:space="preserve"> </w:t>
      </w:r>
      <w:r w:rsidR="00BD5A18" w:rsidRPr="00A55F3C">
        <w:t>section</w:t>
      </w:r>
      <w:r w:rsidRPr="00A55F3C">
        <w:t xml:space="preserve">s </w:t>
      </w:r>
      <w:r w:rsidR="00E056A5" w:rsidRPr="00A55F3C">
        <w:fldChar w:fldCharType="begin"/>
      </w:r>
      <w:r w:rsidRPr="00A55F3C">
        <w:instrText xml:space="preserve"> REF _Ref518157184 \r \h </w:instrText>
      </w:r>
      <w:r w:rsidR="00D05BB7" w:rsidRPr="00A55F3C">
        <w:instrText xml:space="preserve"> \* MERGEFORMAT </w:instrText>
      </w:r>
      <w:r w:rsidR="00E056A5" w:rsidRPr="00A55F3C">
        <w:fldChar w:fldCharType="separate"/>
      </w:r>
      <w:r w:rsidR="009B4740">
        <w:t>7.4.2</w:t>
      </w:r>
      <w:r w:rsidR="00E056A5" w:rsidRPr="00A55F3C">
        <w:fldChar w:fldCharType="end"/>
      </w:r>
      <w:r w:rsidRPr="00A55F3C">
        <w:t xml:space="preserve">, </w:t>
      </w:r>
      <w:r w:rsidR="00E056A5" w:rsidRPr="00A55F3C">
        <w:fldChar w:fldCharType="begin"/>
      </w:r>
      <w:r w:rsidRPr="00A55F3C">
        <w:instrText xml:space="preserve"> REF _Ref518240915 \w \h </w:instrText>
      </w:r>
      <w:r w:rsidR="00D05BB7" w:rsidRPr="00A55F3C">
        <w:instrText xml:space="preserve"> \* MERGEFORMAT </w:instrText>
      </w:r>
      <w:r w:rsidR="00E056A5" w:rsidRPr="00A55F3C">
        <w:fldChar w:fldCharType="separate"/>
      </w:r>
      <w:r w:rsidR="009B4740">
        <w:t>8.4</w:t>
      </w:r>
      <w:r w:rsidR="00E056A5" w:rsidRPr="00A55F3C">
        <w:fldChar w:fldCharType="end"/>
      </w:r>
      <w:r w:rsidR="007C4805" w:rsidRPr="00A55F3C">
        <w:t xml:space="preserve"> and</w:t>
      </w:r>
      <w:r w:rsidRPr="00A55F3C">
        <w:t xml:space="preserve"> </w:t>
      </w:r>
      <w:r w:rsidR="00E056A5" w:rsidRPr="00A55F3C">
        <w:fldChar w:fldCharType="begin"/>
      </w:r>
      <w:r w:rsidRPr="00A55F3C">
        <w:instrText xml:space="preserve"> REF _Ref476853507 \r \h </w:instrText>
      </w:r>
      <w:r w:rsidR="00D05BB7" w:rsidRPr="00A55F3C">
        <w:instrText xml:space="preserve"> \* MERGEFORMAT </w:instrText>
      </w:r>
      <w:r w:rsidR="00E056A5" w:rsidRPr="00A55F3C">
        <w:fldChar w:fldCharType="separate"/>
      </w:r>
      <w:r w:rsidR="009B4740">
        <w:t>0</w:t>
      </w:r>
      <w:r w:rsidR="00E056A5" w:rsidRPr="00A55F3C">
        <w:fldChar w:fldCharType="end"/>
      </w:r>
      <w:r w:rsidR="005C0FED" w:rsidRPr="00A55F3C">
        <w:t xml:space="preserve"> of the current paper for further information)</w:t>
      </w:r>
      <w:r w:rsidR="007C4805" w:rsidRPr="00A55F3C">
        <w:t>.</w:t>
      </w:r>
    </w:p>
    <w:p w14:paraId="6848893E" w14:textId="77777777" w:rsidR="0045143F" w:rsidRPr="00E8622B" w:rsidRDefault="00686CCC" w:rsidP="00C33574">
      <w:pPr>
        <w:pStyle w:val="Heading3"/>
      </w:pPr>
      <w:bookmarkStart w:id="382" w:name="_Toc530166455"/>
      <w:bookmarkStart w:id="383" w:name="_Toc530166590"/>
      <w:bookmarkStart w:id="384" w:name="_Toc530167144"/>
      <w:bookmarkStart w:id="385" w:name="_Toc530167283"/>
      <w:bookmarkStart w:id="386" w:name="_Toc4264505"/>
      <w:r w:rsidRPr="00E8622B">
        <w:rPr>
          <w:rStyle w:val="SubtleEmphasis"/>
          <w:i w:val="0"/>
          <w:color w:val="auto"/>
        </w:rPr>
        <w:t>A</w:t>
      </w:r>
      <w:r w:rsidR="009B46FE" w:rsidRPr="00E8622B">
        <w:rPr>
          <w:rStyle w:val="SubtleEmphasis"/>
          <w:i w:val="0"/>
          <w:color w:val="auto"/>
        </w:rPr>
        <w:t xml:space="preserve">n inexpensive </w:t>
      </w:r>
      <w:r w:rsidR="00175E05" w:rsidRPr="00E8622B">
        <w:t>s</w:t>
      </w:r>
      <w:r w:rsidR="00D964D4" w:rsidRPr="00E8622B">
        <w:t>piro-MeOTAD</w:t>
      </w:r>
      <w:r w:rsidR="00175E05" w:rsidRPr="00E8622B">
        <w:rPr>
          <w:rStyle w:val="SubtleEmphasis"/>
          <w:i w:val="0"/>
          <w:color w:val="auto"/>
        </w:rPr>
        <w:t xml:space="preserve"> a</w:t>
      </w:r>
      <w:r w:rsidRPr="00E8622B">
        <w:rPr>
          <w:rStyle w:val="SubtleEmphasis"/>
          <w:i w:val="0"/>
          <w:color w:val="auto"/>
        </w:rPr>
        <w:t>lternative</w:t>
      </w:r>
      <w:bookmarkEnd w:id="382"/>
      <w:bookmarkEnd w:id="383"/>
      <w:bookmarkEnd w:id="384"/>
      <w:bookmarkEnd w:id="385"/>
      <w:bookmarkEnd w:id="386"/>
    </w:p>
    <w:p w14:paraId="6450BB85" w14:textId="08440B26" w:rsidR="0045143F" w:rsidRPr="00013B70" w:rsidRDefault="00974CBF" w:rsidP="00D65B28">
      <w:r w:rsidRPr="00A55F3C">
        <w:t xml:space="preserve">A very cheap alternative to </w:t>
      </w:r>
      <w:r w:rsidR="00D964D4" w:rsidRPr="00A55F3C">
        <w:t>Spiro-MeOTAD</w:t>
      </w:r>
      <w:r w:rsidRPr="00A55F3C">
        <w:t xml:space="preserve"> such as </w:t>
      </w:r>
      <w:r w:rsidR="004A6927" w:rsidRPr="00A55F3C">
        <w:t>copper iodide (</w:t>
      </w:r>
      <w:r w:rsidRPr="00A55F3C">
        <w:t>CuI</w:t>
      </w:r>
      <w:r w:rsidR="004A6927" w:rsidRPr="00A55F3C">
        <w:t>)</w:t>
      </w:r>
      <w:r w:rsidRPr="00A55F3C">
        <w:t xml:space="preserve"> has been proposed </w:t>
      </w:r>
      <w:r w:rsidR="00522A92" w:rsidRPr="00A55F3C">
        <w:t xml:space="preserve">with experimental results </w:t>
      </w:r>
      <w:r w:rsidR="00226C4B" w:rsidRPr="00A55F3C">
        <w:t xml:space="preserve">indicating </w:t>
      </w:r>
      <w:r w:rsidR="005C0FED" w:rsidRPr="00A55F3C">
        <w:t>promising stability</w:t>
      </w:r>
      <w:r w:rsidR="00BD1D69" w:rsidRPr="00A55F3C">
        <w:t>;</w:t>
      </w:r>
      <w:r w:rsidRPr="00A55F3C">
        <w:t xml:space="preserve"> after </w:t>
      </w:r>
      <w:r w:rsidR="00B426ED" w:rsidRPr="00A55F3C">
        <w:t xml:space="preserve">1 h </w:t>
      </w:r>
      <w:r w:rsidRPr="00A55F3C">
        <w:t xml:space="preserve">of light soaking in ambient conditions unsealed cells showed a </w:t>
      </w:r>
      <w:r w:rsidR="00B426ED" w:rsidRPr="00A55F3C">
        <w:t xml:space="preserve">decay </w:t>
      </w:r>
      <w:r w:rsidRPr="00A55F3C">
        <w:t xml:space="preserve">in </w:t>
      </w:r>
      <w:r w:rsidR="008202A2" w:rsidRPr="00A55F3C">
        <w:rPr>
          <w:i/>
        </w:rPr>
        <w:t>V</w:t>
      </w:r>
      <w:r w:rsidR="008202A2" w:rsidRPr="00A55F3C">
        <w:rPr>
          <w:vertAlign w:val="subscript"/>
        </w:rPr>
        <w:t>oc</w:t>
      </w:r>
      <w:r w:rsidRPr="00A55F3C">
        <w:t xml:space="preserve"> by 20% but had constant current, while </w:t>
      </w:r>
      <w:r w:rsidR="00D964D4" w:rsidRPr="00A55F3C">
        <w:t>Spiro-MeOTAD</w:t>
      </w:r>
      <w:r w:rsidRPr="00A55F3C">
        <w:t xml:space="preserve"> based cells had a </w:t>
      </w:r>
      <w:r w:rsidR="008202A2" w:rsidRPr="00A55F3C">
        <w:rPr>
          <w:i/>
        </w:rPr>
        <w:t>J</w:t>
      </w:r>
      <w:r w:rsidR="008202A2" w:rsidRPr="00A55F3C">
        <w:rPr>
          <w:vertAlign w:val="subscript"/>
        </w:rPr>
        <w:t>sc</w:t>
      </w:r>
      <w:r w:rsidRPr="00A55F3C">
        <w:t xml:space="preserve"> reduction by 20%. A table </w:t>
      </w:r>
      <w:r w:rsidRPr="00A55F3C">
        <w:lastRenderedPageBreak/>
        <w:t xml:space="preserve">summarising the </w:t>
      </w:r>
      <w:r w:rsidR="008202A2" w:rsidRPr="00A55F3C">
        <w:rPr>
          <w:i/>
        </w:rPr>
        <w:t>J</w:t>
      </w:r>
      <w:r w:rsidR="008202A2" w:rsidRPr="00A55F3C">
        <w:rPr>
          <w:vertAlign w:val="subscript"/>
        </w:rPr>
        <w:t>sc</w:t>
      </w:r>
      <w:r w:rsidRPr="00A55F3C">
        <w:t xml:space="preserve"> and </w:t>
      </w:r>
      <w:r w:rsidR="008202A2" w:rsidRPr="00A55F3C">
        <w:rPr>
          <w:i/>
        </w:rPr>
        <w:t>V</w:t>
      </w:r>
      <w:r w:rsidR="008202A2" w:rsidRPr="00A55F3C">
        <w:rPr>
          <w:vertAlign w:val="subscript"/>
        </w:rPr>
        <w:t>oc</w:t>
      </w:r>
      <w:r w:rsidRPr="00A55F3C">
        <w:t xml:space="preserve"> changes is illustrated below </w:t>
      </w:r>
      <w:r w:rsidR="00E056A5" w:rsidRPr="00A55F3C">
        <w:fldChar w:fldCharType="begin" w:fldLock="1"/>
      </w:r>
      <w:r w:rsidR="00656764">
        <w:instrText>ADDIN CSL_CITATION {"citationItems":[{"id":"ITEM-1","itemData":{"DOI":"10.1021/ja411014k","ISSN":"0002-7863","abstract":"Organo-lead halide perovskite solar cells have emerged as one of the most promising candidates for the next generation of solar cells. To date, these perovskite thin film solar cells have exclusively employed organic hole conducting polymers which are often expensive and have low hole mobility. In a quest to explore new inorganic hole conducting materials for these perovskite-based thin film photovoltaics, we have identified copper iodide as a possible alternative. Using copper iodide, we have succeeded in achieving a promising power conversion efficiency of 6.0% with excellent photocurrent stability. The open-circuit voltage, compared to the best spiro-OMeTAD devices, remains low and is attributed to higher recombination in CuI devices as determined by impedance spectroscopy. However, impedance spectroscopy revealed that CuI exhibits 2 orders of magnitude higher electrical conductivity than spiro-OMeTAD which allows for significantly higher fill factors. Reducing the recombination in these devices could ...","author":[{"dropping-particle":"","family":"Christians","given":"Jeffrey A.","non-dropping-particle":"","parse-names":false,"suffix":""},{"dropping-particle":"","family":"Fung","given":"Raymond C. M.","non-dropping-particle":"","parse-names":false,"suffix":""},{"dropping-particle":"V.","family":"Kamat","given":"Prashant","non-dropping-particle":"","parse-names":false,"suffix":""}],"container-title":"Journal of the American Chemical Society","id":"ITEM-1","issue":"2","issued":{"date-parts":[["2014","1","15"]]},"page":"758-764","publisher":"American Chemical Society","title":"An Inorganic Hole Conductor for Organo-Lead Halide Perovskite Solar Cells. Improved Hole Conductivity with Copper Iodide","type":"article-journal","volume":"136"},"uris":["http://www.mendeley.com/documents/?uuid=c488e1ad-5f69-3ad2-b783-2216d5571cd8"]}],"mendeley":{"formattedCitation":"[119]","plainTextFormattedCitation":"[119]","previouslyFormattedCitation":"[119]"},"properties":{"noteIndex":0},"schema":"https://github.com/citation-style-language/schema/raw/master/csl-citation.json"}</w:instrText>
      </w:r>
      <w:r w:rsidR="00E056A5" w:rsidRPr="00A55F3C">
        <w:fldChar w:fldCharType="separate"/>
      </w:r>
      <w:r w:rsidR="00FE640A" w:rsidRPr="00FE640A">
        <w:rPr>
          <w:noProof/>
        </w:rPr>
        <w:t>[119]</w:t>
      </w:r>
      <w:r w:rsidR="00E056A5" w:rsidRPr="00A55F3C">
        <w:fldChar w:fldCharType="end"/>
      </w:r>
      <w:r w:rsidRPr="00A55F3C">
        <w:t>.</w:t>
      </w:r>
      <w:r w:rsidR="00B94EE4" w:rsidRPr="00A55F3C">
        <w:t xml:space="preserve"> The cost from the supplier is about 70.50 </w:t>
      </w:r>
      <w:r w:rsidR="00075365" w:rsidRPr="00A55F3C">
        <w:t>€</w:t>
      </w:r>
      <w:r w:rsidR="00B94EE4" w:rsidRPr="00A55F3C">
        <w:t xml:space="preserve"> </w:t>
      </w:r>
      <w:r w:rsidR="00152D48" w:rsidRPr="00A55F3C">
        <w:t>g</w:t>
      </w:r>
      <w:r w:rsidR="00152D48" w:rsidRPr="00A55F3C">
        <w:rPr>
          <w:vertAlign w:val="superscript"/>
        </w:rPr>
        <w:t>-1</w:t>
      </w:r>
      <w:r w:rsidR="00B94EE4" w:rsidRPr="00A55F3C">
        <w:t>.</w:t>
      </w:r>
    </w:p>
    <w:p w14:paraId="0836C399" w14:textId="77777777" w:rsidR="0045143F" w:rsidRPr="00013B70" w:rsidRDefault="00070630" w:rsidP="00D65B28">
      <w:r w:rsidRPr="00013B70">
        <w:rPr>
          <w:noProof/>
        </w:rPr>
        <w:drawing>
          <wp:inline distT="0" distB="0" distL="0" distR="0" wp14:anchorId="34D568AF" wp14:editId="083186EA">
            <wp:extent cx="2716306" cy="4838485"/>
            <wp:effectExtent l="0" t="0" r="8255" b="635"/>
            <wp:docPr id="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2772094" cy="4937859"/>
                    </a:xfrm>
                    <a:prstGeom prst="rect">
                      <a:avLst/>
                    </a:prstGeom>
                    <a:noFill/>
                  </pic:spPr>
                </pic:pic>
              </a:graphicData>
            </a:graphic>
          </wp:inline>
        </w:drawing>
      </w:r>
    </w:p>
    <w:p w14:paraId="37FA75BC" w14:textId="012523D8" w:rsidR="00F66EA1" w:rsidRPr="00013B70" w:rsidRDefault="00974CBF" w:rsidP="00676C17">
      <w:pPr>
        <w:pStyle w:val="Figures"/>
      </w:pPr>
      <w:bookmarkStart w:id="387" w:name="_Toc465696856"/>
      <w:r w:rsidRPr="00013B70">
        <w:t xml:space="preserve">Figure </w:t>
      </w:r>
      <w:fldSimple w:instr=" SEQ Figure \* ARABIC ">
        <w:r w:rsidR="009B4740">
          <w:rPr>
            <w:noProof/>
          </w:rPr>
          <w:t>28</w:t>
        </w:r>
      </w:fldSimple>
      <w:r w:rsidRPr="00013B70">
        <w:t xml:space="preserve">: </w:t>
      </w:r>
      <w:r w:rsidR="003F676D">
        <w:t>Reprinted (adapted) with permission from (</w:t>
      </w:r>
      <w:r w:rsidR="00D27494" w:rsidRPr="00D27494">
        <w:t>J. Am. Chem. Soc., 2014, 136 (2), pp 758–764</w:t>
      </w:r>
      <w:r w:rsidR="003F676D">
        <w:t>). Copyright (</w:t>
      </w:r>
      <w:r w:rsidR="00D27494">
        <w:t>2014</w:t>
      </w:r>
      <w:r w:rsidR="003F676D">
        <w:t>) American Chemical Society.</w:t>
      </w:r>
      <w:r w:rsidRPr="00013B70">
        <w:t>(A) Normalized open-circuit voltage of CuI solar cell upon continuous 100 mW/cm</w:t>
      </w:r>
      <w:r w:rsidRPr="00013B70">
        <w:rPr>
          <w:sz w:val="16"/>
          <w:szCs w:val="16"/>
        </w:rPr>
        <w:t xml:space="preserve">2 </w:t>
      </w:r>
      <w:r w:rsidRPr="00013B70">
        <w:t>illumination with and without a water filter. (B</w:t>
      </w:r>
      <w:r w:rsidRPr="00A55F3C">
        <w:t xml:space="preserve">) J-V curve (a) before illumination, (b) immediately following 1 h continuous illumination at </w:t>
      </w:r>
      <w:r w:rsidR="008202A2" w:rsidRPr="00A55F3C">
        <w:rPr>
          <w:i w:val="0"/>
        </w:rPr>
        <w:t>V</w:t>
      </w:r>
      <w:r w:rsidR="008202A2" w:rsidRPr="00A55F3C">
        <w:rPr>
          <w:i w:val="0"/>
          <w:vertAlign w:val="subscript"/>
        </w:rPr>
        <w:t>oc</w:t>
      </w:r>
      <w:r w:rsidRPr="00A55F3C">
        <w:t>, and after (c) 1 and (d) 4 days storage in the dark. (C) J-V curve evolution upon storage in ambient conditions with no encapsulation over a period of 54 days (</w:t>
      </w:r>
      <w:r w:rsidR="0022350D" w:rsidRPr="00A55F3C">
        <w:t>left) (</w:t>
      </w:r>
      <w:r w:rsidR="002119D4">
        <w:t>reproduced</w:t>
      </w:r>
      <w:r w:rsidR="0022350D" w:rsidRPr="00A55F3C">
        <w:t xml:space="preserve"> with permission from Ref.</w:t>
      </w:r>
      <w:r w:rsidR="00E03436" w:rsidRPr="00A55F3C">
        <w:t xml:space="preserve"> </w:t>
      </w:r>
      <w:r w:rsidR="00E056A5" w:rsidRPr="00A55F3C">
        <w:fldChar w:fldCharType="begin" w:fldLock="1"/>
      </w:r>
      <w:r w:rsidR="00656764">
        <w:instrText>ADDIN CSL_CITATION {"citationItems":[{"id":"ITEM-1","itemData":{"DOI":"10.1021/ja411014k","ISSN":"0002-7863","abstract":"Organo-lead halide perovskite solar cells have emerged as one of the most promising candidates for the next generation of solar cells. To date, these perovskite thin film solar cells have exclusively employed organic hole conducting polymers which are often expensive and have low hole mobility. In a quest to explore new inorganic hole conducting materials for these perovskite-based thin film photovoltaics, we have identified copper iodide as a possible alternative. Using copper iodide, we have succeeded in achieving a promising power conversion efficiency of 6.0% with excellent photocurrent stability. The open-circuit voltage, compared to the best spiro-OMeTAD devices, remains low and is attributed to higher recombination in CuI devices as determined by impedance spectroscopy. However, impedance spectroscopy revealed that CuI exhibits 2 orders of magnitude higher electrical conductivity than spiro-OMeTAD which allows for significantly higher fill factors. Reducing the recombination in these devices could ...","author":[{"dropping-particle":"","family":"Christians","given":"Jeffrey A.","non-dropping-particle":"","parse-names":false,"suffix":""},{"dropping-particle":"","family":"Fung","given":"Raymond C. M.","non-dropping-particle":"","parse-names":false,"suffix":""},{"dropping-particle":"V.","family":"Kamat","given":"Prashant","non-dropping-particle":"","parse-names":false,"suffix":""}],"container-title":"Journal of the American Chemical Society","id":"ITEM-1","issue":"2","issued":{"date-parts":[["2014","1","15"]]},"page":"758-764","publisher":"American Chemical Society","title":"An Inorganic Hole Conductor for Organo-Lead Halide Perovskite Solar Cells. Improved Hole Conductivity with Copper Iodide","type":"article-journal","volume":"136"},"uris":["http://www.mendeley.com/documents/?uuid=c488e1ad-5f69-3ad2-b783-2216d5571cd8"]}],"mendeley":{"formattedCitation":"[119]","plainTextFormattedCitation":"[119]","previouslyFormattedCitation":"[119]"},"properties":{"noteIndex":0},"schema":"https://github.com/citation-style-language/schema/raw/master/csl-citation.json"}</w:instrText>
      </w:r>
      <w:r w:rsidR="00E056A5" w:rsidRPr="00A55F3C">
        <w:fldChar w:fldCharType="separate"/>
      </w:r>
      <w:r w:rsidR="00FE640A" w:rsidRPr="00FE640A">
        <w:rPr>
          <w:i w:val="0"/>
          <w:noProof/>
        </w:rPr>
        <w:t>[119]</w:t>
      </w:r>
      <w:r w:rsidR="00E056A5" w:rsidRPr="00A55F3C">
        <w:fldChar w:fldCharType="end"/>
      </w:r>
      <w:r w:rsidR="0022350D" w:rsidRPr="00A55F3C">
        <w:t>)</w:t>
      </w:r>
      <w:r w:rsidRPr="00A55F3C">
        <w:t>.</w:t>
      </w:r>
      <w:bookmarkStart w:id="388" w:name="_Toc465696913"/>
      <w:bookmarkEnd w:id="387"/>
      <w:r w:rsidRPr="00013B70">
        <w:t xml:space="preserve"> </w:t>
      </w:r>
    </w:p>
    <w:tbl>
      <w:tblPr>
        <w:tblpPr w:leftFromText="180" w:rightFromText="180" w:vertAnchor="text" w:horzAnchor="page" w:tblpX="2238"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915"/>
        <w:gridCol w:w="1915"/>
      </w:tblGrid>
      <w:tr w:rsidR="0045143F" w:rsidRPr="00013B70" w14:paraId="3E044781" w14:textId="77777777" w:rsidTr="007767F1">
        <w:tc>
          <w:tcPr>
            <w:tcW w:w="2093" w:type="dxa"/>
            <w:shd w:val="clear" w:color="auto" w:fill="F2F2F2" w:themeFill="background1" w:themeFillShade="F2"/>
          </w:tcPr>
          <w:p w14:paraId="1E838D22" w14:textId="77777777" w:rsidR="0045143F" w:rsidRPr="00013B70" w:rsidRDefault="0045143F" w:rsidP="00D65B28">
            <w:pPr>
              <w:rPr>
                <w:rFonts w:eastAsia="Calibri"/>
                <w:b/>
              </w:rPr>
            </w:pPr>
            <w:r w:rsidRPr="00013B70">
              <w:rPr>
                <w:rFonts w:eastAsia="Calibri"/>
                <w:b/>
              </w:rPr>
              <w:t>No. Days in ambient storage</w:t>
            </w:r>
          </w:p>
        </w:tc>
        <w:tc>
          <w:tcPr>
            <w:tcW w:w="1915" w:type="dxa"/>
            <w:shd w:val="clear" w:color="auto" w:fill="F2F2F2" w:themeFill="background1" w:themeFillShade="F2"/>
          </w:tcPr>
          <w:p w14:paraId="37CA110B" w14:textId="77777777" w:rsidR="0045143F" w:rsidRPr="00013B70" w:rsidRDefault="0045143F" w:rsidP="00E63BF4">
            <w:pPr>
              <w:rPr>
                <w:rFonts w:eastAsia="Calibri"/>
                <w:b/>
              </w:rPr>
            </w:pPr>
            <w:r w:rsidRPr="00013B70">
              <w:rPr>
                <w:rFonts w:eastAsia="Calibri"/>
                <w:b/>
              </w:rPr>
              <w:t>Approximate</w:t>
            </w:r>
            <w:r w:rsidR="00E63BF4">
              <w:rPr>
                <w:rFonts w:eastAsia="Calibri"/>
                <w:b/>
              </w:rPr>
              <w:t xml:space="preserve"> </w:t>
            </w:r>
            <w:r w:rsidR="008202A2" w:rsidRPr="00013B70">
              <w:rPr>
                <w:b/>
                <w:i/>
              </w:rPr>
              <w:t>V</w:t>
            </w:r>
            <w:r w:rsidR="008202A2" w:rsidRPr="00013B70">
              <w:rPr>
                <w:b/>
                <w:vertAlign w:val="subscript"/>
              </w:rPr>
              <w:t>oc</w:t>
            </w:r>
            <w:r w:rsidR="00E63BF4">
              <w:rPr>
                <w:rFonts w:eastAsia="Calibri"/>
                <w:b/>
              </w:rPr>
              <w:t xml:space="preserve"> </w:t>
            </w:r>
            <w:r w:rsidRPr="00013B70">
              <w:rPr>
                <w:rFonts w:eastAsia="Calibri"/>
                <w:b/>
              </w:rPr>
              <w:t>(mV)</w:t>
            </w:r>
          </w:p>
        </w:tc>
        <w:tc>
          <w:tcPr>
            <w:tcW w:w="1915" w:type="dxa"/>
            <w:shd w:val="clear" w:color="auto" w:fill="F2F2F2" w:themeFill="background1" w:themeFillShade="F2"/>
          </w:tcPr>
          <w:p w14:paraId="5DFC959B" w14:textId="77777777" w:rsidR="0045143F" w:rsidRPr="00013B70" w:rsidRDefault="0045143F" w:rsidP="00E63BF4">
            <w:pPr>
              <w:rPr>
                <w:rFonts w:eastAsia="Calibri"/>
                <w:b/>
              </w:rPr>
            </w:pPr>
            <w:r w:rsidRPr="00013B70">
              <w:rPr>
                <w:rFonts w:eastAsia="Calibri"/>
                <w:b/>
              </w:rPr>
              <w:t>Approximate</w:t>
            </w:r>
            <w:r w:rsidR="00E03436" w:rsidRPr="00013B70">
              <w:rPr>
                <w:rFonts w:eastAsia="Calibri"/>
                <w:b/>
              </w:rPr>
              <w:t xml:space="preserve"> </w:t>
            </w:r>
            <w:r w:rsidR="008202A2" w:rsidRPr="00013B70">
              <w:rPr>
                <w:b/>
                <w:i/>
              </w:rPr>
              <w:t>J</w:t>
            </w:r>
            <w:r w:rsidR="008202A2" w:rsidRPr="00013B70">
              <w:rPr>
                <w:b/>
                <w:vertAlign w:val="subscript"/>
              </w:rPr>
              <w:t>sc</w:t>
            </w:r>
            <w:r w:rsidR="00E03436" w:rsidRPr="00013B70">
              <w:rPr>
                <w:rFonts w:eastAsia="Calibri"/>
                <w:b/>
              </w:rPr>
              <w:t xml:space="preserve"> </w:t>
            </w:r>
            <w:r w:rsidRPr="00013B70">
              <w:rPr>
                <w:rFonts w:eastAsia="Calibri"/>
                <w:b/>
              </w:rPr>
              <w:t>(mA cm</w:t>
            </w:r>
            <w:r w:rsidRPr="00013B70">
              <w:rPr>
                <w:rFonts w:eastAsia="Calibri"/>
                <w:b/>
                <w:vertAlign w:val="superscript"/>
              </w:rPr>
              <w:t>-2</w:t>
            </w:r>
            <w:r w:rsidRPr="00013B70">
              <w:rPr>
                <w:rFonts w:eastAsia="Calibri"/>
                <w:b/>
              </w:rPr>
              <w:t>)</w:t>
            </w:r>
          </w:p>
        </w:tc>
      </w:tr>
      <w:tr w:rsidR="0045143F" w:rsidRPr="00013B70" w14:paraId="12D41A21" w14:textId="77777777" w:rsidTr="0045143F">
        <w:tc>
          <w:tcPr>
            <w:tcW w:w="2093" w:type="dxa"/>
            <w:shd w:val="clear" w:color="auto" w:fill="auto"/>
          </w:tcPr>
          <w:p w14:paraId="453804CB" w14:textId="77777777" w:rsidR="0045143F" w:rsidRPr="00013B70" w:rsidRDefault="0045143F" w:rsidP="00D65B28">
            <w:pPr>
              <w:rPr>
                <w:rFonts w:eastAsia="Calibri"/>
              </w:rPr>
            </w:pPr>
            <w:r w:rsidRPr="00013B70">
              <w:rPr>
                <w:rFonts w:eastAsia="Calibri"/>
              </w:rPr>
              <w:t>1</w:t>
            </w:r>
          </w:p>
        </w:tc>
        <w:tc>
          <w:tcPr>
            <w:tcW w:w="1915" w:type="dxa"/>
            <w:shd w:val="clear" w:color="auto" w:fill="auto"/>
          </w:tcPr>
          <w:p w14:paraId="111CACED" w14:textId="77777777" w:rsidR="0045143F" w:rsidRPr="00013B70" w:rsidRDefault="0045143F" w:rsidP="00D65B28">
            <w:pPr>
              <w:rPr>
                <w:rFonts w:eastAsia="Calibri"/>
              </w:rPr>
            </w:pPr>
            <w:r w:rsidRPr="00013B70">
              <w:rPr>
                <w:rFonts w:eastAsia="Calibri"/>
              </w:rPr>
              <w:t>≈ 475</w:t>
            </w:r>
          </w:p>
        </w:tc>
        <w:tc>
          <w:tcPr>
            <w:tcW w:w="1915" w:type="dxa"/>
            <w:shd w:val="clear" w:color="auto" w:fill="auto"/>
          </w:tcPr>
          <w:p w14:paraId="1422B706" w14:textId="77777777" w:rsidR="0045143F" w:rsidRPr="00013B70" w:rsidRDefault="0045143F" w:rsidP="00D65B28">
            <w:pPr>
              <w:rPr>
                <w:rFonts w:eastAsia="Calibri"/>
              </w:rPr>
            </w:pPr>
            <w:r w:rsidRPr="00013B70">
              <w:rPr>
                <w:rFonts w:eastAsia="Calibri"/>
              </w:rPr>
              <w:t>≈ 13.1</w:t>
            </w:r>
          </w:p>
        </w:tc>
      </w:tr>
      <w:tr w:rsidR="0045143F" w:rsidRPr="00013B70" w14:paraId="60ABED88" w14:textId="77777777" w:rsidTr="0045143F">
        <w:tc>
          <w:tcPr>
            <w:tcW w:w="2093" w:type="dxa"/>
            <w:shd w:val="clear" w:color="auto" w:fill="auto"/>
          </w:tcPr>
          <w:p w14:paraId="6DFB1943" w14:textId="77777777" w:rsidR="0045143F" w:rsidRPr="00013B70" w:rsidRDefault="0045143F" w:rsidP="00D65B28">
            <w:pPr>
              <w:rPr>
                <w:rFonts w:eastAsia="Calibri"/>
              </w:rPr>
            </w:pPr>
            <w:r w:rsidRPr="00013B70">
              <w:rPr>
                <w:rFonts w:eastAsia="Calibri"/>
              </w:rPr>
              <w:t>6</w:t>
            </w:r>
          </w:p>
        </w:tc>
        <w:tc>
          <w:tcPr>
            <w:tcW w:w="1915" w:type="dxa"/>
            <w:shd w:val="clear" w:color="auto" w:fill="auto"/>
          </w:tcPr>
          <w:p w14:paraId="5504FECC" w14:textId="77777777" w:rsidR="0045143F" w:rsidRPr="00013B70" w:rsidRDefault="0045143F" w:rsidP="00D65B28">
            <w:pPr>
              <w:rPr>
                <w:rFonts w:eastAsia="Calibri"/>
              </w:rPr>
            </w:pPr>
            <w:r w:rsidRPr="00013B70">
              <w:rPr>
                <w:rFonts w:eastAsia="Calibri"/>
              </w:rPr>
              <w:t>≈ 540</w:t>
            </w:r>
          </w:p>
        </w:tc>
        <w:tc>
          <w:tcPr>
            <w:tcW w:w="1915" w:type="dxa"/>
            <w:shd w:val="clear" w:color="auto" w:fill="auto"/>
          </w:tcPr>
          <w:p w14:paraId="3BAFC1D5" w14:textId="77777777" w:rsidR="0045143F" w:rsidRPr="00013B70" w:rsidRDefault="0045143F" w:rsidP="00D65B28">
            <w:pPr>
              <w:rPr>
                <w:rFonts w:eastAsia="Calibri"/>
              </w:rPr>
            </w:pPr>
            <w:r w:rsidRPr="00013B70">
              <w:rPr>
                <w:rFonts w:eastAsia="Calibri"/>
              </w:rPr>
              <w:t>≈ 13.9</w:t>
            </w:r>
          </w:p>
        </w:tc>
      </w:tr>
      <w:tr w:rsidR="0045143F" w:rsidRPr="00013B70" w14:paraId="408B8F23" w14:textId="77777777" w:rsidTr="0045143F">
        <w:tc>
          <w:tcPr>
            <w:tcW w:w="2093" w:type="dxa"/>
            <w:shd w:val="clear" w:color="auto" w:fill="auto"/>
          </w:tcPr>
          <w:p w14:paraId="3EC45C7D" w14:textId="77777777" w:rsidR="0045143F" w:rsidRPr="00013B70" w:rsidRDefault="0045143F" w:rsidP="00D65B28">
            <w:pPr>
              <w:rPr>
                <w:rFonts w:eastAsia="Calibri"/>
              </w:rPr>
            </w:pPr>
            <w:r w:rsidRPr="00013B70">
              <w:rPr>
                <w:rFonts w:eastAsia="Calibri"/>
              </w:rPr>
              <w:t>21</w:t>
            </w:r>
          </w:p>
        </w:tc>
        <w:tc>
          <w:tcPr>
            <w:tcW w:w="1915" w:type="dxa"/>
            <w:shd w:val="clear" w:color="auto" w:fill="auto"/>
          </w:tcPr>
          <w:p w14:paraId="0E1CF856" w14:textId="77777777" w:rsidR="0045143F" w:rsidRPr="00013B70" w:rsidRDefault="0045143F" w:rsidP="00D65B28">
            <w:pPr>
              <w:rPr>
                <w:rFonts w:eastAsia="Calibri"/>
              </w:rPr>
            </w:pPr>
            <w:r w:rsidRPr="00013B70">
              <w:rPr>
                <w:rFonts w:eastAsia="Calibri"/>
              </w:rPr>
              <w:t>≈ 550</w:t>
            </w:r>
          </w:p>
        </w:tc>
        <w:tc>
          <w:tcPr>
            <w:tcW w:w="1915" w:type="dxa"/>
            <w:shd w:val="clear" w:color="auto" w:fill="auto"/>
          </w:tcPr>
          <w:p w14:paraId="086FB551" w14:textId="77777777" w:rsidR="0045143F" w:rsidRPr="00013B70" w:rsidRDefault="0045143F" w:rsidP="00D65B28">
            <w:pPr>
              <w:rPr>
                <w:rFonts w:eastAsia="Calibri"/>
              </w:rPr>
            </w:pPr>
            <w:r w:rsidRPr="00013B70">
              <w:rPr>
                <w:rFonts w:eastAsia="Calibri"/>
              </w:rPr>
              <w:t>≈ 15.9</w:t>
            </w:r>
          </w:p>
        </w:tc>
      </w:tr>
      <w:tr w:rsidR="0045143F" w:rsidRPr="00013B70" w14:paraId="0D46D51E" w14:textId="77777777" w:rsidTr="0045143F">
        <w:tc>
          <w:tcPr>
            <w:tcW w:w="2093" w:type="dxa"/>
            <w:shd w:val="clear" w:color="auto" w:fill="auto"/>
          </w:tcPr>
          <w:p w14:paraId="44FEF9B9" w14:textId="77777777" w:rsidR="0045143F" w:rsidRPr="00013B70" w:rsidRDefault="0045143F" w:rsidP="00D65B28">
            <w:pPr>
              <w:rPr>
                <w:rFonts w:eastAsia="Calibri"/>
              </w:rPr>
            </w:pPr>
            <w:r w:rsidRPr="00013B70">
              <w:rPr>
                <w:rFonts w:eastAsia="Calibri"/>
              </w:rPr>
              <w:t>54</w:t>
            </w:r>
          </w:p>
        </w:tc>
        <w:tc>
          <w:tcPr>
            <w:tcW w:w="1915" w:type="dxa"/>
            <w:shd w:val="clear" w:color="auto" w:fill="auto"/>
          </w:tcPr>
          <w:p w14:paraId="04BEF70B" w14:textId="77777777" w:rsidR="0045143F" w:rsidRPr="00013B70" w:rsidRDefault="0045143F" w:rsidP="00D65B28">
            <w:pPr>
              <w:rPr>
                <w:rFonts w:eastAsia="Calibri"/>
              </w:rPr>
            </w:pPr>
            <w:r w:rsidRPr="00013B70">
              <w:rPr>
                <w:rFonts w:eastAsia="Calibri"/>
              </w:rPr>
              <w:t>≈ 580</w:t>
            </w:r>
          </w:p>
        </w:tc>
        <w:tc>
          <w:tcPr>
            <w:tcW w:w="1915" w:type="dxa"/>
            <w:shd w:val="clear" w:color="auto" w:fill="auto"/>
          </w:tcPr>
          <w:p w14:paraId="2D180364" w14:textId="77777777" w:rsidR="0045143F" w:rsidRPr="00013B70" w:rsidRDefault="0045143F" w:rsidP="00D65B28">
            <w:pPr>
              <w:rPr>
                <w:rFonts w:eastAsia="Calibri"/>
              </w:rPr>
            </w:pPr>
            <w:r w:rsidRPr="00013B70">
              <w:rPr>
                <w:rFonts w:eastAsia="Calibri"/>
              </w:rPr>
              <w:t>≈ 17.8</w:t>
            </w:r>
          </w:p>
        </w:tc>
      </w:tr>
    </w:tbl>
    <w:p w14:paraId="716AA5CE" w14:textId="7531EB9B" w:rsidR="00F66EA1" w:rsidRPr="00013B70" w:rsidRDefault="0045143F" w:rsidP="00961623">
      <w:pPr>
        <w:pStyle w:val="Caption"/>
      </w:pPr>
      <w:r w:rsidRPr="00013B70">
        <w:t xml:space="preserve"> </w:t>
      </w:r>
      <w:r w:rsidR="00686CCC" w:rsidRPr="00013B70">
        <w:t xml:space="preserve">Table </w:t>
      </w:r>
      <w:r w:rsidR="00E056A5" w:rsidRPr="00013B70">
        <w:fldChar w:fldCharType="begin"/>
      </w:r>
      <w:r w:rsidR="00686CCC" w:rsidRPr="00013B70">
        <w:instrText xml:space="preserve"> SEQ Table \* ARABIC </w:instrText>
      </w:r>
      <w:r w:rsidR="00E056A5" w:rsidRPr="00013B70">
        <w:fldChar w:fldCharType="separate"/>
      </w:r>
      <w:r w:rsidR="009B4740">
        <w:rPr>
          <w:noProof/>
        </w:rPr>
        <w:t>3</w:t>
      </w:r>
      <w:r w:rsidR="00E056A5" w:rsidRPr="00013B70">
        <w:fldChar w:fldCharType="end"/>
      </w:r>
      <w:r w:rsidR="00686CCC" w:rsidRPr="00013B70">
        <w:t xml:space="preserve">: </w:t>
      </w:r>
      <w:r w:rsidR="003F676D">
        <w:t>Reprinted (adapted) with permission from (</w:t>
      </w:r>
      <w:r w:rsidR="00D27494" w:rsidRPr="00D27494">
        <w:t>J. Am. Chem. Soc., 2014, 136 (2), pp 758–764</w:t>
      </w:r>
      <w:r w:rsidR="003F676D">
        <w:t>). Copyright (</w:t>
      </w:r>
      <w:r w:rsidR="00D27494">
        <w:t>2014</w:t>
      </w:r>
      <w:r w:rsidR="003F676D">
        <w:t xml:space="preserve">) American Chemical Society. </w:t>
      </w:r>
      <w:r w:rsidR="00686CCC" w:rsidRPr="00013B70">
        <w:t xml:space="preserve">Storage of unsealed CuI HTM based perovskite solar cells stored under ambient conditions </w:t>
      </w:r>
      <w:r w:rsidR="00E056A5" w:rsidRPr="00013B70">
        <w:fldChar w:fldCharType="begin" w:fldLock="1"/>
      </w:r>
      <w:r w:rsidR="00656764">
        <w:instrText>ADDIN CSL_CITATION {"citationItems":[{"id":"ITEM-1","itemData":{"DOI":"10.1021/ja411014k","ISSN":"0002-7863","abstract":"Organo-lead halide perovskite solar cells have emerged as one of the most promising candidates for the next generation of solar cells. To date, these perovskite thin film solar cells have exclusively employed organic hole conducting polymers which are often expensive and have low hole mobility. In a quest to explore new inorganic hole conducting materials for these perovskite-based thin film photovoltaics, we have identified copper iodide as a possible alternative. Using copper iodide, we have succeeded in achieving a promising power conversion efficiency of 6.0% with excellent photocurrent stability. The open-circuit voltage, compared to the best spiro-OMeTAD devices, remains low and is attributed to higher recombination in CuI devices as determined by impedance spectroscopy. However, impedance spectroscopy revealed that CuI exhibits 2 orders of magnitude higher electrical conductivity than spiro-OMeTAD which allows for significantly higher fill factors. Reducing the recombination in these devices could ...","author":[{"dropping-particle":"","family":"Christians","given":"Jeffrey A.","non-dropping-particle":"","parse-names":false,"suffix":""},{"dropping-particle":"","family":"Fung","given":"Raymond C. M.","non-dropping-particle":"","parse-names":false,"suffix":""},{"dropping-particle":"V.","family":"Kamat","given":"Prashant","non-dropping-particle":"","parse-names":false,"suffix":""}],"container-title":"Journal of the American Chemical Society","id":"ITEM-1","issue":"2","issued":{"date-parts":[["2014","1","15"]]},"page":"758-764","publisher":"American Chemical Society","title":"An Inorganic Hole Conductor for Organo-Lead Halide Perovskite Solar Cells. Improved Hole Conductivity with Copper Iodide","type":"article-journal","volume":"136"},"uris":["http://www.mendeley.com/documents/?uuid=c488e1ad-5f69-3ad2-b783-2216d5571cd8"]}],"mendeley":{"formattedCitation":"[119]","plainTextFormattedCitation":"[119]","previouslyFormattedCitation":"[119]"},"properties":{"noteIndex":0},"schema":"https://github.com/citation-style-language/schema/raw/master/csl-citation.json"}</w:instrText>
      </w:r>
      <w:r w:rsidR="00E056A5" w:rsidRPr="00013B70">
        <w:fldChar w:fldCharType="separate"/>
      </w:r>
      <w:bookmarkEnd w:id="388"/>
      <w:r w:rsidR="00FE640A" w:rsidRPr="00FE640A">
        <w:rPr>
          <w:i w:val="0"/>
          <w:noProof/>
        </w:rPr>
        <w:t>[119]</w:t>
      </w:r>
      <w:r w:rsidR="00E056A5" w:rsidRPr="00013B70">
        <w:fldChar w:fldCharType="end"/>
      </w:r>
    </w:p>
    <w:p w14:paraId="2367BBBC" w14:textId="77777777" w:rsidR="0045143F" w:rsidRPr="00013B70" w:rsidRDefault="0045143F" w:rsidP="00C6729E">
      <w:pPr>
        <w:spacing w:after="0"/>
        <w:rPr>
          <w:rFonts w:eastAsia="Calibri"/>
        </w:rPr>
      </w:pPr>
    </w:p>
    <w:p w14:paraId="5D99E45A" w14:textId="77777777" w:rsidR="0045143F" w:rsidRPr="00013B70" w:rsidRDefault="0045143F" w:rsidP="00D65B28">
      <w:pPr>
        <w:rPr>
          <w:lang w:eastAsia="en-US"/>
        </w:rPr>
      </w:pPr>
    </w:p>
    <w:p w14:paraId="73DA2E5A" w14:textId="77777777" w:rsidR="0045143F" w:rsidRPr="00013B70" w:rsidRDefault="0045143F" w:rsidP="00D65B28">
      <w:pPr>
        <w:rPr>
          <w:lang w:eastAsia="en-US"/>
        </w:rPr>
      </w:pPr>
    </w:p>
    <w:p w14:paraId="143134D9" w14:textId="77777777" w:rsidR="0045143F" w:rsidRPr="00013B70" w:rsidRDefault="0045143F" w:rsidP="00D65B28">
      <w:pPr>
        <w:rPr>
          <w:lang w:eastAsia="el-GR"/>
        </w:rPr>
      </w:pPr>
    </w:p>
    <w:p w14:paraId="3EC52FF0" w14:textId="77777777" w:rsidR="0045143F" w:rsidRPr="00013B70" w:rsidRDefault="0045143F" w:rsidP="00D65B28">
      <w:pPr>
        <w:rPr>
          <w:lang w:eastAsia="en-US"/>
        </w:rPr>
      </w:pPr>
    </w:p>
    <w:p w14:paraId="0FA09EE0" w14:textId="77777777" w:rsidR="00070630" w:rsidRPr="00013B70" w:rsidRDefault="0045143F" w:rsidP="00C33574">
      <w:pPr>
        <w:pStyle w:val="Heading3"/>
        <w:rPr>
          <w:rStyle w:val="Emphasis"/>
          <w:i w:val="0"/>
          <w:iCs w:val="0"/>
        </w:rPr>
      </w:pPr>
      <w:bookmarkStart w:id="389" w:name="_Toc530166456"/>
      <w:bookmarkStart w:id="390" w:name="_Toc530166591"/>
      <w:bookmarkStart w:id="391" w:name="_Toc530167145"/>
      <w:bookmarkStart w:id="392" w:name="_Toc530167284"/>
      <w:bookmarkStart w:id="393" w:name="_Toc4264506"/>
      <w:r w:rsidRPr="00013B70">
        <w:lastRenderedPageBreak/>
        <w:t xml:space="preserve">Inverted </w:t>
      </w:r>
      <w:r w:rsidR="00175E05" w:rsidRPr="00013B70">
        <w:t>s</w:t>
      </w:r>
      <w:r w:rsidRPr="00013B70">
        <w:t>tructure and HTM</w:t>
      </w:r>
      <w:r w:rsidRPr="00013B70">
        <w:rPr>
          <w:rStyle w:val="Emphasis"/>
          <w:i w:val="0"/>
          <w:iCs w:val="0"/>
        </w:rPr>
        <w:t xml:space="preserve"> </w:t>
      </w:r>
      <w:r w:rsidRPr="00013B70">
        <w:t>comparison</w:t>
      </w:r>
      <w:bookmarkEnd w:id="389"/>
      <w:bookmarkEnd w:id="390"/>
      <w:bookmarkEnd w:id="391"/>
      <w:bookmarkEnd w:id="392"/>
      <w:bookmarkEnd w:id="393"/>
    </w:p>
    <w:p w14:paraId="1FFBA7B5" w14:textId="77777777" w:rsidR="00850845" w:rsidRPr="00A55F3C" w:rsidRDefault="00974CBF" w:rsidP="00D65B28">
      <w:pPr>
        <w:rPr>
          <w:lang w:eastAsia="el-GR"/>
        </w:rPr>
      </w:pPr>
      <w:r w:rsidRPr="00013B70">
        <w:rPr>
          <w:lang w:eastAsia="el-GR"/>
        </w:rPr>
        <w:t>An inverted structure for solar cells starts off with the electrode material, followed by the hole transporter, photosensitizer,</w:t>
      </w:r>
      <w:r w:rsidR="007767F1" w:rsidRPr="00013B70">
        <w:rPr>
          <w:lang w:eastAsia="el-GR"/>
        </w:rPr>
        <w:t xml:space="preserve"> </w:t>
      </w:r>
      <w:r w:rsidRPr="00013B70">
        <w:rPr>
          <w:lang w:eastAsia="el-GR"/>
        </w:rPr>
        <w:t>blocking layer and then the anode</w:t>
      </w:r>
      <w:r w:rsidR="00850845" w:rsidRPr="00013B70">
        <w:rPr>
          <w:lang w:eastAsia="el-GR"/>
        </w:rPr>
        <w:t>,</w:t>
      </w:r>
      <w:r w:rsidRPr="00013B70">
        <w:rPr>
          <w:lang w:eastAsia="el-GR"/>
        </w:rPr>
        <w:t xml:space="preserve"> </w:t>
      </w:r>
      <w:r w:rsidR="00850845" w:rsidRPr="00013B70">
        <w:rPr>
          <w:lang w:eastAsia="el-GR"/>
        </w:rPr>
        <w:t>h</w:t>
      </w:r>
      <w:r w:rsidRPr="00013B70">
        <w:rPr>
          <w:lang w:eastAsia="el-GR"/>
        </w:rPr>
        <w:t xml:space="preserve">ence the name inverted, </w:t>
      </w:r>
      <w:r w:rsidRPr="00A55F3C">
        <w:rPr>
          <w:lang w:eastAsia="el-GR"/>
        </w:rPr>
        <w:t xml:space="preserve">as it is built in the opposite order. </w:t>
      </w:r>
    </w:p>
    <w:p w14:paraId="145D844D" w14:textId="7886EB31" w:rsidR="00850845" w:rsidRPr="00A55F3C" w:rsidRDefault="001E33A1" w:rsidP="00D65B28">
      <w:pPr>
        <w:rPr>
          <w:lang w:eastAsia="el-GR"/>
        </w:rPr>
      </w:pPr>
      <w:r w:rsidRPr="00A55F3C">
        <w:rPr>
          <w:lang w:eastAsia="el-GR"/>
        </w:rPr>
        <w:t>Inverted solar cell architecture</w:t>
      </w:r>
      <w:r w:rsidR="00A76113" w:rsidRPr="00A55F3C">
        <w:rPr>
          <w:lang w:eastAsia="el-GR"/>
        </w:rPr>
        <w:t>s</w:t>
      </w:r>
      <w:r w:rsidRPr="00A55F3C">
        <w:rPr>
          <w:lang w:eastAsia="el-GR"/>
        </w:rPr>
        <w:t xml:space="preserve"> </w:t>
      </w:r>
      <w:r w:rsidR="00974CBF" w:rsidRPr="00A55F3C">
        <w:rPr>
          <w:lang w:eastAsia="el-GR"/>
        </w:rPr>
        <w:t>are used in organic solar cell technologies and</w:t>
      </w:r>
      <w:r w:rsidRPr="00A55F3C">
        <w:rPr>
          <w:lang w:eastAsia="el-GR"/>
        </w:rPr>
        <w:t>,</w:t>
      </w:r>
      <w:r w:rsidR="00974CBF" w:rsidRPr="00A55F3C">
        <w:rPr>
          <w:lang w:eastAsia="el-GR"/>
        </w:rPr>
        <w:t xml:space="preserve"> usually due to the materials involved</w:t>
      </w:r>
      <w:r w:rsidRPr="00A55F3C">
        <w:rPr>
          <w:lang w:eastAsia="el-GR"/>
        </w:rPr>
        <w:t>,</w:t>
      </w:r>
      <w:r w:rsidR="00974CBF" w:rsidRPr="00A55F3C">
        <w:rPr>
          <w:lang w:eastAsia="el-GR"/>
        </w:rPr>
        <w:t xml:space="preserve"> need low temperature fabrication techniques. Hence</w:t>
      </w:r>
      <w:r w:rsidRPr="00A55F3C">
        <w:rPr>
          <w:lang w:eastAsia="el-GR"/>
        </w:rPr>
        <w:t>,</w:t>
      </w:r>
      <w:r w:rsidR="00974CBF" w:rsidRPr="00A55F3C">
        <w:rPr>
          <w:lang w:eastAsia="el-GR"/>
        </w:rPr>
        <w:t xml:space="preserve"> one of the main advantages is the low fabrication temperatures</w:t>
      </w:r>
      <w:r w:rsidRPr="00A55F3C">
        <w:rPr>
          <w:lang w:eastAsia="el-GR"/>
        </w:rPr>
        <w:t>,</w:t>
      </w:r>
      <w:r w:rsidR="00974CBF" w:rsidRPr="00A55F3C">
        <w:rPr>
          <w:lang w:eastAsia="el-GR"/>
        </w:rPr>
        <w:t xml:space="preserve"> and </w:t>
      </w:r>
      <w:r w:rsidR="00850845" w:rsidRPr="00A55F3C">
        <w:rPr>
          <w:lang w:eastAsia="el-GR"/>
        </w:rPr>
        <w:t xml:space="preserve">also the </w:t>
      </w:r>
      <w:r w:rsidR="00974CBF" w:rsidRPr="00A55F3C">
        <w:rPr>
          <w:lang w:eastAsia="el-GR"/>
        </w:rPr>
        <w:t xml:space="preserve">low </w:t>
      </w:r>
      <w:r w:rsidR="00943AA6" w:rsidRPr="00A55F3C">
        <w:rPr>
          <w:lang w:eastAsia="el-GR"/>
        </w:rPr>
        <w:t>hysteresis</w:t>
      </w:r>
      <w:r w:rsidR="00974CBF" w:rsidRPr="00A55F3C">
        <w:rPr>
          <w:lang w:eastAsia="el-GR"/>
        </w:rPr>
        <w:t xml:space="preserve"> observed when applied to perovskites solar cells </w:t>
      </w:r>
      <w:r w:rsidR="00E056A5" w:rsidRPr="00A55F3C">
        <w:rPr>
          <w:lang w:eastAsia="el-GR"/>
        </w:rPr>
        <w:fldChar w:fldCharType="begin" w:fldLock="1"/>
      </w:r>
      <w:r w:rsidR="00656764">
        <w:rPr>
          <w:lang w:eastAsia="el-GR"/>
        </w:rPr>
        <w:instrText>ADDIN CSL_CITATION {"citationItems":[{"id":"ITEM-1","itemData":{"DOI":"10.1021/acs.accounts.5b00404","ISBN":"0001-4842","ISSN":"0001-4842","PMID":"26693663","abstract":"ConspectusInorganic–organic hybrid perovskite solar cells research could be traced back to 2009, and initially showed 3.8% efficiency. After 6 years of efforts, the efficiency has been pushed to 20.1%. The pace of development was much faster than that of any type of solar cell technology. In addition to high efficiency, the device fabrication is a low-cost solution process. Due to these advantages, a large number of scientists have been immersed into this promising area. In the past 6 years, much of the research on perovskite solar cells has been focused on planar and mesoporous device structures employing an n-type TiO2 layer as the bottom electron transport layer. These architectures have achieved champion device efficiencies. However, they still possess unwanted features. Mesoporous structures require a high temperature (&gt;450 °C) sintering process for the TiO2 scaffold, which will increase the cost and also not be compatible with flexible substrates. While the planar structures based on TiO2 (regular s...","author":[{"dropping-particle":"","family":"Meng","given":"Lei","non-dropping-particle":"","parse-names":false,"suffix":""},{"dropping-particle":"","family":"You","given":"Jingbi","non-dropping-particle":"","parse-names":false,"suffix":""},{"dropping-particle":"","family":"Guo","given":"Tzung-Fang","non-dropping-particle":"","parse-names":false,"suffix":""},{"dropping-particle":"","family":"Yang","given":"Yang","non-dropping-particle":"","parse-names":false,"suffix":""}],"container-title":"Accounts of Chemical Research","id":"ITEM-1","issue":"1","issued":{"date-parts":[["2016","1","19"]]},"page":"155-165","publisher":"American Chemical Society","title":"Recent Advances in the Inverted Planar Structure of Perovskite Solar Cells","type":"article-journal","volume":"49"},"uris":["http://www.mendeley.com/documents/?uuid=be2ab9ec-375a-45dc-a971-d74d9399875b"]}],"mendeley":{"formattedCitation":"[120]","plainTextFormattedCitation":"[120]","previouslyFormattedCitation":"[120]"},"properties":{"noteIndex":0},"schema":"https://github.com/citation-style-language/schema/raw/master/csl-citation.json"}</w:instrText>
      </w:r>
      <w:r w:rsidR="00E056A5" w:rsidRPr="00A55F3C">
        <w:rPr>
          <w:lang w:eastAsia="el-GR"/>
        </w:rPr>
        <w:fldChar w:fldCharType="separate"/>
      </w:r>
      <w:r w:rsidR="00FE640A" w:rsidRPr="00FE640A">
        <w:rPr>
          <w:noProof/>
          <w:lang w:eastAsia="el-GR"/>
        </w:rPr>
        <w:t>[120]</w:t>
      </w:r>
      <w:r w:rsidR="00E056A5" w:rsidRPr="00A55F3C">
        <w:rPr>
          <w:lang w:eastAsia="el-GR"/>
        </w:rPr>
        <w:fldChar w:fldCharType="end"/>
      </w:r>
      <w:r w:rsidR="00974CBF" w:rsidRPr="00A55F3C">
        <w:rPr>
          <w:lang w:eastAsia="el-GR"/>
        </w:rPr>
        <w:t>.</w:t>
      </w:r>
    </w:p>
    <w:p w14:paraId="62A944A1" w14:textId="5631DC39" w:rsidR="00E1285A" w:rsidRPr="00013B70" w:rsidRDefault="00974CBF" w:rsidP="00D65B28">
      <w:pPr>
        <w:rPr>
          <w:lang w:eastAsia="el-GR"/>
        </w:rPr>
      </w:pPr>
      <w:r w:rsidRPr="00A55F3C">
        <w:rPr>
          <w:lang w:eastAsia="el-GR"/>
        </w:rPr>
        <w:t xml:space="preserve">Inverted structures using </w:t>
      </w:r>
      <w:r w:rsidR="00B91674" w:rsidRPr="00A55F3C">
        <w:rPr>
          <w:lang w:eastAsia="el-GR"/>
        </w:rPr>
        <w:t>nickel o</w:t>
      </w:r>
      <w:r w:rsidR="004A6927" w:rsidRPr="00A55F3C">
        <w:rPr>
          <w:lang w:eastAsia="el-GR"/>
        </w:rPr>
        <w:t>xide (</w:t>
      </w:r>
      <w:r w:rsidRPr="00A55F3C">
        <w:rPr>
          <w:lang w:eastAsia="el-GR"/>
        </w:rPr>
        <w:t>NiO</w:t>
      </w:r>
      <w:r w:rsidRPr="00A55F3C">
        <w:rPr>
          <w:vertAlign w:val="subscript"/>
          <w:lang w:eastAsia="el-GR"/>
        </w:rPr>
        <w:t>x</w:t>
      </w:r>
      <w:r w:rsidR="004A6927" w:rsidRPr="00A55F3C">
        <w:rPr>
          <w:lang w:eastAsia="el-GR"/>
        </w:rPr>
        <w:t>)</w:t>
      </w:r>
      <w:r w:rsidRPr="00A55F3C">
        <w:rPr>
          <w:lang w:eastAsia="el-GR"/>
        </w:rPr>
        <w:t xml:space="preserve"> as a HTM with a little copper</w:t>
      </w:r>
      <w:r w:rsidRPr="00013B70">
        <w:rPr>
          <w:lang w:eastAsia="el-GR"/>
        </w:rPr>
        <w:t xml:space="preserve"> doping at 5% </w:t>
      </w:r>
      <w:r w:rsidR="003663F3" w:rsidRPr="00013B70">
        <w:rPr>
          <w:lang w:eastAsia="el-GR"/>
        </w:rPr>
        <w:t xml:space="preserve">result in </w:t>
      </w:r>
      <w:r w:rsidRPr="00013B70">
        <w:rPr>
          <w:lang w:eastAsia="el-GR"/>
        </w:rPr>
        <w:t xml:space="preserve">a high performance of up to 15.4% efficiency </w:t>
      </w:r>
      <w:r w:rsidR="00E056A5" w:rsidRPr="00013B70">
        <w:rPr>
          <w:lang w:eastAsia="el-GR"/>
        </w:rPr>
        <w:fldChar w:fldCharType="begin" w:fldLock="1"/>
      </w:r>
      <w:r w:rsidR="00656764">
        <w:rPr>
          <w:lang w:eastAsia="el-GR"/>
        </w:rPr>
        <w:instrText>ADDIN CSL_CITATION {"citationItems":[{"id":"ITEM-1","itemData":{"DOI":"10.1002/adma.201404189","ISBN":"1521-4095","ISSN":"09359648","PMID":"25449020","abstract":"An effective approach to significantly increase the electrical conductivity of a NiOx hole-transporting layer (HTL) to achieve high-efficiency planar heterojunction perovskite solar cells is demonstrated. Perovskite solar cells based on using Cu-doped NiOx HTL show a remarkably improved power conversion efficiency up to 15.40% due to the improved electrical conductivity and enhanced perovskite film quality. General applicability of Cu-doped NiOx to larger bandgap perovskites is also demonstrated in this study.","author":[{"dropping-particle":"","family":"Kim","given":"Jong H.","non-dropping-particle":"","parse-names":false,"suffix":""},{"dropping-particle":"","family":"Liang","given":"Po-Wei","non-dropping-particle":"","parse-names":false,"suffix":""},{"dropping-particle":"","family":"Williams","given":"Spencer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Glaz","given":"Micah S.","non-dropping-particle":"","parse-names":false,"suffix":""},{"dropping-particle":"","family":"Ginger","given":"David S.","non-dropping-particle":"","parse-names":false,"suffix":""},{"dropping-particle":"","family":"Jen","given":"Alex K.-Y.","non-dropping-particle":"","parse-names":false,"suffix":""}],"container-title":"Advanced Materials","id":"ITEM-1","issue":"4","issued":{"date-parts":[["2015","1"]]},"page":"695-701","title":"High-Performance and Environmentally Stable Planar Heterojunction Perovskite Solar Cells Based on a Solution-Processed Copper-Doped Nickel Oxide Hole-Transporting Layer","type":"article-journal","volume":"27"},"uris":["http://www.mendeley.com/documents/?uuid=fb36a0b2-8bdf-40ed-baae-b31cedeeee73"]}],"mendeley":{"formattedCitation":"[121]","plainTextFormattedCitation":"[121]","previouslyFormattedCitation":"[122]"},"properties":{"noteIndex":0},"schema":"https://github.com/citation-style-language/schema/raw/master/csl-citation.json"}</w:instrText>
      </w:r>
      <w:r w:rsidR="00E056A5" w:rsidRPr="00013B70">
        <w:rPr>
          <w:lang w:eastAsia="el-GR"/>
        </w:rPr>
        <w:fldChar w:fldCharType="separate"/>
      </w:r>
      <w:r w:rsidR="00656764" w:rsidRPr="00656764">
        <w:rPr>
          <w:noProof/>
        </w:rPr>
        <w:t>[121]</w:t>
      </w:r>
      <w:r w:rsidR="00E056A5" w:rsidRPr="00013B70">
        <w:rPr>
          <w:lang w:eastAsia="el-GR"/>
        </w:rPr>
        <w:fldChar w:fldCharType="end"/>
      </w:r>
      <w:r w:rsidRPr="00013B70">
        <w:rPr>
          <w:lang w:eastAsia="el-GR"/>
        </w:rPr>
        <w:t>.</w:t>
      </w:r>
      <w:r w:rsidR="001B529E" w:rsidRPr="00013B70">
        <w:rPr>
          <w:lang w:eastAsia="el-GR"/>
        </w:rPr>
        <w:t xml:space="preserve"> </w:t>
      </w:r>
      <w:r w:rsidRPr="00013B70">
        <w:rPr>
          <w:lang w:eastAsia="el-GR"/>
        </w:rPr>
        <w:t xml:space="preserve">This is due to </w:t>
      </w:r>
      <w:r w:rsidR="00796366" w:rsidRPr="00013B70">
        <w:rPr>
          <w:lang w:eastAsia="el-GR"/>
        </w:rPr>
        <w:t>greater</w:t>
      </w:r>
      <w:r w:rsidRPr="00013B70">
        <w:rPr>
          <w:lang w:eastAsia="el-GR"/>
        </w:rPr>
        <w:t xml:space="preserve"> photon to electron conversion, </w:t>
      </w:r>
      <w:r w:rsidR="00850845" w:rsidRPr="00013B70">
        <w:rPr>
          <w:lang w:eastAsia="el-GR"/>
        </w:rPr>
        <w:t xml:space="preserve">better </w:t>
      </w:r>
      <w:r w:rsidRPr="00013B70">
        <w:rPr>
          <w:lang w:eastAsia="el-GR"/>
        </w:rPr>
        <w:t>conductivity and perovskite crystallization. Without doping</w:t>
      </w:r>
      <w:r w:rsidR="00562F7E" w:rsidRPr="00013B70">
        <w:rPr>
          <w:lang w:eastAsia="el-GR"/>
        </w:rPr>
        <w:t>,</w:t>
      </w:r>
      <w:r w:rsidRPr="00013B70">
        <w:rPr>
          <w:lang w:eastAsia="el-GR"/>
        </w:rPr>
        <w:t xml:space="preserve"> the performance was lower </w:t>
      </w:r>
      <w:r w:rsidR="00C318A5" w:rsidRPr="00013B70">
        <w:rPr>
          <w:lang w:eastAsia="el-GR"/>
        </w:rPr>
        <w:t xml:space="preserve">in comparison to the cell using </w:t>
      </w:r>
      <w:r w:rsidRPr="00013B70">
        <w:rPr>
          <w:lang w:eastAsia="el-GR"/>
        </w:rPr>
        <w:t xml:space="preserve">PEDOT:PSS. The stability of the cell with </w:t>
      </w:r>
      <w:r w:rsidR="00C354AF" w:rsidRPr="00013B70">
        <w:t>CH</w:t>
      </w:r>
      <w:r w:rsidR="00C354AF" w:rsidRPr="00013B70">
        <w:rPr>
          <w:vertAlign w:val="subscript"/>
        </w:rPr>
        <w:t>3</w:t>
      </w:r>
      <w:r w:rsidR="00C354AF" w:rsidRPr="00013B70">
        <w:t>NH</w:t>
      </w:r>
      <w:r w:rsidR="00C354AF" w:rsidRPr="00013B70">
        <w:rPr>
          <w:vertAlign w:val="subscript"/>
        </w:rPr>
        <w:t>3</w:t>
      </w:r>
      <w:r w:rsidR="00C354AF" w:rsidRPr="00013B70">
        <w:rPr>
          <w:lang w:eastAsia="el-GR"/>
        </w:rPr>
        <w:t>PbI</w:t>
      </w:r>
      <w:r w:rsidR="00C354AF" w:rsidRPr="00013B70">
        <w:rPr>
          <w:vertAlign w:val="subscript"/>
          <w:lang w:eastAsia="el-GR"/>
        </w:rPr>
        <w:t>3</w:t>
      </w:r>
      <w:r w:rsidR="00C354AF" w:rsidRPr="00013B70">
        <w:rPr>
          <w:lang w:eastAsia="el-GR"/>
        </w:rPr>
        <w:t>/</w:t>
      </w:r>
      <w:r w:rsidRPr="00013B70">
        <w:rPr>
          <w:lang w:eastAsia="el-GR"/>
        </w:rPr>
        <w:t>HTM Cu:NiO</w:t>
      </w:r>
      <w:r w:rsidRPr="00013B70">
        <w:rPr>
          <w:vertAlign w:val="subscript"/>
          <w:lang w:eastAsia="el-GR"/>
        </w:rPr>
        <w:t>x</w:t>
      </w:r>
      <w:r w:rsidRPr="00013B70">
        <w:rPr>
          <w:lang w:eastAsia="el-GR"/>
        </w:rPr>
        <w:t xml:space="preserve"> compared to </w:t>
      </w:r>
      <w:r w:rsidR="00C354AF" w:rsidRPr="00013B70">
        <w:t>CH</w:t>
      </w:r>
      <w:r w:rsidR="00C354AF" w:rsidRPr="00013B70">
        <w:rPr>
          <w:vertAlign w:val="subscript"/>
        </w:rPr>
        <w:t>3</w:t>
      </w:r>
      <w:r w:rsidR="00C354AF" w:rsidRPr="00013B70">
        <w:t>NH</w:t>
      </w:r>
      <w:r w:rsidR="00C354AF" w:rsidRPr="00013B70">
        <w:rPr>
          <w:vertAlign w:val="subscript"/>
        </w:rPr>
        <w:t>3</w:t>
      </w:r>
      <w:r w:rsidR="00C354AF" w:rsidRPr="00013B70">
        <w:rPr>
          <w:lang w:eastAsia="el-GR"/>
        </w:rPr>
        <w:t>PbI</w:t>
      </w:r>
      <w:r w:rsidR="00C354AF" w:rsidRPr="00013B70">
        <w:rPr>
          <w:vertAlign w:val="subscript"/>
          <w:lang w:eastAsia="el-GR"/>
        </w:rPr>
        <w:t>3</w:t>
      </w:r>
      <w:r w:rsidR="00C354AF" w:rsidRPr="00013B70">
        <w:rPr>
          <w:lang w:eastAsia="el-GR"/>
        </w:rPr>
        <w:t>/</w:t>
      </w:r>
      <w:r w:rsidRPr="00013B70">
        <w:rPr>
          <w:lang w:eastAsia="el-GR"/>
        </w:rPr>
        <w:t xml:space="preserve">HTM PEDOT:PSS is significant as seen in </w:t>
      </w:r>
      <w:r w:rsidR="00E056A5" w:rsidRPr="00013B70">
        <w:rPr>
          <w:lang w:eastAsia="el-GR"/>
        </w:rPr>
        <w:fldChar w:fldCharType="begin"/>
      </w:r>
      <w:r w:rsidRPr="00013B70">
        <w:rPr>
          <w:lang w:eastAsia="el-GR"/>
        </w:rPr>
        <w:instrText xml:space="preserve"> REF _Ref424841510 \h </w:instrText>
      </w:r>
      <w:r w:rsidR="00E056A5" w:rsidRPr="00013B70">
        <w:rPr>
          <w:lang w:eastAsia="el-GR"/>
        </w:rPr>
      </w:r>
      <w:r w:rsidR="00E056A5" w:rsidRPr="00013B70">
        <w:rPr>
          <w:lang w:eastAsia="el-GR"/>
        </w:rPr>
        <w:fldChar w:fldCharType="separate"/>
      </w:r>
      <w:r w:rsidR="009B4740" w:rsidRPr="00013B70">
        <w:t xml:space="preserve">Figure </w:t>
      </w:r>
      <w:r w:rsidR="009B4740">
        <w:rPr>
          <w:noProof/>
        </w:rPr>
        <w:t>29</w:t>
      </w:r>
      <w:r w:rsidR="00E056A5" w:rsidRPr="00013B70">
        <w:rPr>
          <w:lang w:eastAsia="el-GR"/>
        </w:rPr>
        <w:fldChar w:fldCharType="end"/>
      </w:r>
      <w:r w:rsidRPr="00013B70">
        <w:rPr>
          <w:lang w:eastAsia="el-GR"/>
        </w:rPr>
        <w:t>.</w:t>
      </w:r>
      <w:r w:rsidRPr="00013B70">
        <w:t xml:space="preserve"> </w:t>
      </w:r>
      <w:r w:rsidR="00A223ED" w:rsidRPr="00013B70">
        <w:rPr>
          <w:noProof/>
        </w:rPr>
        <w:drawing>
          <wp:inline distT="0" distB="0" distL="0" distR="0" wp14:anchorId="64BF76F7" wp14:editId="54359953">
            <wp:extent cx="3124200" cy="23256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srcRect/>
                    <a:stretch>
                      <a:fillRect/>
                    </a:stretch>
                  </pic:blipFill>
                  <pic:spPr bwMode="auto">
                    <a:xfrm rot="10800000" flipH="1" flipV="1">
                      <a:off x="0" y="0"/>
                      <a:ext cx="3204778" cy="2385662"/>
                    </a:xfrm>
                    <a:prstGeom prst="rect">
                      <a:avLst/>
                    </a:prstGeom>
                    <a:noFill/>
                    <a:ln w="9525">
                      <a:noFill/>
                      <a:miter lim="800000"/>
                      <a:headEnd/>
                      <a:tailEnd/>
                    </a:ln>
                  </pic:spPr>
                </pic:pic>
              </a:graphicData>
            </a:graphic>
          </wp:inline>
        </w:drawing>
      </w:r>
      <w:r w:rsidRPr="00013B70">
        <w:rPr>
          <w:lang w:eastAsia="el-GR"/>
        </w:rPr>
        <w:t xml:space="preserve"> </w:t>
      </w:r>
    </w:p>
    <w:p w14:paraId="12BAB958" w14:textId="28550881" w:rsidR="00E1285A" w:rsidRPr="00013B70" w:rsidRDefault="00974CBF" w:rsidP="00676C17">
      <w:pPr>
        <w:pStyle w:val="Figures"/>
      </w:pPr>
      <w:bookmarkStart w:id="394" w:name="_Ref424841510"/>
      <w:bookmarkStart w:id="395" w:name="_Toc434948726"/>
      <w:bookmarkStart w:id="396" w:name="_Ref424841498"/>
      <w:bookmarkStart w:id="397" w:name="_Toc465696859"/>
      <w:r w:rsidRPr="00013B70">
        <w:t xml:space="preserve">Figure </w:t>
      </w:r>
      <w:fldSimple w:instr=" SEQ Figure \* ARABIC ">
        <w:r w:rsidR="009B4740">
          <w:rPr>
            <w:noProof/>
          </w:rPr>
          <w:t>29</w:t>
        </w:r>
      </w:fldSimple>
      <w:bookmarkEnd w:id="394"/>
      <w:r w:rsidRPr="00013B70">
        <w:t xml:space="preserve">: </w:t>
      </w:r>
      <w:bookmarkStart w:id="398" w:name="_Toc434948763"/>
      <w:r w:rsidRPr="00013B70">
        <w:t>Normalized power conversion efficiency a) open-circuit voltage b), short-circuit current density c), and fill factor d) of perovskite solar cells based on PEDOT:PSS(squares) and Cu</w:t>
      </w:r>
      <w:r w:rsidR="007543A3" w:rsidRPr="00013B70">
        <w:t>:</w:t>
      </w:r>
      <w:r w:rsidRPr="00013B70">
        <w:t>NiO</w:t>
      </w:r>
      <w:r w:rsidRPr="00013B70">
        <w:rPr>
          <w:vertAlign w:val="subscript"/>
        </w:rPr>
        <w:t>x</w:t>
      </w:r>
      <w:r w:rsidRPr="00013B70">
        <w:t xml:space="preserve"> (circles) holes-transporting layers as function of storage time in air </w:t>
      </w:r>
      <w:bookmarkEnd w:id="395"/>
      <w:bookmarkEnd w:id="396"/>
      <w:bookmarkEnd w:id="398"/>
      <w:r w:rsidR="007C1686" w:rsidRPr="00013B70">
        <w:t>(</w:t>
      </w:r>
      <w:r w:rsidR="000F3D28">
        <w:t>reproduced</w:t>
      </w:r>
      <w:r w:rsidR="000F3D28" w:rsidRPr="00013B70">
        <w:t xml:space="preserve"> </w:t>
      </w:r>
      <w:r w:rsidR="007C1686" w:rsidRPr="00013B70">
        <w:t xml:space="preserve">with permission from Ref. </w:t>
      </w:r>
      <w:r w:rsidR="00E056A5" w:rsidRPr="00013B70">
        <w:fldChar w:fldCharType="begin" w:fldLock="1"/>
      </w:r>
      <w:r w:rsidR="00656764">
        <w:instrText>ADDIN CSL_CITATION {"citationItems":[{"id":"ITEM-1","itemData":{"DOI":"10.1002/adma.201404189","ISBN":"1521-4095","ISSN":"09359648","PMID":"25449020","abstract":"An effective approach to significantly increase the electrical conductivity of a NiOx hole-transporting layer (HTL) to achieve high-efficiency planar heterojunction perovskite solar cells is demonstrated. Perovskite solar cells based on using Cu-doped NiOx HTL show a remarkably improved power conversion efficiency up to 15.40% due to the improved electrical conductivity and enhanced perovskite film quality. General applicability of Cu-doped NiOx to larger bandgap perovskites is also demonstrated in this study.","author":[{"dropping-particle":"","family":"Kim","given":"Jong H.","non-dropping-particle":"","parse-names":false,"suffix":""},{"dropping-particle":"","family":"Liang","given":"Po-Wei","non-dropping-particle":"","parse-names":false,"suffix":""},{"dropping-particle":"","family":"Williams","given":"Spencer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Glaz","given":"Micah S.","non-dropping-particle":"","parse-names":false,"suffix":""},{"dropping-particle":"","family":"Ginger","given":"David S.","non-dropping-particle":"","parse-names":false,"suffix":""},{"dropping-particle":"","family":"Jen","given":"Alex K.-Y.","non-dropping-particle":"","parse-names":false,"suffix":""}],"container-title":"Advanced Materials","id":"ITEM-1","issue":"4","issued":{"date-parts":[["2015","1"]]},"page":"695-701","title":"High-Performance and Environmentally Stable Planar Heterojunction Perovskite Solar Cells Based on a Solution-Processed Copper-Doped Nickel Oxide Hole-Transporting Layer","type":"article-journal","volume":"27"},"uris":["http://www.mendeley.com/documents/?uuid=fb36a0b2-8bdf-40ed-baae-b31cedeeee73"]}],"mendeley":{"formattedCitation":"[121]","plainTextFormattedCitation":"[121]","previouslyFormattedCitation":"[122]"},"properties":{"noteIndex":0},"schema":"https://github.com/citation-style-language/schema/raw/master/csl-citation.json"}</w:instrText>
      </w:r>
      <w:r w:rsidR="00E056A5" w:rsidRPr="00013B70">
        <w:fldChar w:fldCharType="separate"/>
      </w:r>
      <w:bookmarkEnd w:id="397"/>
      <w:r w:rsidR="00656764" w:rsidRPr="00656764">
        <w:rPr>
          <w:i w:val="0"/>
          <w:noProof/>
        </w:rPr>
        <w:t>[121]</w:t>
      </w:r>
      <w:r w:rsidR="00E056A5" w:rsidRPr="00013B70">
        <w:fldChar w:fldCharType="end"/>
      </w:r>
      <w:r w:rsidR="007C1686" w:rsidRPr="00013B70">
        <w:t>).</w:t>
      </w:r>
      <w:r w:rsidR="0016194C">
        <w:t xml:space="preserve"> (Need guidance on how to reference/cite properly)</w:t>
      </w:r>
    </w:p>
    <w:p w14:paraId="20652B2E" w14:textId="177E8C0F" w:rsidR="00850845" w:rsidRPr="00013B70" w:rsidRDefault="00974CBF" w:rsidP="00D65B28">
      <w:pPr>
        <w:rPr>
          <w:lang w:eastAsia="el-GR"/>
        </w:rPr>
      </w:pPr>
      <w:r w:rsidRPr="00013B70">
        <w:rPr>
          <w:lang w:eastAsia="el-GR"/>
        </w:rPr>
        <w:t xml:space="preserve">The </w:t>
      </w:r>
      <w:r w:rsidRPr="00A55F3C">
        <w:rPr>
          <w:lang w:eastAsia="el-GR"/>
        </w:rPr>
        <w:t xml:space="preserve">cells were stored in air for 240 </w:t>
      </w:r>
      <w:r w:rsidR="0055410D" w:rsidRPr="00A55F3C">
        <w:rPr>
          <w:lang w:eastAsia="el-GR"/>
        </w:rPr>
        <w:t>h</w:t>
      </w:r>
      <w:r w:rsidRPr="00A55F3C">
        <w:rPr>
          <w:lang w:eastAsia="el-GR"/>
        </w:rPr>
        <w:t xml:space="preserve"> and </w:t>
      </w:r>
      <w:r w:rsidR="00EC1889" w:rsidRPr="00A55F3C">
        <w:rPr>
          <w:lang w:eastAsia="el-GR"/>
        </w:rPr>
        <w:t xml:space="preserve">it is believed that the acidic properties of </w:t>
      </w:r>
      <w:r w:rsidRPr="00A55F3C">
        <w:rPr>
          <w:lang w:eastAsia="el-GR"/>
        </w:rPr>
        <w:t>PEDOT:PSS degrade the ITO and perovsk</w:t>
      </w:r>
      <w:r w:rsidR="00A4077E" w:rsidRPr="00A55F3C">
        <w:rPr>
          <w:lang w:eastAsia="el-GR"/>
        </w:rPr>
        <w:t>ite layers</w:t>
      </w:r>
      <w:r w:rsidR="00561465" w:rsidRPr="00A55F3C">
        <w:rPr>
          <w:lang w:eastAsia="el-GR"/>
        </w:rPr>
        <w:t xml:space="preserve">, </w:t>
      </w:r>
      <w:r w:rsidR="00A4077E" w:rsidRPr="00A55F3C">
        <w:rPr>
          <w:lang w:eastAsia="el-GR"/>
        </w:rPr>
        <w:t>t</w:t>
      </w:r>
      <w:r w:rsidR="00E62870" w:rsidRPr="00A55F3C">
        <w:rPr>
          <w:lang w:eastAsia="el-GR"/>
        </w:rPr>
        <w:t>he s</w:t>
      </w:r>
      <w:r w:rsidR="00391BAB" w:rsidRPr="00A55F3C">
        <w:rPr>
          <w:lang w:eastAsia="el-GR"/>
        </w:rPr>
        <w:t>tructure</w:t>
      </w:r>
      <w:r w:rsidR="00E62870" w:rsidRPr="00A55F3C">
        <w:rPr>
          <w:lang w:eastAsia="el-GR"/>
        </w:rPr>
        <w:t xml:space="preserve"> of the device being:</w:t>
      </w:r>
      <w:r w:rsidR="00391BAB" w:rsidRPr="00A55F3C">
        <w:rPr>
          <w:lang w:eastAsia="el-GR"/>
        </w:rPr>
        <w:t xml:space="preserve"> ITO/HTM/</w:t>
      </w:r>
      <w:r w:rsidR="007547C2" w:rsidRPr="00A55F3C">
        <w:t xml:space="preserve"> CH</w:t>
      </w:r>
      <w:r w:rsidR="007547C2" w:rsidRPr="00A55F3C">
        <w:rPr>
          <w:vertAlign w:val="subscript"/>
        </w:rPr>
        <w:t>3</w:t>
      </w:r>
      <w:r w:rsidR="007547C2" w:rsidRPr="00A55F3C">
        <w:t>NH</w:t>
      </w:r>
      <w:r w:rsidR="007547C2" w:rsidRPr="00A55F3C">
        <w:rPr>
          <w:vertAlign w:val="subscript"/>
        </w:rPr>
        <w:t>3</w:t>
      </w:r>
      <w:r w:rsidR="007547C2" w:rsidRPr="00A55F3C">
        <w:t>PbI</w:t>
      </w:r>
      <w:r w:rsidR="007547C2" w:rsidRPr="00A55F3C">
        <w:rPr>
          <w:vertAlign w:val="subscript"/>
        </w:rPr>
        <w:t>3</w:t>
      </w:r>
      <w:r w:rsidR="00A4077E" w:rsidRPr="00A55F3C">
        <w:rPr>
          <w:lang w:eastAsia="el-GR"/>
        </w:rPr>
        <w:t>/ETL/Ag</w:t>
      </w:r>
      <w:r w:rsidR="00561465" w:rsidRPr="00A55F3C">
        <w:rPr>
          <w:lang w:eastAsia="el-GR"/>
        </w:rPr>
        <w:t xml:space="preserve"> (</w:t>
      </w:r>
      <w:r w:rsidR="007547C2" w:rsidRPr="00A55F3C">
        <w:rPr>
          <w:lang w:eastAsia="el-GR"/>
        </w:rPr>
        <w:t xml:space="preserve">see </w:t>
      </w:r>
      <w:r w:rsidR="007547C2" w:rsidRPr="00A55F3C">
        <w:rPr>
          <w:lang w:eastAsia="el-GR"/>
        </w:rPr>
        <w:fldChar w:fldCharType="begin"/>
      </w:r>
      <w:r w:rsidR="007547C2" w:rsidRPr="00A55F3C">
        <w:rPr>
          <w:lang w:eastAsia="el-GR"/>
        </w:rPr>
        <w:instrText xml:space="preserve"> REF _Ref424841510 \h </w:instrText>
      </w:r>
      <w:r w:rsidR="005B40A8" w:rsidRPr="00A55F3C">
        <w:rPr>
          <w:lang w:eastAsia="el-GR"/>
        </w:rPr>
        <w:instrText xml:space="preserve"> \* MERGEFORMAT </w:instrText>
      </w:r>
      <w:r w:rsidR="007547C2" w:rsidRPr="00A55F3C">
        <w:rPr>
          <w:lang w:eastAsia="el-GR"/>
        </w:rPr>
      </w:r>
      <w:r w:rsidR="007547C2" w:rsidRPr="00A55F3C">
        <w:rPr>
          <w:lang w:eastAsia="el-GR"/>
        </w:rPr>
        <w:fldChar w:fldCharType="separate"/>
      </w:r>
      <w:r w:rsidR="009B4740" w:rsidRPr="00013B70">
        <w:t xml:space="preserve">Figure </w:t>
      </w:r>
      <w:r w:rsidR="009B4740">
        <w:t>29</w:t>
      </w:r>
      <w:r w:rsidR="007547C2" w:rsidRPr="00A55F3C">
        <w:rPr>
          <w:lang w:eastAsia="el-GR"/>
        </w:rPr>
        <w:fldChar w:fldCharType="end"/>
      </w:r>
      <w:r w:rsidR="00561465" w:rsidRPr="00A55F3C">
        <w:rPr>
          <w:lang w:eastAsia="el-GR"/>
        </w:rPr>
        <w:t>)</w:t>
      </w:r>
      <w:r w:rsidR="002A549B" w:rsidRPr="00A55F3C">
        <w:rPr>
          <w:lang w:eastAsia="el-GR"/>
        </w:rPr>
        <w:fldChar w:fldCharType="begin"/>
      </w:r>
      <w:r w:rsidR="002A549B" w:rsidRPr="00A55F3C">
        <w:rPr>
          <w:lang w:eastAsia="el-GR"/>
        </w:rPr>
        <w:instrText xml:space="preserve"> REF _Ref424841510 \h </w:instrText>
      </w:r>
      <w:r w:rsidR="00A55F3C">
        <w:rPr>
          <w:lang w:eastAsia="el-GR"/>
        </w:rPr>
        <w:instrText xml:space="preserve"> \* MERGEFORMAT </w:instrText>
      </w:r>
      <w:r w:rsidR="002A549B" w:rsidRPr="00A55F3C">
        <w:rPr>
          <w:lang w:eastAsia="el-GR"/>
        </w:rPr>
      </w:r>
      <w:r w:rsidR="001E08CE">
        <w:rPr>
          <w:lang w:eastAsia="el-GR"/>
        </w:rPr>
        <w:fldChar w:fldCharType="separate"/>
      </w:r>
      <w:r w:rsidR="009B4740" w:rsidRPr="00013B70">
        <w:t xml:space="preserve">Figure </w:t>
      </w:r>
      <w:r w:rsidR="009B4740">
        <w:rPr>
          <w:noProof/>
        </w:rPr>
        <w:t>29</w:t>
      </w:r>
      <w:r w:rsidR="002A549B" w:rsidRPr="00A55F3C">
        <w:rPr>
          <w:lang w:eastAsia="el-GR"/>
        </w:rPr>
        <w:fldChar w:fldCharType="end"/>
      </w:r>
      <w:r w:rsidR="00A4077E" w:rsidRPr="00A55F3C">
        <w:rPr>
          <w:lang w:eastAsia="el-GR"/>
        </w:rPr>
        <w:t>.</w:t>
      </w:r>
      <w:r w:rsidRPr="00A55F3C">
        <w:rPr>
          <w:lang w:eastAsia="el-GR"/>
        </w:rPr>
        <w:t xml:space="preserve"> </w:t>
      </w:r>
      <w:r w:rsidR="007D7DE3" w:rsidRPr="00A55F3C">
        <w:rPr>
          <w:lang w:eastAsia="el-GR"/>
        </w:rPr>
        <w:t xml:space="preserve">To test the </w:t>
      </w:r>
      <w:r w:rsidRPr="00A55F3C">
        <w:rPr>
          <w:lang w:eastAsia="el-GR"/>
        </w:rPr>
        <w:t xml:space="preserve">performance difference they also compared the cells with a bromine mixed perovskite </w:t>
      </w:r>
      <w:r w:rsidR="007D7DE3" w:rsidRPr="00A55F3C">
        <w:t>CH</w:t>
      </w:r>
      <w:r w:rsidR="007D7DE3" w:rsidRPr="00A55F3C">
        <w:rPr>
          <w:vertAlign w:val="subscript"/>
        </w:rPr>
        <w:t>3</w:t>
      </w:r>
      <w:r w:rsidR="007D7DE3" w:rsidRPr="00A55F3C">
        <w:t>NH</w:t>
      </w:r>
      <w:r w:rsidR="007D7DE3" w:rsidRPr="00A55F3C">
        <w:rPr>
          <w:vertAlign w:val="subscript"/>
        </w:rPr>
        <w:t>3</w:t>
      </w:r>
      <w:r w:rsidR="007D7DE3" w:rsidRPr="00A55F3C">
        <w:rPr>
          <w:lang w:eastAsia="el-GR"/>
        </w:rPr>
        <w:t>Pb(I</w:t>
      </w:r>
      <w:r w:rsidR="007D7DE3" w:rsidRPr="00A55F3C">
        <w:rPr>
          <w:vertAlign w:val="subscript"/>
          <w:lang w:eastAsia="el-GR"/>
        </w:rPr>
        <w:t>0.6</w:t>
      </w:r>
      <w:r w:rsidR="007D7DE3" w:rsidRPr="00A55F3C">
        <w:rPr>
          <w:lang w:eastAsia="el-GR"/>
        </w:rPr>
        <w:t>Br</w:t>
      </w:r>
      <w:r w:rsidR="007D7DE3" w:rsidRPr="00A55F3C">
        <w:rPr>
          <w:vertAlign w:val="subscript"/>
          <w:lang w:eastAsia="el-GR"/>
        </w:rPr>
        <w:t>0.4</w:t>
      </w:r>
      <w:r w:rsidR="007D7DE3" w:rsidRPr="00A55F3C">
        <w:rPr>
          <w:lang w:eastAsia="el-GR"/>
        </w:rPr>
        <w:t>)</w:t>
      </w:r>
      <w:r w:rsidR="007D7DE3" w:rsidRPr="00A55F3C">
        <w:rPr>
          <w:vertAlign w:val="subscript"/>
          <w:lang w:eastAsia="el-GR"/>
        </w:rPr>
        <w:t>3</w:t>
      </w:r>
      <w:r w:rsidR="00561465" w:rsidRPr="00A55F3C">
        <w:rPr>
          <w:lang w:eastAsia="el-GR"/>
        </w:rPr>
        <w:t>,</w:t>
      </w:r>
      <w:r w:rsidR="000828A9" w:rsidRPr="00A55F3C">
        <w:rPr>
          <w:lang w:eastAsia="el-GR"/>
        </w:rPr>
        <w:t xml:space="preserve"> </w:t>
      </w:r>
      <w:r w:rsidRPr="00A55F3C">
        <w:rPr>
          <w:lang w:eastAsia="el-GR"/>
        </w:rPr>
        <w:t>finding that the inorganic HTM was better than the PEDOT:PSS mixture</w:t>
      </w:r>
      <w:r w:rsidR="00561465" w:rsidRPr="00A55F3C">
        <w:rPr>
          <w:lang w:eastAsia="el-GR"/>
        </w:rPr>
        <w:t xml:space="preserve"> (</w:t>
      </w:r>
      <w:r w:rsidR="003334D6" w:rsidRPr="00A55F3C">
        <w:rPr>
          <w:lang w:eastAsia="el-GR"/>
        </w:rPr>
        <w:t xml:space="preserve">see </w:t>
      </w:r>
      <w:r w:rsidR="003334D6" w:rsidRPr="00A55F3C">
        <w:rPr>
          <w:lang w:eastAsia="el-GR"/>
        </w:rPr>
        <w:fldChar w:fldCharType="begin"/>
      </w:r>
      <w:r w:rsidR="003334D6" w:rsidRPr="00A55F3C">
        <w:rPr>
          <w:lang w:eastAsia="el-GR"/>
        </w:rPr>
        <w:instrText xml:space="preserve"> REF _Ref526176801 \h </w:instrText>
      </w:r>
      <w:r w:rsidR="00A0688A" w:rsidRPr="00A55F3C">
        <w:rPr>
          <w:lang w:eastAsia="el-GR"/>
        </w:rPr>
        <w:instrText xml:space="preserve"> \* MERGEFORMAT </w:instrText>
      </w:r>
      <w:r w:rsidR="003334D6" w:rsidRPr="00A55F3C">
        <w:rPr>
          <w:lang w:eastAsia="el-GR"/>
        </w:rPr>
      </w:r>
      <w:r w:rsidR="003334D6" w:rsidRPr="00A55F3C">
        <w:rPr>
          <w:lang w:eastAsia="el-GR"/>
        </w:rPr>
        <w:fldChar w:fldCharType="separate"/>
      </w:r>
      <w:r w:rsidR="009B4740" w:rsidRPr="00013B70">
        <w:t xml:space="preserve">Table </w:t>
      </w:r>
      <w:r w:rsidR="009B4740">
        <w:t>4</w:t>
      </w:r>
      <w:r w:rsidR="003334D6" w:rsidRPr="00A55F3C">
        <w:rPr>
          <w:lang w:eastAsia="el-GR"/>
        </w:rPr>
        <w:fldChar w:fldCharType="end"/>
      </w:r>
      <w:r w:rsidR="00561465" w:rsidRPr="00A55F3C">
        <w:rPr>
          <w:lang w:eastAsia="el-GR"/>
        </w:rPr>
        <w:t>)</w:t>
      </w:r>
      <w:r w:rsidRPr="00A55F3C">
        <w:rPr>
          <w:lang w:eastAsia="el-GR"/>
        </w:rPr>
        <w:t>.</w:t>
      </w:r>
    </w:p>
    <w:p w14:paraId="64363EC1" w14:textId="0FDA0A5A" w:rsidR="00070630" w:rsidRPr="00013B70" w:rsidRDefault="00686CCC" w:rsidP="00961623">
      <w:pPr>
        <w:pStyle w:val="Caption"/>
      </w:pPr>
      <w:bookmarkStart w:id="399" w:name="_Ref526176801"/>
      <w:bookmarkStart w:id="400" w:name="_Toc465696914"/>
      <w:r w:rsidRPr="00013B70">
        <w:t xml:space="preserve">Table </w:t>
      </w:r>
      <w:r w:rsidR="00E056A5" w:rsidRPr="00013B70">
        <w:fldChar w:fldCharType="begin"/>
      </w:r>
      <w:r w:rsidRPr="00013B70">
        <w:instrText xml:space="preserve"> SEQ Table \* ARABIC </w:instrText>
      </w:r>
      <w:r w:rsidR="00E056A5" w:rsidRPr="00013B70">
        <w:fldChar w:fldCharType="separate"/>
      </w:r>
      <w:r w:rsidR="009B4740">
        <w:rPr>
          <w:noProof/>
        </w:rPr>
        <w:t>4</w:t>
      </w:r>
      <w:r w:rsidR="00E056A5" w:rsidRPr="00013B70">
        <w:fldChar w:fldCharType="end"/>
      </w:r>
      <w:bookmarkEnd w:id="399"/>
      <w:r w:rsidRPr="00013B70">
        <w:t xml:space="preserve">: Summarized solar cell </w:t>
      </w:r>
      <w:r w:rsidR="00300F09" w:rsidRPr="00013B70">
        <w:t>parameters</w:t>
      </w:r>
      <w:r w:rsidRPr="00013B70">
        <w:t xml:space="preserve"> based on different HTMs </w:t>
      </w:r>
      <w:r w:rsidR="000F3D28">
        <w:t>reproduced</w:t>
      </w:r>
      <w:r w:rsidR="000F3D28" w:rsidRPr="00013B70">
        <w:t xml:space="preserve"> </w:t>
      </w:r>
      <w:r w:rsidR="000F3D28">
        <w:t>(adapted) with permission</w:t>
      </w:r>
      <w:r w:rsidR="00517D2E">
        <w:t xml:space="preserve"> from </w:t>
      </w:r>
      <w:r w:rsidR="00E369FB">
        <w:t>Ref.</w:t>
      </w:r>
      <w:r w:rsidR="000F3D28">
        <w:t xml:space="preserve"> </w:t>
      </w:r>
      <w:r w:rsidR="00E056A5" w:rsidRPr="00013B70">
        <w:fldChar w:fldCharType="begin" w:fldLock="1"/>
      </w:r>
      <w:r w:rsidR="00656764">
        <w:instrText>ADDIN CSL_CITATION {"citationItems":[{"id":"ITEM-1","itemData":{"DOI":"10.1002/adma.201404189","ISBN":"1521-4095","ISSN":"09359648","PMID":"25449020","abstract":"An effective approach to significantly increase the electrical conductivity of a NiOx hole-transporting layer (HTL) to achieve high-efficiency planar heterojunction perovskite solar cells is demonstrated. Perovskite solar cells based on using Cu-doped NiOx HTL show a remarkably improved power conversion efficiency up to 15.40% due to the improved electrical conductivity and enhanced perovskite film quality. General applicability of Cu-doped NiOx to larger bandgap perovskites is also demonstrated in this study.","author":[{"dropping-particle":"","family":"Kim","given":"Jong H.","non-dropping-particle":"","parse-names":false,"suffix":""},{"dropping-particle":"","family":"Liang","given":"Po-Wei","non-dropping-particle":"","parse-names":false,"suffix":""},{"dropping-particle":"","family":"Williams","given":"Spencer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Glaz","given":"Micah S.","non-dropping-particle":"","parse-names":false,"suffix":""},{"dropping-particle":"","family":"Ginger","given":"David S.","non-dropping-particle":"","parse-names":false,"suffix":""},{"dropping-particle":"","family":"Jen","given":"Alex K.-Y.","non-dropping-particle":"","parse-names":false,"suffix":""}],"container-title":"Advanced Materials","id":"ITEM-1","issue":"4","issued":{"date-parts":[["2015","1"]]},"page":"695-701","title":"High-Performance and Environmentally Stable Planar Heterojunction Perovskite Solar Cells Based on a Solution-Processed Copper-Doped Nickel Oxide Hole-Transporting Layer","type":"article-journal","volume":"27"},"uris":["http://www.mendeley.com/documents/?uuid=fb36a0b2-8bdf-40ed-baae-b31cedeeee73"]}],"mendeley":{"formattedCitation":"[121]","plainTextFormattedCitation":"[121]","previouslyFormattedCitation":"[122]"},"properties":{"noteIndex":0},"schema":"https://github.com/citation-style-language/schema/raw/master/csl-citation.json"}</w:instrText>
      </w:r>
      <w:r w:rsidR="00E056A5" w:rsidRPr="00013B70">
        <w:fldChar w:fldCharType="separate"/>
      </w:r>
      <w:bookmarkEnd w:id="400"/>
      <w:r w:rsidR="00656764" w:rsidRPr="00656764">
        <w:rPr>
          <w:i w:val="0"/>
          <w:noProof/>
        </w:rPr>
        <w:t>[121]</w:t>
      </w:r>
      <w:r w:rsidR="00E056A5" w:rsidRPr="00013B70">
        <w:fldChar w:fldCharType="end"/>
      </w:r>
      <w:r w:rsidR="0016194C">
        <w:t xml:space="preserve"> (Need guidance on how to reference/cite properly)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1417"/>
        <w:gridCol w:w="1134"/>
        <w:gridCol w:w="1701"/>
        <w:gridCol w:w="2602"/>
      </w:tblGrid>
      <w:tr w:rsidR="00E1285A" w:rsidRPr="00013B70" w14:paraId="7D153B88" w14:textId="77777777" w:rsidTr="00A34605">
        <w:tc>
          <w:tcPr>
            <w:tcW w:w="1668" w:type="dxa"/>
            <w:shd w:val="clear" w:color="auto" w:fill="F2F2F2" w:themeFill="background1" w:themeFillShade="F2"/>
          </w:tcPr>
          <w:p w14:paraId="1012510D" w14:textId="77777777" w:rsidR="00E1285A" w:rsidRPr="00013B70" w:rsidRDefault="00974CBF" w:rsidP="00980C32">
            <w:pPr>
              <w:rPr>
                <w:b/>
                <w:lang w:eastAsia="el-GR"/>
              </w:rPr>
            </w:pPr>
            <w:r w:rsidRPr="00013B70">
              <w:rPr>
                <w:b/>
                <w:lang w:eastAsia="el-GR"/>
              </w:rPr>
              <w:t>HTM layer</w:t>
            </w:r>
          </w:p>
        </w:tc>
        <w:tc>
          <w:tcPr>
            <w:tcW w:w="1417" w:type="dxa"/>
            <w:shd w:val="clear" w:color="auto" w:fill="F2F2F2" w:themeFill="background1" w:themeFillShade="F2"/>
          </w:tcPr>
          <w:p w14:paraId="29BC1885" w14:textId="77777777" w:rsidR="00E1285A" w:rsidRPr="00013B70" w:rsidRDefault="008202A2" w:rsidP="00980C32">
            <w:pPr>
              <w:rPr>
                <w:b/>
                <w:lang w:eastAsia="el-GR"/>
              </w:rPr>
            </w:pPr>
            <w:r w:rsidRPr="00013B70">
              <w:rPr>
                <w:b/>
                <w:i/>
              </w:rPr>
              <w:t>V</w:t>
            </w:r>
            <w:r w:rsidRPr="00013B70">
              <w:rPr>
                <w:b/>
                <w:vertAlign w:val="subscript"/>
              </w:rPr>
              <w:t>oc</w:t>
            </w:r>
            <w:r w:rsidR="00974CBF" w:rsidRPr="00013B70">
              <w:rPr>
                <w:b/>
                <w:lang w:eastAsia="el-GR"/>
              </w:rPr>
              <w:t xml:space="preserve"> (V)</w:t>
            </w:r>
          </w:p>
        </w:tc>
        <w:tc>
          <w:tcPr>
            <w:tcW w:w="1134" w:type="dxa"/>
            <w:shd w:val="clear" w:color="auto" w:fill="F2F2F2" w:themeFill="background1" w:themeFillShade="F2"/>
          </w:tcPr>
          <w:p w14:paraId="30057405" w14:textId="77777777" w:rsidR="00E1285A" w:rsidRPr="00013B70" w:rsidRDefault="00974CBF" w:rsidP="00980C32">
            <w:pPr>
              <w:rPr>
                <w:b/>
                <w:lang w:eastAsia="el-GR"/>
              </w:rPr>
            </w:pPr>
            <w:r w:rsidRPr="00013B70">
              <w:rPr>
                <w:b/>
                <w:lang w:eastAsia="el-GR"/>
              </w:rPr>
              <w:t>FF (%)</w:t>
            </w:r>
          </w:p>
        </w:tc>
        <w:tc>
          <w:tcPr>
            <w:tcW w:w="1701" w:type="dxa"/>
            <w:shd w:val="clear" w:color="auto" w:fill="F2F2F2" w:themeFill="background1" w:themeFillShade="F2"/>
          </w:tcPr>
          <w:p w14:paraId="5C40A527" w14:textId="77777777" w:rsidR="00E1285A" w:rsidRPr="00013B70" w:rsidRDefault="008202A2" w:rsidP="00980C32">
            <w:pPr>
              <w:rPr>
                <w:b/>
                <w:lang w:eastAsia="el-GR"/>
              </w:rPr>
            </w:pPr>
            <w:r w:rsidRPr="00013B70">
              <w:rPr>
                <w:b/>
                <w:i/>
              </w:rPr>
              <w:t>J</w:t>
            </w:r>
            <w:r w:rsidRPr="00013B70">
              <w:rPr>
                <w:b/>
                <w:vertAlign w:val="subscript"/>
              </w:rPr>
              <w:t>sc</w:t>
            </w:r>
            <w:r w:rsidR="00974CBF" w:rsidRPr="00013B70">
              <w:rPr>
                <w:b/>
                <w:lang w:eastAsia="el-GR"/>
              </w:rPr>
              <w:t xml:space="preserve"> (mA cm</w:t>
            </w:r>
            <w:r w:rsidR="00974CBF" w:rsidRPr="00013B70">
              <w:rPr>
                <w:b/>
                <w:vertAlign w:val="superscript"/>
                <w:lang w:eastAsia="el-GR"/>
              </w:rPr>
              <w:t>-1</w:t>
            </w:r>
            <w:r w:rsidR="00974CBF" w:rsidRPr="00013B70">
              <w:rPr>
                <w:b/>
                <w:lang w:eastAsia="el-GR"/>
              </w:rPr>
              <w:t>)</w:t>
            </w:r>
          </w:p>
        </w:tc>
        <w:tc>
          <w:tcPr>
            <w:tcW w:w="2602" w:type="dxa"/>
            <w:shd w:val="clear" w:color="auto" w:fill="F2F2F2" w:themeFill="background1" w:themeFillShade="F2"/>
          </w:tcPr>
          <w:p w14:paraId="370CB1FE" w14:textId="77777777" w:rsidR="00E1285A" w:rsidRPr="00013B70" w:rsidRDefault="00974CBF" w:rsidP="00980C32">
            <w:pPr>
              <w:rPr>
                <w:b/>
                <w:lang w:eastAsia="el-GR"/>
              </w:rPr>
            </w:pPr>
            <w:r w:rsidRPr="00013B70">
              <w:rPr>
                <w:b/>
                <w:lang w:eastAsia="el-GR"/>
              </w:rPr>
              <w:t>PCE (%)</w:t>
            </w:r>
          </w:p>
        </w:tc>
      </w:tr>
      <w:tr w:rsidR="00E1285A" w:rsidRPr="00013B70" w14:paraId="42271A8F" w14:textId="77777777" w:rsidTr="00D1352B">
        <w:tc>
          <w:tcPr>
            <w:tcW w:w="1668" w:type="dxa"/>
            <w:shd w:val="clear" w:color="auto" w:fill="auto"/>
          </w:tcPr>
          <w:p w14:paraId="3299BD94" w14:textId="77777777" w:rsidR="00E1285A" w:rsidRPr="00013B70" w:rsidRDefault="00686CCC" w:rsidP="00D65B28">
            <w:pPr>
              <w:rPr>
                <w:lang w:eastAsia="el-GR"/>
              </w:rPr>
            </w:pPr>
            <w:r w:rsidRPr="00013B70">
              <w:rPr>
                <w:lang w:eastAsia="el-GR"/>
              </w:rPr>
              <w:t>PEDOT:PSS</w:t>
            </w:r>
          </w:p>
        </w:tc>
        <w:tc>
          <w:tcPr>
            <w:tcW w:w="1417" w:type="dxa"/>
            <w:shd w:val="clear" w:color="auto" w:fill="auto"/>
          </w:tcPr>
          <w:p w14:paraId="4F0AA344" w14:textId="77777777" w:rsidR="00E1285A" w:rsidRPr="00013B70" w:rsidRDefault="00686CCC" w:rsidP="00D65B28">
            <w:pPr>
              <w:rPr>
                <w:lang w:eastAsia="el-GR"/>
              </w:rPr>
            </w:pPr>
            <w:r w:rsidRPr="00013B70">
              <w:rPr>
                <w:lang w:eastAsia="el-GR"/>
              </w:rPr>
              <w:t>0.9 ± 0.01</w:t>
            </w:r>
          </w:p>
        </w:tc>
        <w:tc>
          <w:tcPr>
            <w:tcW w:w="1134" w:type="dxa"/>
            <w:shd w:val="clear" w:color="auto" w:fill="auto"/>
          </w:tcPr>
          <w:p w14:paraId="66265300" w14:textId="77777777" w:rsidR="00E1285A" w:rsidRPr="00013B70" w:rsidRDefault="00686CCC" w:rsidP="00D65B28">
            <w:pPr>
              <w:rPr>
                <w:lang w:eastAsia="el-GR"/>
              </w:rPr>
            </w:pPr>
            <w:r w:rsidRPr="00013B70">
              <w:rPr>
                <w:lang w:eastAsia="el-GR"/>
              </w:rPr>
              <w:t>73 ± 1</w:t>
            </w:r>
          </w:p>
        </w:tc>
        <w:tc>
          <w:tcPr>
            <w:tcW w:w="1701" w:type="dxa"/>
            <w:shd w:val="clear" w:color="auto" w:fill="auto"/>
          </w:tcPr>
          <w:p w14:paraId="674B0508" w14:textId="77777777" w:rsidR="00E1285A" w:rsidRPr="00013B70" w:rsidRDefault="00686CCC" w:rsidP="00D65B28">
            <w:pPr>
              <w:rPr>
                <w:lang w:eastAsia="el-GR"/>
              </w:rPr>
            </w:pPr>
            <w:r w:rsidRPr="00013B70">
              <w:rPr>
                <w:lang w:eastAsia="el-GR"/>
              </w:rPr>
              <w:t>16.64 ± 0.55</w:t>
            </w:r>
          </w:p>
        </w:tc>
        <w:tc>
          <w:tcPr>
            <w:tcW w:w="2602" w:type="dxa"/>
            <w:shd w:val="clear" w:color="auto" w:fill="auto"/>
          </w:tcPr>
          <w:p w14:paraId="440D0289" w14:textId="77777777" w:rsidR="00E1285A" w:rsidRPr="00013B70" w:rsidRDefault="00686CCC" w:rsidP="00D65B28">
            <w:pPr>
              <w:rPr>
                <w:lang w:eastAsia="el-GR"/>
              </w:rPr>
            </w:pPr>
            <w:r w:rsidRPr="00013B70">
              <w:rPr>
                <w:lang w:eastAsia="el-GR"/>
              </w:rPr>
              <w:t>10.87 ± 0.29 (11.16)</w:t>
            </w:r>
          </w:p>
        </w:tc>
      </w:tr>
      <w:tr w:rsidR="00E1285A" w:rsidRPr="00013B70" w14:paraId="58494885" w14:textId="77777777" w:rsidTr="00D1352B">
        <w:tc>
          <w:tcPr>
            <w:tcW w:w="1668" w:type="dxa"/>
            <w:shd w:val="clear" w:color="auto" w:fill="auto"/>
          </w:tcPr>
          <w:p w14:paraId="7132C327" w14:textId="77777777" w:rsidR="00E1285A" w:rsidRPr="00013B70" w:rsidRDefault="00686CCC" w:rsidP="00D65B28">
            <w:pPr>
              <w:rPr>
                <w:lang w:eastAsia="el-GR"/>
              </w:rPr>
            </w:pPr>
            <w:r w:rsidRPr="00013B70">
              <w:rPr>
                <w:lang w:eastAsia="el-GR"/>
              </w:rPr>
              <w:t>NiO</w:t>
            </w:r>
            <w:r w:rsidRPr="00013B70">
              <w:rPr>
                <w:vertAlign w:val="subscript"/>
                <w:lang w:eastAsia="el-GR"/>
              </w:rPr>
              <w:t>x</w:t>
            </w:r>
          </w:p>
        </w:tc>
        <w:tc>
          <w:tcPr>
            <w:tcW w:w="1417" w:type="dxa"/>
            <w:shd w:val="clear" w:color="auto" w:fill="auto"/>
          </w:tcPr>
          <w:p w14:paraId="43759BE4" w14:textId="77777777" w:rsidR="00E1285A" w:rsidRPr="00013B70" w:rsidRDefault="00686CCC" w:rsidP="00D65B28">
            <w:pPr>
              <w:rPr>
                <w:lang w:eastAsia="el-GR"/>
              </w:rPr>
            </w:pPr>
            <w:r w:rsidRPr="00013B70">
              <w:rPr>
                <w:lang w:eastAsia="el-GR"/>
              </w:rPr>
              <w:t>1.08 ± 0.01</w:t>
            </w:r>
          </w:p>
        </w:tc>
        <w:tc>
          <w:tcPr>
            <w:tcW w:w="1134" w:type="dxa"/>
            <w:shd w:val="clear" w:color="auto" w:fill="auto"/>
          </w:tcPr>
          <w:p w14:paraId="11EA42E3" w14:textId="77777777" w:rsidR="00E1285A" w:rsidRPr="00013B70" w:rsidRDefault="00686CCC" w:rsidP="00D65B28">
            <w:pPr>
              <w:rPr>
                <w:lang w:eastAsia="el-GR"/>
              </w:rPr>
            </w:pPr>
            <w:r w:rsidRPr="00013B70">
              <w:rPr>
                <w:lang w:eastAsia="el-GR"/>
              </w:rPr>
              <w:t>58 ± 1</w:t>
            </w:r>
          </w:p>
        </w:tc>
        <w:tc>
          <w:tcPr>
            <w:tcW w:w="1701" w:type="dxa"/>
            <w:shd w:val="clear" w:color="auto" w:fill="auto"/>
          </w:tcPr>
          <w:p w14:paraId="6314B5C3" w14:textId="77777777" w:rsidR="00E1285A" w:rsidRPr="00013B70" w:rsidRDefault="00686CCC" w:rsidP="00D65B28">
            <w:pPr>
              <w:rPr>
                <w:lang w:eastAsia="el-GR"/>
              </w:rPr>
            </w:pPr>
            <w:r w:rsidRPr="00013B70">
              <w:rPr>
                <w:lang w:eastAsia="el-GR"/>
              </w:rPr>
              <w:t>14.13 ± 0.29</w:t>
            </w:r>
          </w:p>
        </w:tc>
        <w:tc>
          <w:tcPr>
            <w:tcW w:w="2602" w:type="dxa"/>
            <w:shd w:val="clear" w:color="auto" w:fill="auto"/>
          </w:tcPr>
          <w:p w14:paraId="2C8DD5A1" w14:textId="77777777" w:rsidR="00E1285A" w:rsidRPr="00013B70" w:rsidRDefault="00686CCC" w:rsidP="00D65B28">
            <w:pPr>
              <w:rPr>
                <w:lang w:eastAsia="el-GR"/>
              </w:rPr>
            </w:pPr>
            <w:r w:rsidRPr="00013B70">
              <w:rPr>
                <w:lang w:eastAsia="el-GR"/>
              </w:rPr>
              <w:t>8.73 ± 0.13 (8.94)</w:t>
            </w:r>
          </w:p>
        </w:tc>
      </w:tr>
      <w:tr w:rsidR="00E1285A" w:rsidRPr="00013B70" w14:paraId="08C33693" w14:textId="77777777" w:rsidTr="00D1352B">
        <w:tc>
          <w:tcPr>
            <w:tcW w:w="1668" w:type="dxa"/>
            <w:shd w:val="clear" w:color="auto" w:fill="auto"/>
          </w:tcPr>
          <w:p w14:paraId="0E6FF7A7" w14:textId="77777777" w:rsidR="00E1285A" w:rsidRPr="00013B70" w:rsidRDefault="00686CCC" w:rsidP="00D65B28">
            <w:pPr>
              <w:rPr>
                <w:lang w:eastAsia="el-GR"/>
              </w:rPr>
            </w:pPr>
            <w:r w:rsidRPr="00013B70">
              <w:rPr>
                <w:lang w:eastAsia="el-GR"/>
              </w:rPr>
              <w:t>5 at</w:t>
            </w:r>
            <w:r w:rsidR="009B2F0B" w:rsidRPr="00013B70">
              <w:rPr>
                <w:lang w:eastAsia="el-GR"/>
              </w:rPr>
              <w:t xml:space="preserve"> </w:t>
            </w:r>
            <w:r w:rsidRPr="00013B70">
              <w:rPr>
                <w:lang w:eastAsia="el-GR"/>
              </w:rPr>
              <w:t>% Cu:NiO</w:t>
            </w:r>
          </w:p>
        </w:tc>
        <w:tc>
          <w:tcPr>
            <w:tcW w:w="1417" w:type="dxa"/>
            <w:shd w:val="clear" w:color="auto" w:fill="auto"/>
          </w:tcPr>
          <w:p w14:paraId="787C7344" w14:textId="77777777" w:rsidR="00E1285A" w:rsidRPr="00013B70" w:rsidRDefault="00686CCC" w:rsidP="00D65B28">
            <w:pPr>
              <w:rPr>
                <w:lang w:eastAsia="el-GR"/>
              </w:rPr>
            </w:pPr>
            <w:r w:rsidRPr="00013B70">
              <w:rPr>
                <w:lang w:eastAsia="el-GR"/>
              </w:rPr>
              <w:t>1.11 ± 0.01</w:t>
            </w:r>
          </w:p>
        </w:tc>
        <w:tc>
          <w:tcPr>
            <w:tcW w:w="1134" w:type="dxa"/>
            <w:shd w:val="clear" w:color="auto" w:fill="auto"/>
          </w:tcPr>
          <w:p w14:paraId="595F0158" w14:textId="77777777" w:rsidR="00E1285A" w:rsidRPr="00013B70" w:rsidRDefault="00686CCC" w:rsidP="00D65B28">
            <w:pPr>
              <w:rPr>
                <w:lang w:eastAsia="el-GR"/>
              </w:rPr>
            </w:pPr>
            <w:r w:rsidRPr="00013B70">
              <w:rPr>
                <w:lang w:eastAsia="el-GR"/>
              </w:rPr>
              <w:t>72 ± 1</w:t>
            </w:r>
          </w:p>
        </w:tc>
        <w:tc>
          <w:tcPr>
            <w:tcW w:w="1701" w:type="dxa"/>
            <w:shd w:val="clear" w:color="auto" w:fill="auto"/>
          </w:tcPr>
          <w:p w14:paraId="2CC380BC" w14:textId="77777777" w:rsidR="00E1285A" w:rsidRPr="00013B70" w:rsidRDefault="00686CCC" w:rsidP="00D65B28">
            <w:pPr>
              <w:rPr>
                <w:lang w:eastAsia="el-GR"/>
              </w:rPr>
            </w:pPr>
            <w:r w:rsidRPr="00013B70">
              <w:rPr>
                <w:lang w:eastAsia="el-GR"/>
              </w:rPr>
              <w:t>18.75 ± 0.42</w:t>
            </w:r>
          </w:p>
        </w:tc>
        <w:tc>
          <w:tcPr>
            <w:tcW w:w="2602" w:type="dxa"/>
            <w:shd w:val="clear" w:color="auto" w:fill="auto"/>
          </w:tcPr>
          <w:p w14:paraId="632E781F" w14:textId="77777777" w:rsidR="00E1285A" w:rsidRPr="00013B70" w:rsidRDefault="00686CCC" w:rsidP="00D65B28">
            <w:pPr>
              <w:rPr>
                <w:lang w:eastAsia="el-GR"/>
              </w:rPr>
            </w:pPr>
            <w:r w:rsidRPr="00013B70">
              <w:rPr>
                <w:lang w:eastAsia="el-GR"/>
              </w:rPr>
              <w:t>14.98 ± 0.33 (15.4)</w:t>
            </w:r>
          </w:p>
        </w:tc>
      </w:tr>
      <w:tr w:rsidR="00E1285A" w:rsidRPr="00A55F3C" w14:paraId="68FB9C5D" w14:textId="77777777" w:rsidTr="00D1352B">
        <w:tc>
          <w:tcPr>
            <w:tcW w:w="8522" w:type="dxa"/>
            <w:gridSpan w:val="5"/>
            <w:shd w:val="clear" w:color="auto" w:fill="auto"/>
          </w:tcPr>
          <w:p w14:paraId="44115BCD" w14:textId="77777777" w:rsidR="00E1285A" w:rsidRPr="00A55F3C" w:rsidRDefault="00686CCC" w:rsidP="00BE64C2">
            <w:pPr>
              <w:rPr>
                <w:lang w:eastAsia="el-GR"/>
              </w:rPr>
            </w:pPr>
            <w:r w:rsidRPr="00A55F3C">
              <w:rPr>
                <w:lang w:eastAsia="el-GR"/>
              </w:rPr>
              <w:t>Average values with standard deviation (</w:t>
            </w:r>
            <w:r w:rsidR="00BE64C2" w:rsidRPr="00A55F3C">
              <w:rPr>
                <w:lang w:eastAsia="el-GR"/>
              </w:rPr>
              <w:t>maximum values in p</w:t>
            </w:r>
            <w:r w:rsidRPr="00A55F3C">
              <w:rPr>
                <w:lang w:eastAsia="el-GR"/>
              </w:rPr>
              <w:t>arenthesis)</w:t>
            </w:r>
          </w:p>
        </w:tc>
      </w:tr>
    </w:tbl>
    <w:p w14:paraId="17AA9446" w14:textId="2F47989A" w:rsidR="00E1285A" w:rsidRPr="00A55F3C" w:rsidRDefault="001B529E" w:rsidP="00D65B28">
      <w:pPr>
        <w:rPr>
          <w:rStyle w:val="SubtleEmphasis"/>
        </w:rPr>
      </w:pPr>
      <w:r w:rsidRPr="00A55F3C">
        <w:rPr>
          <w:lang w:eastAsia="el-GR"/>
        </w:rPr>
        <w:lastRenderedPageBreak/>
        <w:t xml:space="preserve">From the supplier, the </w:t>
      </w:r>
      <w:r w:rsidR="00D52E35" w:rsidRPr="00A55F3C">
        <w:rPr>
          <w:lang w:eastAsia="el-GR"/>
        </w:rPr>
        <w:t>NiO</w:t>
      </w:r>
      <w:r w:rsidR="00D52E35" w:rsidRPr="00A55F3C">
        <w:rPr>
          <w:vertAlign w:val="subscript"/>
          <w:lang w:eastAsia="el-GR"/>
        </w:rPr>
        <w:t>x</w:t>
      </w:r>
      <w:r w:rsidR="00D52E35" w:rsidRPr="00A55F3C">
        <w:rPr>
          <w:lang w:eastAsia="el-GR"/>
        </w:rPr>
        <w:t xml:space="preserve"> </w:t>
      </w:r>
      <w:r w:rsidRPr="00A55F3C">
        <w:rPr>
          <w:lang w:eastAsia="el-GR"/>
        </w:rPr>
        <w:t xml:space="preserve">cost depending on the purity is 90 </w:t>
      </w:r>
      <w:r w:rsidR="00075365" w:rsidRPr="00A55F3C">
        <w:rPr>
          <w:lang w:eastAsia="el-GR"/>
        </w:rPr>
        <w:t>€</w:t>
      </w:r>
      <w:r w:rsidRPr="00A55F3C">
        <w:rPr>
          <w:lang w:eastAsia="el-GR"/>
        </w:rPr>
        <w:t xml:space="preserve"> for 100 </w:t>
      </w:r>
      <w:r w:rsidR="00D00DED" w:rsidRPr="00A55F3C">
        <w:rPr>
          <w:lang w:eastAsia="el-GR"/>
        </w:rPr>
        <w:t xml:space="preserve">g </w:t>
      </w:r>
      <w:r w:rsidRPr="00A55F3C">
        <w:rPr>
          <w:lang w:eastAsia="el-GR"/>
        </w:rPr>
        <w:t xml:space="preserve">or as high as 66.50 </w:t>
      </w:r>
      <w:r w:rsidR="00075365" w:rsidRPr="00A55F3C">
        <w:rPr>
          <w:lang w:eastAsia="el-GR"/>
        </w:rPr>
        <w:t>€</w:t>
      </w:r>
      <w:r w:rsidRPr="00A55F3C">
        <w:rPr>
          <w:lang w:eastAsia="el-GR"/>
        </w:rPr>
        <w:t xml:space="preserve"> for </w:t>
      </w:r>
      <w:r w:rsidR="00D00DED" w:rsidRPr="00A55F3C">
        <w:rPr>
          <w:lang w:eastAsia="el-GR"/>
        </w:rPr>
        <w:t xml:space="preserve">5 g </w:t>
      </w:r>
      <w:r w:rsidR="00EB4E54" w:rsidRPr="00A55F3C">
        <w:rPr>
          <w:lang w:eastAsia="el-GR"/>
        </w:rPr>
        <w:t xml:space="preserve">and </w:t>
      </w:r>
      <w:r w:rsidR="00CF1661" w:rsidRPr="00A55F3C">
        <w:rPr>
          <w:lang w:eastAsia="el-GR"/>
        </w:rPr>
        <w:t xml:space="preserve">the cost of PEDOT:PSS for </w:t>
      </w:r>
      <w:r w:rsidR="00096DD2" w:rsidRPr="00A55F3C">
        <w:rPr>
          <w:lang w:eastAsia="el-GR"/>
        </w:rPr>
        <w:t>5 g</w:t>
      </w:r>
      <w:r w:rsidR="00CF1661" w:rsidRPr="00A55F3C">
        <w:rPr>
          <w:lang w:eastAsia="el-GR"/>
        </w:rPr>
        <w:t xml:space="preserve"> is </w:t>
      </w:r>
      <w:r w:rsidR="00EB4E54" w:rsidRPr="00A55F3C">
        <w:rPr>
          <w:lang w:eastAsia="el-GR"/>
        </w:rPr>
        <w:t>46</w:t>
      </w:r>
      <w:r w:rsidR="00CF1661" w:rsidRPr="00A55F3C">
        <w:rPr>
          <w:lang w:eastAsia="el-GR"/>
        </w:rPr>
        <w:t>.60</w:t>
      </w:r>
      <w:r w:rsidR="00EB4E54" w:rsidRPr="00A55F3C">
        <w:rPr>
          <w:lang w:eastAsia="el-GR"/>
        </w:rPr>
        <w:t xml:space="preserve"> </w:t>
      </w:r>
      <w:r w:rsidR="00075365" w:rsidRPr="00A55F3C">
        <w:rPr>
          <w:lang w:eastAsia="el-GR"/>
        </w:rPr>
        <w:t>€</w:t>
      </w:r>
      <w:r w:rsidR="00CF1661" w:rsidRPr="00A55F3C">
        <w:rPr>
          <w:lang w:eastAsia="el-GR"/>
        </w:rPr>
        <w:t>.</w:t>
      </w:r>
    </w:p>
    <w:p w14:paraId="0606F7E8" w14:textId="77777777" w:rsidR="00D1352B" w:rsidRPr="00A55F3C" w:rsidRDefault="00BE64C2" w:rsidP="0099372A">
      <w:pPr>
        <w:pStyle w:val="Heading2"/>
      </w:pPr>
      <w:bookmarkStart w:id="401" w:name="_Ref476846232"/>
      <w:bookmarkStart w:id="402" w:name="_Ref517733721"/>
      <w:bookmarkStart w:id="403" w:name="_Ref517733730"/>
      <w:bookmarkStart w:id="404" w:name="_Ref517733787"/>
      <w:bookmarkStart w:id="405" w:name="_Ref517733795"/>
      <w:bookmarkStart w:id="406" w:name="_Ref517733802"/>
      <w:bookmarkStart w:id="407" w:name="_Toc530166457"/>
      <w:bookmarkStart w:id="408" w:name="_Toc530166592"/>
      <w:bookmarkStart w:id="409" w:name="_Toc530167146"/>
      <w:bookmarkStart w:id="410" w:name="_Toc530167285"/>
      <w:bookmarkStart w:id="411" w:name="_Toc4264507"/>
      <w:r w:rsidRPr="00A55F3C">
        <w:t>HTM-</w:t>
      </w:r>
      <w:r w:rsidR="00175E05" w:rsidRPr="00A55F3C">
        <w:t>f</w:t>
      </w:r>
      <w:r w:rsidR="00974CBF" w:rsidRPr="00A55F3C">
        <w:t xml:space="preserve">ree </w:t>
      </w:r>
      <w:r w:rsidR="00175E05" w:rsidRPr="00A55F3C">
        <w:t>s</w:t>
      </w:r>
      <w:r w:rsidR="00974CBF" w:rsidRPr="00A55F3C">
        <w:t xml:space="preserve">olar </w:t>
      </w:r>
      <w:r w:rsidR="00175E05" w:rsidRPr="00A55F3C">
        <w:t>c</w:t>
      </w:r>
      <w:r w:rsidR="00974CBF" w:rsidRPr="00A55F3C">
        <w:t>ells</w:t>
      </w:r>
      <w:bookmarkEnd w:id="401"/>
      <w:r w:rsidR="00611C88" w:rsidRPr="00A55F3C">
        <w:t>:</w:t>
      </w:r>
      <w:r w:rsidR="00974CBF" w:rsidRPr="00A55F3C">
        <w:t xml:space="preserve"> </w:t>
      </w:r>
      <w:r w:rsidR="00175E05" w:rsidRPr="00A55F3C">
        <w:t>i</w:t>
      </w:r>
      <w:r w:rsidR="00974CBF" w:rsidRPr="00A55F3C">
        <w:t>s the HTM necessary?</w:t>
      </w:r>
      <w:bookmarkEnd w:id="402"/>
      <w:bookmarkEnd w:id="403"/>
      <w:bookmarkEnd w:id="404"/>
      <w:bookmarkEnd w:id="405"/>
      <w:bookmarkEnd w:id="406"/>
      <w:bookmarkEnd w:id="407"/>
      <w:bookmarkEnd w:id="408"/>
      <w:bookmarkEnd w:id="409"/>
      <w:bookmarkEnd w:id="410"/>
      <w:bookmarkEnd w:id="411"/>
    </w:p>
    <w:p w14:paraId="546134C7" w14:textId="7B9E27A1" w:rsidR="009F7952" w:rsidRPr="00A55F3C" w:rsidRDefault="00974CBF" w:rsidP="00E8622B">
      <w:r w:rsidRPr="00A55F3C">
        <w:t xml:space="preserve">Does a solar cell structure require a HTM layer? Despite their higher performance, the simple answer is no, and many other papers have suggested </w:t>
      </w:r>
      <w:r w:rsidR="00196E50" w:rsidRPr="00A55F3C">
        <w:t>this;</w:t>
      </w:r>
      <w:r w:rsidRPr="00A55F3C">
        <w:t xml:space="preserve"> at least three are described in the sub-</w:t>
      </w:r>
      <w:r w:rsidR="00BE64C2" w:rsidRPr="00A55F3C">
        <w:t>sections</w:t>
      </w:r>
      <w:r w:rsidRPr="00A55F3C">
        <w:t xml:space="preserve"> below</w:t>
      </w:r>
      <w:r w:rsidR="005F4B75" w:rsidRPr="00A55F3C">
        <w:t>.</w:t>
      </w:r>
      <w:r w:rsidR="005C499B" w:rsidRPr="00A55F3C">
        <w:t xml:space="preserve"> </w:t>
      </w:r>
      <w:r w:rsidR="009F7952" w:rsidRPr="00A55F3C">
        <w:t>(</w:t>
      </w:r>
      <w:r w:rsidR="007607CC" w:rsidRPr="00A55F3C">
        <w:t>See</w:t>
      </w:r>
      <w:r w:rsidR="00E63BF4" w:rsidRPr="00A55F3C">
        <w:t xml:space="preserve"> </w:t>
      </w:r>
      <w:r w:rsidR="007607CC" w:rsidRPr="00A55F3C">
        <w:t>sub-</w:t>
      </w:r>
      <w:r w:rsidR="00BD5A18" w:rsidRPr="00A55F3C">
        <w:t>section</w:t>
      </w:r>
      <w:r w:rsidRPr="00A55F3C">
        <w:t xml:space="preserve"> </w:t>
      </w:r>
      <w:r w:rsidR="00E056A5" w:rsidRPr="00A55F3C">
        <w:fldChar w:fldCharType="begin"/>
      </w:r>
      <w:r w:rsidRPr="00A55F3C">
        <w:instrText xml:space="preserve"> REF _Ref484026109 \w \h </w:instrText>
      </w:r>
      <w:r w:rsidR="003F46A0" w:rsidRPr="00A55F3C">
        <w:instrText xml:space="preserve"> \* MERGEFORMAT </w:instrText>
      </w:r>
      <w:r w:rsidR="00E056A5" w:rsidRPr="00A55F3C">
        <w:fldChar w:fldCharType="separate"/>
      </w:r>
      <w:r w:rsidR="009B4740">
        <w:t>4.2</w:t>
      </w:r>
      <w:r w:rsidR="00E056A5" w:rsidRPr="00A55F3C">
        <w:fldChar w:fldCharType="end"/>
      </w:r>
      <w:r w:rsidR="007607CC" w:rsidRPr="00A55F3C">
        <w:t xml:space="preserve"> on the benefits of not having an HTM layer</w:t>
      </w:r>
      <w:r w:rsidR="009F7952" w:rsidRPr="00A55F3C">
        <w:t>)</w:t>
      </w:r>
      <w:r w:rsidRPr="00A55F3C">
        <w:t>.</w:t>
      </w:r>
    </w:p>
    <w:p w14:paraId="3032AAA8" w14:textId="77777777" w:rsidR="00923950" w:rsidRPr="00013B70" w:rsidRDefault="00974CBF" w:rsidP="00E8622B">
      <w:r w:rsidRPr="00A55F3C">
        <w:t xml:space="preserve">Due to </w:t>
      </w:r>
      <w:r w:rsidR="00754FE2" w:rsidRPr="00A55F3C">
        <w:t>PSC</w:t>
      </w:r>
      <w:r w:rsidRPr="00A55F3C">
        <w:t xml:space="preserve"> stability being related to the degradation of the HTM, investigations</w:t>
      </w:r>
      <w:r w:rsidRPr="00013B70">
        <w:t xml:space="preserve"> without HTMs have been demonstrated.</w:t>
      </w:r>
    </w:p>
    <w:p w14:paraId="22C9CC3F" w14:textId="77777777" w:rsidR="008F0FBA" w:rsidRPr="00013B70" w:rsidRDefault="00A223ED" w:rsidP="008F0FBA">
      <w:pPr>
        <w:keepNext/>
      </w:pPr>
      <w:r w:rsidRPr="00013B70">
        <w:rPr>
          <w:rFonts w:ascii="Arial" w:hAnsi="Arial" w:cs="Arial"/>
          <w:b/>
          <w:bCs/>
          <w:noProof/>
          <w:color w:val="404040"/>
          <w:sz w:val="28"/>
          <w:szCs w:val="28"/>
        </w:rPr>
        <w:drawing>
          <wp:inline distT="0" distB="0" distL="0" distR="0" wp14:anchorId="63F24584" wp14:editId="6061C8AB">
            <wp:extent cx="2358390" cy="639445"/>
            <wp:effectExtent l="19050" t="0" r="3810" b="0"/>
            <wp:docPr id="40" name="Picture 40" descr="Map 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p Shot 7"/>
                    <pic:cNvPicPr>
                      <a:picLocks noChangeAspect="1" noChangeArrowheads="1"/>
                    </pic:cNvPicPr>
                  </pic:nvPicPr>
                  <pic:blipFill>
                    <a:blip r:embed="rId57"/>
                    <a:srcRect/>
                    <a:stretch>
                      <a:fillRect/>
                    </a:stretch>
                  </pic:blipFill>
                  <pic:spPr bwMode="auto">
                    <a:xfrm>
                      <a:off x="0" y="0"/>
                      <a:ext cx="2358390" cy="639445"/>
                    </a:xfrm>
                    <a:prstGeom prst="rect">
                      <a:avLst/>
                    </a:prstGeom>
                    <a:noFill/>
                    <a:ln w="9525">
                      <a:noFill/>
                      <a:miter lim="800000"/>
                      <a:headEnd/>
                      <a:tailEnd/>
                    </a:ln>
                  </pic:spPr>
                </pic:pic>
              </a:graphicData>
            </a:graphic>
          </wp:inline>
        </w:drawing>
      </w:r>
    </w:p>
    <w:p w14:paraId="32AD3EDD" w14:textId="500694C5" w:rsidR="002525CD" w:rsidRPr="00A55F3C" w:rsidRDefault="008F0FBA" w:rsidP="008F0FBA">
      <w:pPr>
        <w:pStyle w:val="Caption"/>
      </w:pPr>
      <w:r w:rsidRPr="00A55F3C">
        <w:t xml:space="preserve">Scheme </w:t>
      </w:r>
      <w:fldSimple w:instr=" STYLEREF 1 \s ">
        <w:r w:rsidR="009B4740">
          <w:rPr>
            <w:noProof/>
          </w:rPr>
          <w:t>4</w:t>
        </w:r>
      </w:fldSimple>
      <w:r w:rsidR="002874ED" w:rsidRPr="00A55F3C">
        <w:noBreakHyphen/>
      </w:r>
      <w:fldSimple w:instr=" SEQ Scheme \* ARABIC \s 1 ">
        <w:r w:rsidR="009B4740">
          <w:rPr>
            <w:noProof/>
          </w:rPr>
          <w:t>6</w:t>
        </w:r>
      </w:fldSimple>
    </w:p>
    <w:p w14:paraId="3B51840B" w14:textId="77777777" w:rsidR="00B72313" w:rsidRPr="00A55F3C" w:rsidRDefault="00974CBF" w:rsidP="00C33574">
      <w:pPr>
        <w:pStyle w:val="Heading3"/>
      </w:pPr>
      <w:bookmarkStart w:id="412" w:name="_Toc530166458"/>
      <w:bookmarkStart w:id="413" w:name="_Toc530166593"/>
      <w:bookmarkStart w:id="414" w:name="_Toc530167147"/>
      <w:bookmarkStart w:id="415" w:name="_Toc530167286"/>
      <w:bookmarkStart w:id="416" w:name="_Toc4264508"/>
      <w:r w:rsidRPr="00A55F3C">
        <w:t xml:space="preserve">HTM </w:t>
      </w:r>
      <w:r w:rsidR="00175E05" w:rsidRPr="00A55F3C">
        <w:t>f</w:t>
      </w:r>
      <w:r w:rsidRPr="00A55F3C">
        <w:t xml:space="preserve">ree standard </w:t>
      </w:r>
      <w:r w:rsidR="00754FE2" w:rsidRPr="00A55F3C">
        <w:t>PSC</w:t>
      </w:r>
      <w:bookmarkEnd w:id="412"/>
      <w:bookmarkEnd w:id="413"/>
      <w:bookmarkEnd w:id="414"/>
      <w:bookmarkEnd w:id="415"/>
      <w:bookmarkEnd w:id="416"/>
    </w:p>
    <w:p w14:paraId="41437915" w14:textId="77777777" w:rsidR="00DE53EA" w:rsidRPr="00A55F3C" w:rsidRDefault="00F627F2" w:rsidP="00D65B28">
      <w:r w:rsidRPr="00A55F3C">
        <w:t xml:space="preserve">One such </w:t>
      </w:r>
      <w:r w:rsidR="009F7952" w:rsidRPr="00A55F3C">
        <w:t xml:space="preserve">investigation </w:t>
      </w:r>
      <w:r w:rsidRPr="00A55F3C">
        <w:t>using t</w:t>
      </w:r>
      <w:r w:rsidR="00974CBF" w:rsidRPr="00A55F3C">
        <w:t>itanium diisopropoxidebis(acetylacetonate) (TiDIP) in ethanol as a blocking material</w:t>
      </w:r>
      <w:r w:rsidR="000040ED" w:rsidRPr="00A55F3C">
        <w:t xml:space="preserve"> on top of the TiO</w:t>
      </w:r>
      <w:r w:rsidR="000040ED" w:rsidRPr="00A55F3C">
        <w:rPr>
          <w:vertAlign w:val="subscript"/>
        </w:rPr>
        <w:t>2</w:t>
      </w:r>
      <w:r w:rsidR="000040ED" w:rsidRPr="00A55F3C">
        <w:t xml:space="preserve"> </w:t>
      </w:r>
      <w:r w:rsidR="0040633A" w:rsidRPr="00A55F3C">
        <w:t xml:space="preserve">electron acceptor </w:t>
      </w:r>
      <w:r w:rsidR="000040ED" w:rsidRPr="00A55F3C">
        <w:t>layer</w:t>
      </w:r>
      <w:r w:rsidR="000054BE" w:rsidRPr="00A55F3C">
        <w:t>,</w:t>
      </w:r>
      <w:r w:rsidR="002000E1" w:rsidRPr="00A55F3C">
        <w:t xml:space="preserve"> with an optimum thickness of </w:t>
      </w:r>
      <w:r w:rsidR="00974CBF" w:rsidRPr="00A55F3C">
        <w:t>620 ±</w:t>
      </w:r>
      <w:r w:rsidR="00AF1B95" w:rsidRPr="00A55F3C">
        <w:t xml:space="preserve"> </w:t>
      </w:r>
      <w:r w:rsidR="00974CBF" w:rsidRPr="00A55F3C">
        <w:t>25</w:t>
      </w:r>
      <w:r w:rsidR="00790F3B" w:rsidRPr="00A55F3C">
        <w:t xml:space="preserve"> </w:t>
      </w:r>
      <w:r w:rsidR="002000E1" w:rsidRPr="00A55F3C">
        <w:t>nm</w:t>
      </w:r>
      <w:r w:rsidR="00974CBF" w:rsidRPr="00A55F3C">
        <w:t xml:space="preserve">, </w:t>
      </w:r>
      <w:r w:rsidR="005434BC" w:rsidRPr="00A55F3C">
        <w:t>CH</w:t>
      </w:r>
      <w:r w:rsidR="005434BC" w:rsidRPr="00A55F3C">
        <w:rPr>
          <w:vertAlign w:val="subscript"/>
        </w:rPr>
        <w:t>3</w:t>
      </w:r>
      <w:r w:rsidR="005434BC" w:rsidRPr="00A55F3C">
        <w:t>NH</w:t>
      </w:r>
      <w:r w:rsidR="005434BC" w:rsidRPr="00A55F3C">
        <w:rPr>
          <w:vertAlign w:val="subscript"/>
        </w:rPr>
        <w:t>3</w:t>
      </w:r>
      <w:r w:rsidR="00974CBF" w:rsidRPr="00A55F3C">
        <w:t>PbI</w:t>
      </w:r>
      <w:r w:rsidR="00974CBF" w:rsidRPr="00A55F3C">
        <w:rPr>
          <w:vertAlign w:val="subscript"/>
        </w:rPr>
        <w:t>3</w:t>
      </w:r>
      <w:r w:rsidR="00304746" w:rsidRPr="00A55F3C">
        <w:t xml:space="preserve"> perovskite </w:t>
      </w:r>
      <w:r w:rsidR="0040633A" w:rsidRPr="00A55F3C">
        <w:t xml:space="preserve">fabricated via the </w:t>
      </w:r>
      <w:r w:rsidR="00304746" w:rsidRPr="00A55F3C">
        <w:t>two-</w:t>
      </w:r>
      <w:r w:rsidR="00974CBF" w:rsidRPr="00A55F3C">
        <w:t xml:space="preserve">step deposition method (optimum waiting time for second step </w:t>
      </w:r>
      <w:r w:rsidR="006C701F" w:rsidRPr="00A55F3C">
        <w:t>3</w:t>
      </w:r>
      <w:r w:rsidR="00C8109A" w:rsidRPr="00A55F3C">
        <w:t xml:space="preserve"> </w:t>
      </w:r>
      <w:r w:rsidR="003C19A1" w:rsidRPr="00A55F3C">
        <w:t>min</w:t>
      </w:r>
      <w:r w:rsidR="00974CBF" w:rsidRPr="00A55F3C">
        <w:t xml:space="preserve">s) and </w:t>
      </w:r>
      <w:r w:rsidR="006C701F" w:rsidRPr="00A55F3C">
        <w:t xml:space="preserve">utilizing a </w:t>
      </w:r>
      <w:r w:rsidR="00974CBF" w:rsidRPr="00A55F3C">
        <w:t>gold electrode attained 10.85% efficiency</w:t>
      </w:r>
      <w:r w:rsidR="006C701F" w:rsidRPr="00A55F3C">
        <w:t>,</w:t>
      </w:r>
      <w:r w:rsidR="00974CBF" w:rsidRPr="00A55F3C">
        <w:t xml:space="preserve"> FF</w:t>
      </w:r>
      <w:r w:rsidR="003339C6" w:rsidRPr="00A55F3C">
        <w:rPr>
          <w:i/>
        </w:rPr>
        <w:t xml:space="preserve"> </w:t>
      </w:r>
      <w:r w:rsidR="00974CBF" w:rsidRPr="00A55F3C">
        <w:t xml:space="preserve">= 68%, </w:t>
      </w:r>
      <w:r w:rsidR="008202A2" w:rsidRPr="00A55F3C">
        <w:rPr>
          <w:i/>
        </w:rPr>
        <w:t>V</w:t>
      </w:r>
      <w:r w:rsidR="008202A2" w:rsidRPr="00A55F3C">
        <w:rPr>
          <w:vertAlign w:val="subscript"/>
        </w:rPr>
        <w:t>oc</w:t>
      </w:r>
      <w:r w:rsidR="00974CBF" w:rsidRPr="00A55F3C">
        <w:t xml:space="preserve"> = 0.84 V, and a </w:t>
      </w:r>
      <w:r w:rsidR="008202A2" w:rsidRPr="00A55F3C">
        <w:rPr>
          <w:i/>
        </w:rPr>
        <w:t>J</w:t>
      </w:r>
      <w:r w:rsidR="008202A2" w:rsidRPr="00A55F3C">
        <w:rPr>
          <w:vertAlign w:val="subscript"/>
        </w:rPr>
        <w:t>sc</w:t>
      </w:r>
      <w:r w:rsidR="00974CBF" w:rsidRPr="00A55F3C">
        <w:t> of 19 mA cm</w:t>
      </w:r>
      <w:r w:rsidR="00974CBF" w:rsidRPr="00A55F3C">
        <w:rPr>
          <w:vertAlign w:val="superscript"/>
        </w:rPr>
        <w:t>−2</w:t>
      </w:r>
      <w:r w:rsidR="00974CBF" w:rsidRPr="00A55F3C">
        <w:t>.</w:t>
      </w:r>
    </w:p>
    <w:p w14:paraId="5488E15C" w14:textId="56D86827" w:rsidR="00B72313" w:rsidRPr="00013B70" w:rsidRDefault="00974CBF" w:rsidP="00D65B28">
      <w:pPr>
        <w:rPr>
          <w:b/>
        </w:rPr>
      </w:pPr>
      <w:r w:rsidRPr="00A55F3C">
        <w:t xml:space="preserve">They found that the larger the depletion region </w:t>
      </w:r>
      <w:r w:rsidR="00890751" w:rsidRPr="00A55F3C">
        <w:t xml:space="preserve">of the electron acceptor </w:t>
      </w:r>
      <w:r w:rsidRPr="00A55F3C">
        <w:t xml:space="preserve">(thickness of area where there are no free charge carriers available) </w:t>
      </w:r>
      <w:r w:rsidR="00890751" w:rsidRPr="00A55F3C">
        <w:t xml:space="preserve">improves </w:t>
      </w:r>
      <w:r w:rsidRPr="00A55F3C">
        <w:t>charge transport. Comparing X</w:t>
      </w:r>
      <w:r w:rsidR="00B539D9" w:rsidRPr="00A55F3C">
        <w:t>RD</w:t>
      </w:r>
      <w:r w:rsidRPr="00A55F3C">
        <w:t xml:space="preserve"> diffraction data from a fresh cell and after a month in the dark, there was very little</w:t>
      </w:r>
      <w:r w:rsidRPr="00013B70">
        <w:t xml:space="preserve"> change in the crystallographic structure of the perovskite, indicating how effectively stable they are without a HTM </w:t>
      </w:r>
      <w:r w:rsidR="00E056A5" w:rsidRPr="00013B70">
        <w:fldChar w:fldCharType="begin" w:fldLock="1"/>
      </w:r>
      <w:r w:rsidR="00656764">
        <w:instrText>ADDIN CSL_CITATION {"citationItems":[{"id":"ITEM-1","itemData":{"DOI":"10.1039/C4CP00460D","ISBN":"1463-9084","ISSN":"1463-9076","PMID":"24736900","abstract":"The performance of hole conductor free perovskite solar cells is well dependent on the depletion region, achieving strikingly 10.8% efficiency.","author":[{"dropping-particle":"","family":"Aharon","given":"Sigalit","non-dropping-particle":"","parse-names":false,"suffix":""},{"dropping-particle":"","family":"Gamliel","given":"Shany","non-dropping-particle":"","parse-names":false,"suffix":""},{"dropping-particle":"El","family":"Cohen","given":"Bat","non-dropping-particle":"","parse-names":false,"suffix":""},{"dropping-particle":"","family":"Etgar","given":"Lioz","non-dropping-particle":"","parse-names":false,"suffix":""}],"container-title":"Phys. Chem. Chem. Phys.","id":"ITEM-1","issue":"22","issued":{"date-parts":[["2014"]]},"page":"10512-10518","publisher":"The Royal Society of Chemistry","title":"Depletion region effect of highly efficient hole conductor free CH 3 NH 3 PbI 3 perovskite solar cells","type":"article-journal","volume":"16"},"uris":["http://www.mendeley.com/documents/?uuid=0e939c9d-ca54-4ccc-a121-2b79c77722cf"]}],"mendeley":{"formattedCitation":"[122]","plainTextFormattedCitation":"[122]","previouslyFormattedCitation":"[123]"},"properties":{"noteIndex":0},"schema":"https://github.com/citation-style-language/schema/raw/master/csl-citation.json"}</w:instrText>
      </w:r>
      <w:r w:rsidR="00E056A5" w:rsidRPr="00013B70">
        <w:fldChar w:fldCharType="separate"/>
      </w:r>
      <w:r w:rsidR="00656764" w:rsidRPr="00656764">
        <w:rPr>
          <w:noProof/>
        </w:rPr>
        <w:t>[122]</w:t>
      </w:r>
      <w:r w:rsidR="00E056A5" w:rsidRPr="00013B70">
        <w:fldChar w:fldCharType="end"/>
      </w:r>
      <w:r w:rsidRPr="00013B70">
        <w:rPr>
          <w:b/>
        </w:rPr>
        <w:t>.</w:t>
      </w:r>
    </w:p>
    <w:p w14:paraId="223A723F" w14:textId="77777777" w:rsidR="007205F0" w:rsidRPr="00013B70" w:rsidRDefault="00974CBF" w:rsidP="00C33574">
      <w:pPr>
        <w:pStyle w:val="Heading3"/>
      </w:pPr>
      <w:bookmarkStart w:id="417" w:name="_Toc530166459"/>
      <w:bookmarkStart w:id="418" w:name="_Toc530166594"/>
      <w:bookmarkStart w:id="419" w:name="_Toc530167148"/>
      <w:bookmarkStart w:id="420" w:name="_Toc530167287"/>
      <w:bookmarkStart w:id="421" w:name="_Toc4264509"/>
      <w:r w:rsidRPr="00013B70">
        <w:t xml:space="preserve">Carbon </w:t>
      </w:r>
      <w:r w:rsidR="001C3ED9" w:rsidRPr="00013B70">
        <w:t>counter electrode</w:t>
      </w:r>
      <w:bookmarkEnd w:id="417"/>
      <w:bookmarkEnd w:id="418"/>
      <w:bookmarkEnd w:id="419"/>
      <w:bookmarkEnd w:id="420"/>
      <w:bookmarkEnd w:id="421"/>
    </w:p>
    <w:p w14:paraId="373D9CF9" w14:textId="3E90D86E" w:rsidR="003B29E1" w:rsidRPr="00013B70" w:rsidRDefault="000E7611" w:rsidP="00D65B28">
      <w:r w:rsidRPr="00013B70">
        <w:t>Similar</w:t>
      </w:r>
      <w:r w:rsidR="005C499B" w:rsidRPr="00013B70">
        <w:t>ly</w:t>
      </w:r>
      <w:r w:rsidRPr="00013B70">
        <w:t xml:space="preserve"> to </w:t>
      </w:r>
      <w:r w:rsidR="005C499B" w:rsidRPr="00013B70">
        <w:t>what w</w:t>
      </w:r>
      <w:r w:rsidR="00AB2ED9" w:rsidRPr="00013B70">
        <w:t>a</w:t>
      </w:r>
      <w:r w:rsidRPr="00013B70">
        <w:t xml:space="preserve">s discussed earlier, </w:t>
      </w:r>
      <w:r w:rsidR="0002385B" w:rsidRPr="00013B70">
        <w:t xml:space="preserve">a </w:t>
      </w:r>
      <w:r w:rsidR="00974CBF" w:rsidRPr="00013B70">
        <w:t xml:space="preserve">stability </w:t>
      </w:r>
      <w:r w:rsidR="0002385B" w:rsidRPr="00013B70">
        <w:t>investigation was carried out</w:t>
      </w:r>
      <w:r w:rsidR="005C499B" w:rsidRPr="00013B70">
        <w:t xml:space="preserve"> </w:t>
      </w:r>
      <w:r w:rsidR="00974CBF" w:rsidRPr="00013B70">
        <w:t xml:space="preserve">without a </w:t>
      </w:r>
      <w:r w:rsidR="00974CBF" w:rsidRPr="00A55F3C">
        <w:t>hole transporter and fabricated in ambient conditions (no vacuum chamber/nitrogen/dry air) with the structure of glass/FTO/compact TiO</w:t>
      </w:r>
      <w:r w:rsidR="00974CBF" w:rsidRPr="00A55F3C">
        <w:rPr>
          <w:vertAlign w:val="subscript"/>
        </w:rPr>
        <w:t>2</w:t>
      </w:r>
      <w:r w:rsidR="00411A21" w:rsidRPr="00A55F3C">
        <w:t xml:space="preserve"> </w:t>
      </w:r>
      <w:r w:rsidR="00974CBF" w:rsidRPr="00A55F3C">
        <w:t>(630</w:t>
      </w:r>
      <w:r w:rsidR="00790F3B" w:rsidRPr="00A55F3C">
        <w:t xml:space="preserve"> </w:t>
      </w:r>
      <w:r w:rsidR="00974CBF" w:rsidRPr="00A55F3C">
        <w:t>nm)/mp-TiO</w:t>
      </w:r>
      <w:r w:rsidR="00974CBF" w:rsidRPr="00A55F3C">
        <w:rPr>
          <w:vertAlign w:val="subscript"/>
        </w:rPr>
        <w:t>2</w:t>
      </w:r>
      <w:r w:rsidR="00974CBF" w:rsidRPr="00A55F3C">
        <w:t>/CH</w:t>
      </w:r>
      <w:r w:rsidR="00974CBF" w:rsidRPr="00A55F3C">
        <w:rPr>
          <w:vertAlign w:val="subscript"/>
        </w:rPr>
        <w:t>3</w:t>
      </w:r>
      <w:r w:rsidR="00974CBF" w:rsidRPr="00A55F3C">
        <w:t>NH</w:t>
      </w:r>
      <w:r w:rsidR="00974CBF" w:rsidRPr="00A55F3C">
        <w:rPr>
          <w:vertAlign w:val="subscript"/>
        </w:rPr>
        <w:t>3</w:t>
      </w:r>
      <w:r w:rsidR="00974CBF" w:rsidRPr="00A55F3C">
        <w:t>PbI</w:t>
      </w:r>
      <w:r w:rsidR="00974CBF" w:rsidRPr="00A55F3C">
        <w:rPr>
          <w:vertAlign w:val="subscript"/>
        </w:rPr>
        <w:t>3</w:t>
      </w:r>
      <w:r w:rsidR="00354537" w:rsidRPr="00A55F3C">
        <w:t>/c</w:t>
      </w:r>
      <w:r w:rsidR="00411A21" w:rsidRPr="00A55F3C">
        <w:t xml:space="preserve">arbon </w:t>
      </w:r>
      <w:r w:rsidR="003400A3" w:rsidRPr="00A55F3C">
        <w:t xml:space="preserve">was assessed for </w:t>
      </w:r>
      <w:r w:rsidR="00411A21" w:rsidRPr="00A55F3C">
        <w:t xml:space="preserve">800 </w:t>
      </w:r>
      <w:r w:rsidR="0055410D" w:rsidRPr="00A55F3C">
        <w:t>h</w:t>
      </w:r>
      <w:r w:rsidR="00411A21" w:rsidRPr="00A55F3C">
        <w:t>/encapsulated/</w:t>
      </w:r>
      <w:r w:rsidR="00974CBF" w:rsidRPr="00A55F3C">
        <w:t xml:space="preserve">ambient conditions. The stability was extremely good, initially from PCE = 7.31% finishing at 7.42%, and averaging at 7.57%, </w:t>
      </w:r>
      <w:r w:rsidR="00B3468E" w:rsidRPr="00A55F3C">
        <w:rPr>
          <w:i/>
        </w:rPr>
        <w:t>J</w:t>
      </w:r>
      <w:r w:rsidR="00B3468E" w:rsidRPr="00A55F3C">
        <w:rPr>
          <w:vertAlign w:val="subscript"/>
        </w:rPr>
        <w:t>sc</w:t>
      </w:r>
      <w:r w:rsidR="00974CBF" w:rsidRPr="00A55F3C">
        <w:t xml:space="preserve"> = 16.65</w:t>
      </w:r>
      <w:r w:rsidR="00FF078D" w:rsidRPr="00A55F3C">
        <w:t xml:space="preserve"> </w:t>
      </w:r>
      <w:r w:rsidR="00974CBF" w:rsidRPr="00A55F3C">
        <w:t>mA cm</w:t>
      </w:r>
      <w:r w:rsidR="00974CBF" w:rsidRPr="00A55F3C">
        <w:rPr>
          <w:vertAlign w:val="superscript"/>
        </w:rPr>
        <w:t>-2</w:t>
      </w:r>
      <w:r w:rsidR="00974CBF" w:rsidRPr="00A55F3C">
        <w:t xml:space="preserve">, </w:t>
      </w:r>
      <w:r w:rsidR="008202A2" w:rsidRPr="00A55F3C">
        <w:rPr>
          <w:i/>
        </w:rPr>
        <w:t>V</w:t>
      </w:r>
      <w:r w:rsidR="008202A2" w:rsidRPr="00A55F3C">
        <w:rPr>
          <w:vertAlign w:val="subscript"/>
        </w:rPr>
        <w:t>oc</w:t>
      </w:r>
      <w:r w:rsidR="00974CBF" w:rsidRPr="00A55F3C">
        <w:t xml:space="preserve"> = 0.89</w:t>
      </w:r>
      <w:r w:rsidR="00FF078D" w:rsidRPr="00A55F3C">
        <w:t xml:space="preserve"> </w:t>
      </w:r>
      <w:r w:rsidR="00974CBF" w:rsidRPr="00A55F3C">
        <w:t xml:space="preserve">V and FF = 53% </w:t>
      </w:r>
      <w:r w:rsidR="00E056A5" w:rsidRPr="00A55F3C">
        <w:fldChar w:fldCharType="begin" w:fldLock="1"/>
      </w:r>
      <w:r w:rsidR="00656764">
        <w:instrText>ADDIN CSL_CITATION {"citationItems":[{"id":"ITEM-1","itemData":{"DOI":"10.1021/am504175x","ISBN":"1944-8244","ISSN":"1944-8244","PMID":"25162717","abstract":"Low-temperature-processed (100 °C) carbon paste was developed as counter electrode material in hole?conductor free perovskite/TiO2 heterojunction solar cells to substitute noble metallic materials. Under optimized conditions, an impressive PCE value of 8.31% has been achieved with this carbon counter electrode fabricated by doctor-blading technique. Electrochemical impedance spectroscopy demonstrates good charge transport characteristics of low-temperature-processed carbon counter electrode. Moreover, this carbon counter electrode-based perovskite solar cell exhibits good stability over 800 h.","author":[{"dropping-particle":"","family":"Zhang","given":"Fuguo","non-dropping-particle":"","parse-names":false,"suffix":""},{"dropping-particle":"","family":"Yang","given":"Xichuan","non-dropping-particle":"","parse-names":false,"suffix":""},{"dropping-particle":"","family":"Wang","given":"Haoxin","non-dropping-particle":"","parse-names":false,"suffix":""},{"dropping-particle":"","family":"Cheng","given":"Ming","non-dropping-particle":"","parse-names":false,"suffix":""},{"dropping-particle":"","family":"Zhao","given":"Jianghua","non-dropping-particle":"","parse-names":false,"suffix":""},{"dropping-particle":"","family":"Sun","given":"Licheng","non-dropping-particle":"","parse-names":false,"suffix":""}],"container-title":"ACS Applied Materials &amp; Interfaces","id":"ITEM-1","issue":"18","issued":{"date-parts":[["2014","9","24"]]},"note":"PMID: 25162717; http://dx.doi.org/10.1021/am504175x }","page":"16140-16146","title":"Structure Engineering of Hole–Conductor Free Perovskite-Based Solar Cells with Low-Temperature-Processed Commercial Carbon Paste As Cathode","type":"article-journal","volume":"6"},"uris":["http://www.mendeley.com/documents/?uuid=f402af95-50c7-456b-a821-715ff8281825"]}],"mendeley":{"formattedCitation":"[123]","plainTextFormattedCitation":"[123]","previouslyFormattedCitation":"[124]"},"properties":{"noteIndex":0},"schema":"https://github.com/citation-style-language/schema/raw/master/csl-citation.json"}</w:instrText>
      </w:r>
      <w:r w:rsidR="00E056A5" w:rsidRPr="00A55F3C">
        <w:fldChar w:fldCharType="separate"/>
      </w:r>
      <w:r w:rsidR="00656764" w:rsidRPr="00656764">
        <w:rPr>
          <w:noProof/>
        </w:rPr>
        <w:t>[123]</w:t>
      </w:r>
      <w:r w:rsidR="00E056A5" w:rsidRPr="00A55F3C">
        <w:fldChar w:fldCharType="end"/>
      </w:r>
      <w:r w:rsidR="00974CBF" w:rsidRPr="00A55F3C">
        <w:t xml:space="preserve">. </w:t>
      </w:r>
      <w:r w:rsidR="001145A5" w:rsidRPr="00A55F3C">
        <w:t>(</w:t>
      </w:r>
      <w:r w:rsidR="005C499B" w:rsidRPr="00A55F3C">
        <w:t>F</w:t>
      </w:r>
      <w:r w:rsidR="009A65C5" w:rsidRPr="00A55F3C">
        <w:t xml:space="preserve">or more information </w:t>
      </w:r>
      <w:r w:rsidR="008E0B65" w:rsidRPr="00A55F3C">
        <w:t xml:space="preserve">in the current paper </w:t>
      </w:r>
      <w:r w:rsidR="009A65C5" w:rsidRPr="00A55F3C">
        <w:t xml:space="preserve">with carbon electrodes, </w:t>
      </w:r>
      <w:r w:rsidR="008E0B65" w:rsidRPr="00A55F3C">
        <w:t xml:space="preserve">see </w:t>
      </w:r>
      <w:r w:rsidR="00804F7D" w:rsidRPr="00A55F3C">
        <w:t xml:space="preserve">paragraph three of </w:t>
      </w:r>
      <w:r w:rsidR="00804F7D" w:rsidRPr="00A55F3C">
        <w:fldChar w:fldCharType="begin"/>
      </w:r>
      <w:r w:rsidR="00804F7D" w:rsidRPr="00A55F3C">
        <w:instrText xml:space="preserve"> REF _Ref476845390 \r \h  \* MERGEFORMAT </w:instrText>
      </w:r>
      <w:r w:rsidR="00804F7D" w:rsidRPr="00A55F3C">
        <w:fldChar w:fldCharType="separate"/>
      </w:r>
      <w:r w:rsidR="009B4740">
        <w:t>3.2.2</w:t>
      </w:r>
      <w:r w:rsidR="00804F7D" w:rsidRPr="00A55F3C">
        <w:fldChar w:fldCharType="end"/>
      </w:r>
      <w:r w:rsidR="00804F7D" w:rsidRPr="00A55F3C">
        <w:t xml:space="preserve"> for Ref. </w:t>
      </w:r>
      <w:r w:rsidR="00804F7D" w:rsidRPr="00A55F3C">
        <w:fldChar w:fldCharType="begin" w:fldLock="1"/>
      </w:r>
      <w:r w:rsidR="00656764">
        <w:instrText>ADDIN CSL_CITATION {"citationItems":[{"id":"ITEM-1","itemData":{"DOI":"10.1126/science.1254763","ISBN":"0036-8075","ISSN":"0036-8075","PMID":"25035487","abstract":"We fabricated a perovskite solar cell that uses a double layer of mesoporous TiO2 and ZrO2 as a scaffold infiltrated with perovskite and does not require a hole-conducting layer. The perovskite was produced by drop-casting a solution of PbI2, methylammonium (MA) iodide, and 5-ammoniumvaleric acid (5-AVA) iodide through a porous carbon film. The 5-AVA templating created mixed-cation perovskite (5-AVA)x(MA)1-xPbI3 crystals with lower defect concentration and better pore filling as well as more complete contact with the TiO2 scaffold, resulting in a longer exciton lifetime and a higher quantum yield for photoinduced charge separation as compared to MAPbI3. The cell achieved a certified power conversion efficiency of 12.8% and was stable for &gt;1000 hours in ambient air under full sunlight.","author":[{"dropping-particle":"","family":"Mei","given":"Anyi","non-dropping-particle":"","parse-names":false,"suffix":""},{"dropping-particle":"","family":"Li","given":"Xiong","non-dropping-particle":"","parse-names":false,"suffix":""},{"dropping-particle":"","family":"Liu","given":"L.","non-dropping-particle":"","parse-names":false,"suffix":""},{"dropping-particle":"","family":"Ku","given":"Zhiliang","non-dropping-particle":"","parse-names":false,"suffix":""},{"dropping-particle":"","family":"Liu","given":"Tongfa","non-dropping-particle":"","parse-names":false,"suffix":""},{"dropping-particle":"","family":"Rong","given":"Yaoguang","non-dropping-particle":"","parse-names":false,"suffix":""},{"dropping-particle":"","family":"Xu","given":"Mi","non-dropping-particle":"","parse-names":false,"suffix":""},{"dropping-particle":"","family":"Hu","given":"Min","non-dropping-particle":"","parse-names":false,"suffix":""},{"dropping-particle":"","family":"Chen","given":"Jiangzhao","non-dropping-particle":"","parse-names":false,"suffix":""},{"dropping-particle":"","family":"Yang","given":"Ying","non-dropping-particle":"","parse-names":false,"suffix":""},{"dropping-particle":"","family":"Gratzel","given":"M.","non-dropping-particle":"","parse-names":false,"suffix":""},{"dropping-particle":"","family":"Han","given":"Hongwei","non-dropping-particle":"","parse-names":false,"suffix":""}],"container-title":"Science","id":"ITEM-1","issue":"6194","issued":{"date-parts":[["2014","7","18"]]},"page":"295-298","title":"A hole-conductor-free, fully printable mesoscopic perovskite solar cell with high stability","type":"article-journal","volume":"345"},"uris":["http://www.mendeley.com/documents/?uuid=dc149484-7766-45d2-87ee-16d5e24ec343"]}],"mendeley":{"formattedCitation":"[95]","plainTextFormattedCitation":"[95]","previouslyFormattedCitation":"[95]"},"properties":{"noteIndex":0},"schema":"https://github.com/citation-style-language/schema/raw/master/csl-citation.json"}</w:instrText>
      </w:r>
      <w:r w:rsidR="00804F7D" w:rsidRPr="00A55F3C">
        <w:fldChar w:fldCharType="separate"/>
      </w:r>
      <w:r w:rsidR="00FE640A" w:rsidRPr="00FE640A">
        <w:rPr>
          <w:noProof/>
        </w:rPr>
        <w:t>[95]</w:t>
      </w:r>
      <w:r w:rsidR="00804F7D" w:rsidRPr="00A55F3C">
        <w:fldChar w:fldCharType="end"/>
      </w:r>
      <w:r w:rsidR="00804F7D" w:rsidRPr="00A55F3C">
        <w:t xml:space="preserve"> as well as section </w:t>
      </w:r>
      <w:r w:rsidR="000C065A" w:rsidRPr="00A55F3C">
        <w:fldChar w:fldCharType="begin"/>
      </w:r>
      <w:r w:rsidR="000C065A" w:rsidRPr="00A55F3C">
        <w:instrText xml:space="preserve"> REF _Ref528084724 \r \h </w:instrText>
      </w:r>
      <w:r w:rsidR="00A55F3C">
        <w:instrText xml:space="preserve"> \* MERGEFORMAT </w:instrText>
      </w:r>
      <w:r w:rsidR="000C065A" w:rsidRPr="00A55F3C">
        <w:fldChar w:fldCharType="separate"/>
      </w:r>
      <w:r w:rsidR="009B4740">
        <w:t>5.5.3.1</w:t>
      </w:r>
      <w:r w:rsidR="000C065A" w:rsidRPr="00A55F3C">
        <w:fldChar w:fldCharType="end"/>
      </w:r>
      <w:r w:rsidR="00974CBF" w:rsidRPr="00A55F3C">
        <w:t xml:space="preserve"> </w:t>
      </w:r>
      <w:r w:rsidR="004C60A9" w:rsidRPr="00A55F3C">
        <w:t xml:space="preserve">regarding </w:t>
      </w:r>
      <w:r w:rsidR="0002385B" w:rsidRPr="00A55F3C">
        <w:t>Ref</w:t>
      </w:r>
      <w:r w:rsidR="001D7248" w:rsidRPr="00A55F3C">
        <w:t>.</w:t>
      </w:r>
      <w:r w:rsidR="0002385B" w:rsidRPr="00A55F3C">
        <w:t xml:space="preserve"> </w:t>
      </w:r>
      <w:r w:rsidR="003C7C9D" w:rsidRPr="00A55F3C">
        <w:fldChar w:fldCharType="begin" w:fldLock="1"/>
      </w:r>
      <w:r w:rsidR="00656764">
        <w:instrText>ADDIN CSL_CITATION {"citationItems":[{"id":"ITEM-1","itemData":{"DOI":"10.1038/srep03132","ISSN":"2045-2322","PMID":"24185501","abstract":"A mesoscopic methylammonium lead iodide (CH3NH3PbI3) perovskite/TiO2 heterojunction solar cell is developed with low-cost carbon counter electrode (CE) and full printable process. With carbon black/spheroidal graphite CE, this mesoscopic heterojunction solar cell presents high stability and power conversion efficiency of 6.64%, which is higher than that of the flaky graphite based device and comparable to the conventional Au version.","author":[{"dropping-particle":"","family":"Ku","given":"Zhiliang","non-dropping-particle":"","parse-names":false,"suffix":""},{"dropping-particle":"","family":"Rong","given":"Yaoguang","non-dropping-particle":"","parse-names":false,"suffix":""},{"dropping-particle":"","family":"Xu","given":"Mi","non-dropping-particle":"","parse-names":false,"suffix":""},{"dropping-particle":"","family":"Liu","given":"Tongfa","non-dropping-particle":"","parse-names":false,"suffix":""},{"dropping-particle":"","family":"Han","given":"Hongwei","non-dropping-particle":"","parse-names":false,"suffix":""}],"container-title":"Scientific Reports","id":"ITEM-1","issue":"1","issued":{"date-parts":[["2013","12","4"]]},"note":"From Duplicate 1 (Full Printable Processed Mesoscopic CH3NH3PbI3/TiO2 Heterojunction Solar Cells with Carbon Counter Electrode - Ku, Zhiliang; Rong, Yaoguang; Xu, Mi; Liu, Tongfa; Han, Hongwei)\n\nFrom Duplicate 2 (Full Printable Processed Mesoscopic CH3NH3PbI3/TiO2 Heterojunction Solar Cells with Carbon Counter Electrode. - Ku, Zhiliang; Rong, Yaoguang; Xu, Mi; Liu, Tongfa; Han, Hongwei)\n\nFrom Duplicate 2 (Full printable processed mesoscopic CH₃NH₃PbI₃/TiO₂ heterojunction solar cells with carbon counter electrode. - Ku, Zhiliang; Rong, Yaoguang; Xu, Mi; Liu, Tongfa; Han, Hongwei)\n\n10.1038/srep03132\n\n\n10.1038/srep03132\n\nFrom Duplicate 2 (Full Printable Processed Mesoscopic CH3NH3PbI3/TiO2 Heterojunction Solar Cells with Carbon Counter Electrode - Ku, Zhiliang; Rong, Yaoguang; Xu, Mi; Liu, Tongfa; Han, Hongwei)\n\n10.1038/srep03132\n\n\n10.1038/srep03132","page":"3132","title":"Full Printable Processed Mesoscopic CH3NH3PbI3/TiO2 Heterojunction Solar Cells with Carbon Counter Electrode","type":"article-journal","volume":"3"},"uris":["http://www.mendeley.com/documents/?uuid=756d9460-32a1-4306-818f-e5a56a260d5f"]}],"mendeley":{"formattedCitation":"[94]","plainTextFormattedCitation":"[94]","previouslyFormattedCitation":"[94]"},"properties":{"noteIndex":0},"schema":"https://github.com/citation-style-language/schema/raw/master/csl-citation.json"}</w:instrText>
      </w:r>
      <w:r w:rsidR="003C7C9D" w:rsidRPr="00A55F3C">
        <w:fldChar w:fldCharType="separate"/>
      </w:r>
      <w:r w:rsidR="00FE640A" w:rsidRPr="00FE640A">
        <w:rPr>
          <w:noProof/>
        </w:rPr>
        <w:t>[94]</w:t>
      </w:r>
      <w:r w:rsidR="003C7C9D" w:rsidRPr="00A55F3C">
        <w:fldChar w:fldCharType="end"/>
      </w:r>
      <w:r w:rsidR="005C499B" w:rsidRPr="00A55F3C">
        <w:t>.)</w:t>
      </w:r>
    </w:p>
    <w:p w14:paraId="51BBDE3D" w14:textId="77777777" w:rsidR="00C93B63" w:rsidRPr="00013B70" w:rsidRDefault="00391BAB" w:rsidP="00C33574">
      <w:pPr>
        <w:pStyle w:val="Heading3"/>
      </w:pPr>
      <w:bookmarkStart w:id="422" w:name="_Ref517731333"/>
      <w:bookmarkStart w:id="423" w:name="_Ref517731345"/>
      <w:bookmarkStart w:id="424" w:name="_Ref517733897"/>
      <w:bookmarkStart w:id="425" w:name="_Ref517733905"/>
      <w:bookmarkStart w:id="426" w:name="_Toc530166460"/>
      <w:bookmarkStart w:id="427" w:name="_Toc530166595"/>
      <w:bookmarkStart w:id="428" w:name="_Toc530167149"/>
      <w:bookmarkStart w:id="429" w:name="_Toc530167288"/>
      <w:bookmarkStart w:id="430" w:name="_Toc4264510"/>
      <w:r w:rsidRPr="00013B70">
        <w:t>Mixed halide p</w:t>
      </w:r>
      <w:r w:rsidR="00974CBF" w:rsidRPr="00013B70">
        <w:t>erovskite</w:t>
      </w:r>
      <w:bookmarkEnd w:id="422"/>
      <w:bookmarkEnd w:id="423"/>
      <w:bookmarkEnd w:id="424"/>
      <w:bookmarkEnd w:id="425"/>
      <w:bookmarkEnd w:id="426"/>
      <w:bookmarkEnd w:id="427"/>
      <w:bookmarkEnd w:id="428"/>
      <w:bookmarkEnd w:id="429"/>
      <w:bookmarkEnd w:id="430"/>
    </w:p>
    <w:p w14:paraId="2F49A593" w14:textId="05839015" w:rsidR="00F57E01" w:rsidRPr="00013B70" w:rsidRDefault="00974CBF" w:rsidP="00D65B28">
      <w:r w:rsidRPr="00E8622B">
        <w:t xml:space="preserve">A study of a </w:t>
      </w:r>
      <w:r w:rsidR="00754FE2" w:rsidRPr="00E8622B">
        <w:t>PSC</w:t>
      </w:r>
      <w:r w:rsidRPr="00E8622B">
        <w:t xml:space="preserve"> with different mixed halide ratios of </w:t>
      </w:r>
      <w:r w:rsidR="00795980" w:rsidRPr="00E8622B">
        <w:t>bromine and i</w:t>
      </w:r>
      <w:r w:rsidRPr="00E8622B">
        <w:t>odine (</w:t>
      </w:r>
      <w:r w:rsidR="00600024" w:rsidRPr="00E8622B">
        <w:t>CH</w:t>
      </w:r>
      <w:r w:rsidR="00600024" w:rsidRPr="00E8622B">
        <w:rPr>
          <w:vertAlign w:val="subscript"/>
        </w:rPr>
        <w:t>3</w:t>
      </w:r>
      <w:r w:rsidR="00600024" w:rsidRPr="00E8622B">
        <w:t>NH</w:t>
      </w:r>
      <w:r w:rsidR="00600024" w:rsidRPr="00E8622B">
        <w:rPr>
          <w:vertAlign w:val="subscript"/>
        </w:rPr>
        <w:t>3</w:t>
      </w:r>
      <w:r w:rsidRPr="00E8622B">
        <w:t>Br:2</w:t>
      </w:r>
      <w:r w:rsidR="00600024" w:rsidRPr="00E8622B">
        <w:t>CH</w:t>
      </w:r>
      <w:r w:rsidR="00600024" w:rsidRPr="00E8622B">
        <w:rPr>
          <w:vertAlign w:val="subscript"/>
        </w:rPr>
        <w:t>3</w:t>
      </w:r>
      <w:r w:rsidR="00600024" w:rsidRPr="00E8622B">
        <w:t>NH</w:t>
      </w:r>
      <w:r w:rsidR="00600024" w:rsidRPr="00E8622B">
        <w:rPr>
          <w:vertAlign w:val="subscript"/>
        </w:rPr>
        <w:t>3</w:t>
      </w:r>
      <w:r w:rsidRPr="00E8622B">
        <w:t>I), with PbI</w:t>
      </w:r>
      <w:r w:rsidRPr="00E8622B">
        <w:rPr>
          <w:vertAlign w:val="subscript"/>
        </w:rPr>
        <w:t>2</w:t>
      </w:r>
      <w:r w:rsidRPr="00E8622B">
        <w:t xml:space="preserve"> without the use of a HTM was </w:t>
      </w:r>
      <w:r w:rsidR="00C45726" w:rsidRPr="00E8622B">
        <w:t>performed</w:t>
      </w:r>
      <w:r w:rsidR="0067799A" w:rsidRPr="00E8622B">
        <w:t>;</w:t>
      </w:r>
      <w:r w:rsidR="00795980" w:rsidRPr="00E8622B">
        <w:t xml:space="preserve"> </w:t>
      </w:r>
      <w:r w:rsidR="0067799A" w:rsidRPr="00E8622B">
        <w:t xml:space="preserve">the stability </w:t>
      </w:r>
      <w:r w:rsidRPr="00E8622B">
        <w:t xml:space="preserve">over </w:t>
      </w:r>
      <w:r w:rsidR="0067799A" w:rsidRPr="00E8622B">
        <w:t xml:space="preserve">a </w:t>
      </w:r>
      <w:r w:rsidRPr="00E8622B">
        <w:t>period of 80 days in ambient conditions</w:t>
      </w:r>
      <w:r w:rsidR="0067799A" w:rsidRPr="00E8622B">
        <w:t xml:space="preserve"> was assessed</w:t>
      </w:r>
      <w:r w:rsidRPr="00E8622B">
        <w:t xml:space="preserve">. The </w:t>
      </w:r>
      <w:r w:rsidR="00CD0461" w:rsidRPr="00E8622B">
        <w:t xml:space="preserve">perovskite with the </w:t>
      </w:r>
      <w:r w:rsidR="00605DE9" w:rsidRPr="00E8622B">
        <w:t xml:space="preserve">most stable </w:t>
      </w:r>
      <w:r w:rsidR="00513655" w:rsidRPr="00E8622B">
        <w:t xml:space="preserve">halide </w:t>
      </w:r>
      <w:r w:rsidR="00605DE9" w:rsidRPr="00E8622B">
        <w:t xml:space="preserve">ratio </w:t>
      </w:r>
      <w:r w:rsidR="00CD0461" w:rsidRPr="00E8622B">
        <w:t xml:space="preserve">was </w:t>
      </w:r>
      <w:r w:rsidRPr="00E8622B">
        <w:t>CH</w:t>
      </w:r>
      <w:r w:rsidRPr="00E8622B">
        <w:rPr>
          <w:vertAlign w:val="subscript"/>
        </w:rPr>
        <w:t>3</w:t>
      </w:r>
      <w:r w:rsidRPr="00E8622B">
        <w:t>NH</w:t>
      </w:r>
      <w:r w:rsidRPr="00E8622B">
        <w:rPr>
          <w:vertAlign w:val="subscript"/>
        </w:rPr>
        <w:t>3</w:t>
      </w:r>
      <w:r w:rsidRPr="00E8622B">
        <w:t>PbBr</w:t>
      </w:r>
      <w:r w:rsidRPr="00E8622B">
        <w:rPr>
          <w:vertAlign w:val="subscript"/>
        </w:rPr>
        <w:t>2</w:t>
      </w:r>
      <w:r w:rsidRPr="00E8622B">
        <w:t>I</w:t>
      </w:r>
      <w:r w:rsidR="00CD0461" w:rsidRPr="00E8622B">
        <w:t>,</w:t>
      </w:r>
      <w:r w:rsidRPr="00E8622B">
        <w:t xml:space="preserve"> </w:t>
      </w:r>
      <w:r w:rsidR="00E11D65" w:rsidRPr="00E8622B">
        <w:t xml:space="preserve">retaining </w:t>
      </w:r>
      <w:r w:rsidRPr="00E8622B">
        <w:t xml:space="preserve">over 90% of its stability </w:t>
      </w:r>
      <w:r w:rsidR="00246453" w:rsidRPr="00E8622B">
        <w:fldChar w:fldCharType="begin" w:fldLock="1"/>
      </w:r>
      <w:r w:rsidR="0011391E">
        <w:instrText>ADDIN CSL_CITATION {"citationItems":[{"id":"ITEM-1","itemData":{"DOI":"10.1021/jp5023407","ISSN":"1932-7447","abstract":"In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 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author":[{"dropping-particle":"","family":"Aharon","given":"Sigalit","non-dropping-particle":"","parse-names":false,"suffix":""},{"dropping-particle":"El","family":"Cohen","given":"Bat-El","non-dropping-particle":"","parse-names":false,"suffix":""},{"dropping-particle":"","family":"Etgar","given":"Lioz","non-dropping-particle":"","parse-names":false,"suffix":""}],"container-title":"The Journal of Physical Chemistry C","id":"ITEM-1","issue":"30","issued":{"date-parts":[["2014","7","31"]]},"note":"From Duplicate 1 (Hybrid Lead Halide Iodide and Lead Halide Bromide in Efficient Hole Conductor Free Perovskite Solar Cell - Aharon, Sigalit; Cohen, Bat El; Etgar, Lioz)\n\ndoi: 10.1021/jp5023407\n\nFrom Duplicate 2 (Hybrid Lead Halide Iodide and Lead Halide Bromide in Efficient Hole Conductor Free Perovskite Solar Cell - Aharon, Sigalit; Cohen, Bat-El; Etgar, Lioz)\n\ndoi: 10.1021/jp5023407; M3: doi: 10.1021/jp5023407; 29","page":"17160-17165","publisher":"American Chemical Society","title":"Hybrid Lead Halide Iodide and Lead Halide Bromide in Efficient Hole Conductor Free Perovskite Solar Cell","type":"article-journal","volume":"118"},"uris":["http://www.mendeley.com/documents/?uuid=338844a9-ac2e-40d7-bfae-be8d2dc70306"]}],"mendeley":{"formattedCitation":"[76]","plainTextFormattedCitation":"[76]","previouslyFormattedCitation":"[76]"},"properties":{"noteIndex":0},"schema":"https://github.com/citation-style-language/schema/raw/master/csl-citation.json"}</w:instrText>
      </w:r>
      <w:r w:rsidR="00246453" w:rsidRPr="00E8622B">
        <w:fldChar w:fldCharType="separate"/>
      </w:r>
      <w:r w:rsidR="0011391E" w:rsidRPr="0011391E">
        <w:rPr>
          <w:noProof/>
        </w:rPr>
        <w:t>[76]</w:t>
      </w:r>
      <w:r w:rsidR="00246453" w:rsidRPr="00E8622B">
        <w:fldChar w:fldCharType="end"/>
      </w:r>
      <w:r w:rsidRPr="00E8622B">
        <w:t xml:space="preserve"> </w:t>
      </w:r>
      <w:r w:rsidR="00E11D65" w:rsidRPr="00E8622B">
        <w:t>(</w:t>
      </w:r>
      <w:r w:rsidRPr="00E8622B">
        <w:t xml:space="preserve">see </w:t>
      </w:r>
      <w:r w:rsidR="00BD5A18" w:rsidRPr="00E8622B">
        <w:t>section</w:t>
      </w:r>
      <w:r w:rsidRPr="00E8622B">
        <w:t xml:space="preserve"> </w:t>
      </w:r>
      <w:r w:rsidR="00E056A5" w:rsidRPr="00E8622B">
        <w:fldChar w:fldCharType="begin"/>
      </w:r>
      <w:r w:rsidRPr="00E8622B">
        <w:instrText xml:space="preserve"> REF _Ref474856146 \w \h </w:instrText>
      </w:r>
      <w:r w:rsidR="0006254C" w:rsidRPr="00E8622B">
        <w:instrText xml:space="preserve"> \* MERGEFORMAT </w:instrText>
      </w:r>
      <w:r w:rsidR="00E056A5" w:rsidRPr="00E8622B">
        <w:fldChar w:fldCharType="separate"/>
      </w:r>
      <w:r w:rsidR="009B4740">
        <w:t>2.2.1</w:t>
      </w:r>
      <w:r w:rsidR="00E056A5" w:rsidRPr="00E8622B">
        <w:fldChar w:fldCharType="end"/>
      </w:r>
      <w:r w:rsidR="00E11D65" w:rsidRPr="00E8622B">
        <w:t xml:space="preserve"> for further information)</w:t>
      </w:r>
      <w:r w:rsidRPr="00E8622B">
        <w:t>.</w:t>
      </w:r>
    </w:p>
    <w:p w14:paraId="3761C2F5" w14:textId="77777777" w:rsidR="00C93B63" w:rsidRPr="00013B70" w:rsidRDefault="00686CCC" w:rsidP="00E57DA6">
      <w:pPr>
        <w:pStyle w:val="Heading2"/>
      </w:pPr>
      <w:bookmarkStart w:id="431" w:name="_Toc530166461"/>
      <w:bookmarkStart w:id="432" w:name="_Toc530166596"/>
      <w:bookmarkStart w:id="433" w:name="_Toc530167150"/>
      <w:bookmarkStart w:id="434" w:name="_Toc530167289"/>
      <w:bookmarkStart w:id="435" w:name="_Toc4264511"/>
      <w:r w:rsidRPr="00013B70">
        <w:lastRenderedPageBreak/>
        <w:t>Summary of</w:t>
      </w:r>
      <w:r w:rsidR="00BD5A18" w:rsidRPr="00013B70">
        <w:t xml:space="preserve"> section</w:t>
      </w:r>
      <w:r w:rsidRPr="00013B70">
        <w:t xml:space="preserve"> 4</w:t>
      </w:r>
      <w:bookmarkEnd w:id="431"/>
      <w:bookmarkEnd w:id="432"/>
      <w:bookmarkEnd w:id="433"/>
      <w:bookmarkEnd w:id="434"/>
      <w:bookmarkEnd w:id="435"/>
    </w:p>
    <w:p w14:paraId="3C810094" w14:textId="77777777" w:rsidR="007B2B5B" w:rsidRPr="00013B70" w:rsidRDefault="00686CCC" w:rsidP="00D65B28">
      <w:pPr>
        <w:rPr>
          <w:lang w:eastAsia="en-US"/>
        </w:rPr>
      </w:pPr>
      <w:r w:rsidRPr="00FC7DF5">
        <w:rPr>
          <w:lang w:eastAsia="en-US"/>
        </w:rPr>
        <w:t>Initial</w:t>
      </w:r>
      <w:r w:rsidRPr="00E8622B">
        <w:rPr>
          <w:lang w:eastAsia="en-US"/>
        </w:rPr>
        <w:t>ly</w:t>
      </w:r>
      <w:r w:rsidR="00246453" w:rsidRPr="00FC7DF5">
        <w:rPr>
          <w:lang w:eastAsia="en-US"/>
        </w:rPr>
        <w:t>,</w:t>
      </w:r>
      <w:r w:rsidRPr="00FC7DF5">
        <w:rPr>
          <w:lang w:eastAsia="en-US"/>
        </w:rPr>
        <w:t xml:space="preserve"> liquid</w:t>
      </w:r>
      <w:r w:rsidRPr="00013B70">
        <w:rPr>
          <w:lang w:eastAsia="en-US"/>
        </w:rPr>
        <w:t xml:space="preserve"> electrolyte redox couples in </w:t>
      </w:r>
      <w:r w:rsidR="003313CF" w:rsidRPr="00013B70">
        <w:rPr>
          <w:lang w:eastAsia="en-US"/>
        </w:rPr>
        <w:t>DSC</w:t>
      </w:r>
      <w:r w:rsidRPr="00013B70">
        <w:rPr>
          <w:lang w:eastAsia="en-US"/>
        </w:rPr>
        <w:t xml:space="preserve">s were replaced by </w:t>
      </w:r>
      <w:r w:rsidR="009B4354">
        <w:rPr>
          <w:lang w:eastAsia="en-US"/>
        </w:rPr>
        <w:t>solid-state</w:t>
      </w:r>
      <w:r w:rsidRPr="00013B70">
        <w:rPr>
          <w:lang w:eastAsia="en-US"/>
        </w:rPr>
        <w:t xml:space="preserve"> </w:t>
      </w:r>
      <w:r w:rsidR="00CD1852" w:rsidRPr="00013B70">
        <w:rPr>
          <w:lang w:eastAsia="en-US"/>
        </w:rPr>
        <w:t>HTMs</w:t>
      </w:r>
      <w:r w:rsidRPr="00013B70">
        <w:rPr>
          <w:lang w:eastAsia="en-US"/>
        </w:rPr>
        <w:t xml:space="preserve"> which proved successful</w:t>
      </w:r>
      <w:r w:rsidR="00FA6DCD" w:rsidRPr="00013B70">
        <w:rPr>
          <w:lang w:eastAsia="en-US"/>
        </w:rPr>
        <w:t>, one HTM being</w:t>
      </w:r>
      <w:r w:rsidRPr="00013B70">
        <w:rPr>
          <w:lang w:eastAsia="en-US"/>
        </w:rPr>
        <w:t xml:space="preserve"> </w:t>
      </w:r>
      <w:r w:rsidR="00D964D4" w:rsidRPr="00013B70">
        <w:t>Spiro-MeOTAD</w:t>
      </w:r>
      <w:r w:rsidRPr="00013B70">
        <w:rPr>
          <w:lang w:eastAsia="en-US"/>
        </w:rPr>
        <w:t xml:space="preserve"> </w:t>
      </w:r>
      <w:r w:rsidR="000F1759" w:rsidRPr="00013B70">
        <w:rPr>
          <w:lang w:eastAsia="en-US"/>
        </w:rPr>
        <w:t xml:space="preserve">which </w:t>
      </w:r>
      <w:r w:rsidRPr="00013B70">
        <w:rPr>
          <w:lang w:eastAsia="en-US"/>
        </w:rPr>
        <w:t xml:space="preserve">is still </w:t>
      </w:r>
      <w:r w:rsidR="00FA6DCD" w:rsidRPr="00013B70">
        <w:rPr>
          <w:lang w:eastAsia="en-US"/>
        </w:rPr>
        <w:t xml:space="preserve">very </w:t>
      </w:r>
      <w:r w:rsidRPr="00013B70">
        <w:rPr>
          <w:lang w:eastAsia="en-US"/>
        </w:rPr>
        <w:t>common</w:t>
      </w:r>
      <w:r w:rsidR="008629D1" w:rsidRPr="00013B70">
        <w:rPr>
          <w:lang w:eastAsia="en-US"/>
        </w:rPr>
        <w:t xml:space="preserve"> </w:t>
      </w:r>
      <w:r w:rsidR="00FA6DCD" w:rsidRPr="00013B70">
        <w:rPr>
          <w:lang w:eastAsia="en-US"/>
        </w:rPr>
        <w:t xml:space="preserve">and easily available </w:t>
      </w:r>
      <w:r w:rsidR="008629D1" w:rsidRPr="00013B70">
        <w:rPr>
          <w:lang w:eastAsia="en-US"/>
        </w:rPr>
        <w:t xml:space="preserve">although it is inherently unstable and </w:t>
      </w:r>
      <w:r w:rsidR="00246453" w:rsidRPr="00013B70">
        <w:rPr>
          <w:lang w:eastAsia="en-US"/>
        </w:rPr>
        <w:t>expensive</w:t>
      </w:r>
      <w:r w:rsidR="00D02311" w:rsidRPr="00013B70">
        <w:rPr>
          <w:lang w:eastAsia="en-US"/>
        </w:rPr>
        <w:t>.</w:t>
      </w:r>
    </w:p>
    <w:p w14:paraId="3C0003DC" w14:textId="77777777" w:rsidR="007B2B5B" w:rsidRPr="00013B70" w:rsidRDefault="00686CCC" w:rsidP="00D65B28">
      <w:pPr>
        <w:rPr>
          <w:lang w:eastAsia="en-US"/>
        </w:rPr>
      </w:pPr>
      <w:r w:rsidRPr="00013B70">
        <w:rPr>
          <w:lang w:eastAsia="en-US"/>
        </w:rPr>
        <w:t>Different dopants have been investigated for their effect on performance and stability, and other fabrication conditions to produce better results.</w:t>
      </w:r>
    </w:p>
    <w:p w14:paraId="67A0DD72" w14:textId="77777777" w:rsidR="007B2B5B" w:rsidRPr="00013B70" w:rsidRDefault="00686CCC" w:rsidP="00D65B28">
      <w:pPr>
        <w:rPr>
          <w:lang w:eastAsia="en-US"/>
        </w:rPr>
      </w:pPr>
      <w:r w:rsidRPr="00013B70">
        <w:rPr>
          <w:lang w:eastAsia="en-US"/>
        </w:rPr>
        <w:t xml:space="preserve">Alternative </w:t>
      </w:r>
      <w:r w:rsidR="00BD187A" w:rsidRPr="00013B70">
        <w:rPr>
          <w:lang w:eastAsia="en-US"/>
        </w:rPr>
        <w:t>HTMs have</w:t>
      </w:r>
      <w:r w:rsidRPr="00013B70">
        <w:rPr>
          <w:lang w:eastAsia="en-US"/>
        </w:rPr>
        <w:t xml:space="preserve"> been produced which have higher stability with less efficiency and </w:t>
      </w:r>
      <w:r w:rsidR="007B2B5B" w:rsidRPr="00013B70">
        <w:rPr>
          <w:lang w:eastAsia="en-US"/>
        </w:rPr>
        <w:t xml:space="preserve">although </w:t>
      </w:r>
      <w:r w:rsidRPr="00013B70">
        <w:rPr>
          <w:lang w:eastAsia="en-US"/>
        </w:rPr>
        <w:t>cheaper they are not mainstream on the commercial market</w:t>
      </w:r>
      <w:r w:rsidR="001E673F" w:rsidRPr="00013B70">
        <w:rPr>
          <w:lang w:eastAsia="en-US"/>
        </w:rPr>
        <w:t xml:space="preserve"> or necessarily available and may require synthesis</w:t>
      </w:r>
      <w:r w:rsidRPr="00013B70">
        <w:rPr>
          <w:lang w:eastAsia="en-US"/>
        </w:rPr>
        <w:t>.</w:t>
      </w:r>
    </w:p>
    <w:p w14:paraId="215C460B" w14:textId="77777777" w:rsidR="007B2B5B" w:rsidRPr="00013B70" w:rsidRDefault="00686CCC" w:rsidP="00D65B28">
      <w:pPr>
        <w:rPr>
          <w:lang w:eastAsia="en-US"/>
        </w:rPr>
      </w:pPr>
      <w:r w:rsidRPr="00013B70">
        <w:rPr>
          <w:lang w:eastAsia="en-US"/>
        </w:rPr>
        <w:t xml:space="preserve">Hydrophobic HTMs have been developed which inherently resist moisture and produce </w:t>
      </w:r>
      <w:r w:rsidR="00246453" w:rsidRPr="00013B70">
        <w:rPr>
          <w:lang w:eastAsia="en-US"/>
        </w:rPr>
        <w:t xml:space="preserve">significant </w:t>
      </w:r>
      <w:r w:rsidRPr="00013B70">
        <w:rPr>
          <w:lang w:eastAsia="en-US"/>
        </w:rPr>
        <w:t xml:space="preserve">results </w:t>
      </w:r>
      <w:r w:rsidR="007B2B5B" w:rsidRPr="00013B70">
        <w:rPr>
          <w:lang w:eastAsia="en-US"/>
        </w:rPr>
        <w:t>but</w:t>
      </w:r>
      <w:r w:rsidRPr="00013B70">
        <w:rPr>
          <w:lang w:eastAsia="en-US"/>
        </w:rPr>
        <w:t xml:space="preserve"> these </w:t>
      </w:r>
      <w:r w:rsidR="008629D1" w:rsidRPr="00013B70">
        <w:rPr>
          <w:lang w:eastAsia="en-US"/>
        </w:rPr>
        <w:t>are still</w:t>
      </w:r>
      <w:r w:rsidRPr="00013B70">
        <w:rPr>
          <w:lang w:eastAsia="en-US"/>
        </w:rPr>
        <w:t xml:space="preserve"> </w:t>
      </w:r>
      <w:r w:rsidR="005D3FEA" w:rsidRPr="00013B70">
        <w:rPr>
          <w:lang w:eastAsia="en-US"/>
        </w:rPr>
        <w:t xml:space="preserve">very </w:t>
      </w:r>
      <w:r w:rsidRPr="00013B70">
        <w:rPr>
          <w:lang w:eastAsia="en-US"/>
        </w:rPr>
        <w:t>costly solution</w:t>
      </w:r>
      <w:r w:rsidR="008629D1" w:rsidRPr="00013B70">
        <w:rPr>
          <w:lang w:eastAsia="en-US"/>
        </w:rPr>
        <w:t>s</w:t>
      </w:r>
      <w:r w:rsidRPr="00013B70">
        <w:rPr>
          <w:lang w:eastAsia="en-US"/>
        </w:rPr>
        <w:t>.</w:t>
      </w:r>
    </w:p>
    <w:p w14:paraId="6BF7CF7D" w14:textId="77777777" w:rsidR="007B2B5B" w:rsidRPr="00013B70" w:rsidRDefault="00686CCC" w:rsidP="00D65B28">
      <w:pPr>
        <w:rPr>
          <w:lang w:eastAsia="en-US"/>
        </w:rPr>
      </w:pPr>
      <w:r w:rsidRPr="00013B70">
        <w:rPr>
          <w:lang w:eastAsia="en-US"/>
        </w:rPr>
        <w:t xml:space="preserve">Inverse solar cell structures also use different HTMs </w:t>
      </w:r>
      <w:r w:rsidR="00141E11" w:rsidRPr="00013B70">
        <w:rPr>
          <w:lang w:eastAsia="en-US"/>
        </w:rPr>
        <w:t>and show promise for future commercial use provided the materials used are low cost.</w:t>
      </w:r>
    </w:p>
    <w:p w14:paraId="1CDFD0CB" w14:textId="77777777" w:rsidR="00DE53EA" w:rsidRPr="00013B70" w:rsidRDefault="00686CCC" w:rsidP="00D65B28">
      <w:pPr>
        <w:rPr>
          <w:lang w:eastAsia="en-US"/>
        </w:rPr>
      </w:pPr>
      <w:r w:rsidRPr="00013B70">
        <w:rPr>
          <w:lang w:eastAsia="en-US"/>
        </w:rPr>
        <w:t>A means to reduce the cost of solar cell production is to try to make cells without the HTM</w:t>
      </w:r>
      <w:r w:rsidR="005B6132" w:rsidRPr="003A7D02">
        <w:rPr>
          <w:lang w:eastAsia="en-US"/>
        </w:rPr>
        <w:t>.</w:t>
      </w:r>
      <w:r w:rsidRPr="003A7D02">
        <w:rPr>
          <w:lang w:eastAsia="en-US"/>
        </w:rPr>
        <w:t xml:space="preserve"> </w:t>
      </w:r>
      <w:r w:rsidR="005B6132" w:rsidRPr="003A7D02">
        <w:rPr>
          <w:lang w:eastAsia="en-US"/>
        </w:rPr>
        <w:t>However,</w:t>
      </w:r>
      <w:r w:rsidR="009D4F20" w:rsidRPr="003A7D02">
        <w:rPr>
          <w:lang w:eastAsia="en-US"/>
        </w:rPr>
        <w:t xml:space="preserve"> the performance is not as </w:t>
      </w:r>
      <w:r w:rsidR="004E5FF6" w:rsidRPr="003A7D02">
        <w:rPr>
          <w:lang w:eastAsia="en-US"/>
        </w:rPr>
        <w:t>optimal</w:t>
      </w:r>
      <w:r w:rsidR="009D4F20" w:rsidRPr="003A7D02">
        <w:rPr>
          <w:lang w:eastAsia="en-US"/>
        </w:rPr>
        <w:t xml:space="preserve"> as those with a HTM, but have produced relatively stable results. Considering this, there is potential for further investigation, especially on the cells with carbon electrodes.</w:t>
      </w:r>
      <w:r w:rsidR="009D4F20" w:rsidRPr="003A7D02" w:rsidDel="009D4F20">
        <w:rPr>
          <w:lang w:eastAsia="en-US"/>
        </w:rPr>
        <w:t xml:space="preserve"> </w:t>
      </w:r>
    </w:p>
    <w:p w14:paraId="5159C241" w14:textId="77777777" w:rsidR="00070630" w:rsidRPr="00013B70" w:rsidRDefault="00175E05" w:rsidP="00D65B28">
      <w:pPr>
        <w:pStyle w:val="Heading1"/>
        <w:rPr>
          <w:rFonts w:eastAsia="Calibri"/>
        </w:rPr>
      </w:pPr>
      <w:bookmarkStart w:id="436" w:name="_Remove_HTM_to_avoid_Humidity_issues__SP"/>
      <w:bookmarkStart w:id="437" w:name="_Surface_Quality__Stability_as_a_result_"/>
      <w:bookmarkStart w:id="438" w:name="_Ref475535290"/>
      <w:bookmarkStart w:id="439" w:name="_Ref475535292"/>
      <w:bookmarkStart w:id="440" w:name="_Ref476595164"/>
      <w:bookmarkStart w:id="441" w:name="_Ref476595168"/>
      <w:bookmarkStart w:id="442" w:name="_Ref476925751"/>
      <w:bookmarkStart w:id="443" w:name="_Ref476925762"/>
      <w:bookmarkStart w:id="444" w:name="_Ref517780973"/>
      <w:bookmarkStart w:id="445" w:name="_Toc530166462"/>
      <w:bookmarkStart w:id="446" w:name="_Toc530166597"/>
      <w:bookmarkStart w:id="447" w:name="_Toc530167151"/>
      <w:bookmarkStart w:id="448" w:name="_Toc530167290"/>
      <w:bookmarkStart w:id="449" w:name="_Toc4264512"/>
      <w:bookmarkEnd w:id="436"/>
      <w:bookmarkEnd w:id="437"/>
      <w:r w:rsidRPr="00013B70">
        <w:rPr>
          <w:rFonts w:eastAsia="Calibri"/>
        </w:rPr>
        <w:t>Surface structure</w:t>
      </w:r>
      <w:r w:rsidR="00E109F0" w:rsidRPr="00013B70">
        <w:rPr>
          <w:rFonts w:eastAsia="Calibri"/>
        </w:rPr>
        <w:t>/</w:t>
      </w:r>
      <w:r w:rsidRPr="00013B70">
        <w:rPr>
          <w:rFonts w:eastAsia="Calibri"/>
        </w:rPr>
        <w:t>quality (s</w:t>
      </w:r>
      <w:r w:rsidR="00974CBF" w:rsidRPr="00013B70">
        <w:rPr>
          <w:rFonts w:eastAsia="Calibri"/>
        </w:rPr>
        <w:t>tability as a result)</w:t>
      </w:r>
      <w:bookmarkEnd w:id="438"/>
      <w:bookmarkEnd w:id="439"/>
      <w:bookmarkEnd w:id="440"/>
      <w:bookmarkEnd w:id="441"/>
      <w:bookmarkEnd w:id="442"/>
      <w:bookmarkEnd w:id="443"/>
      <w:bookmarkEnd w:id="444"/>
      <w:bookmarkEnd w:id="445"/>
      <w:bookmarkEnd w:id="446"/>
      <w:bookmarkEnd w:id="447"/>
      <w:bookmarkEnd w:id="448"/>
      <w:bookmarkEnd w:id="449"/>
    </w:p>
    <w:p w14:paraId="7B7E0E87" w14:textId="77777777" w:rsidR="0053230E" w:rsidRPr="00013B70" w:rsidRDefault="00A223ED" w:rsidP="0053230E">
      <w:pPr>
        <w:keepNext/>
      </w:pPr>
      <w:r w:rsidRPr="00013B70">
        <w:rPr>
          <w:rFonts w:eastAsia="Calibri"/>
          <w:noProof/>
        </w:rPr>
        <w:drawing>
          <wp:inline distT="0" distB="0" distL="0" distR="0" wp14:anchorId="225C41A8" wp14:editId="484F9556">
            <wp:extent cx="5466715" cy="1254125"/>
            <wp:effectExtent l="19050" t="0" r="635" b="0"/>
            <wp:docPr id="41" name="Picture 41" descr="Map 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p Shot 10"/>
                    <pic:cNvPicPr>
                      <a:picLocks noChangeAspect="1" noChangeArrowheads="1"/>
                    </pic:cNvPicPr>
                  </pic:nvPicPr>
                  <pic:blipFill>
                    <a:blip r:embed="rId58"/>
                    <a:srcRect/>
                    <a:stretch>
                      <a:fillRect/>
                    </a:stretch>
                  </pic:blipFill>
                  <pic:spPr bwMode="auto">
                    <a:xfrm>
                      <a:off x="0" y="0"/>
                      <a:ext cx="5466715" cy="1254125"/>
                    </a:xfrm>
                    <a:prstGeom prst="rect">
                      <a:avLst/>
                    </a:prstGeom>
                    <a:noFill/>
                    <a:ln w="9525">
                      <a:noFill/>
                      <a:miter lim="800000"/>
                      <a:headEnd/>
                      <a:tailEnd/>
                    </a:ln>
                  </pic:spPr>
                </pic:pic>
              </a:graphicData>
            </a:graphic>
          </wp:inline>
        </w:drawing>
      </w:r>
    </w:p>
    <w:p w14:paraId="2E0045DC" w14:textId="2E181454" w:rsidR="004F7257" w:rsidRPr="00013B70" w:rsidRDefault="0053230E" w:rsidP="0053230E">
      <w:pPr>
        <w:pStyle w:val="Caption"/>
      </w:pPr>
      <w:r w:rsidRPr="00013B70">
        <w:t xml:space="preserve">Scheme </w:t>
      </w:r>
      <w:fldSimple w:instr=" STYLEREF 1 \s ">
        <w:r w:rsidR="009B4740">
          <w:rPr>
            <w:noProof/>
          </w:rPr>
          <w:t>5</w:t>
        </w:r>
      </w:fldSimple>
    </w:p>
    <w:p w14:paraId="5B84C34A" w14:textId="77777777" w:rsidR="00070630" w:rsidRPr="00013B70" w:rsidRDefault="00974CBF" w:rsidP="00D65B28">
      <w:pPr>
        <w:rPr>
          <w:rFonts w:eastAsia="Calibri"/>
        </w:rPr>
      </w:pPr>
      <w:r w:rsidRPr="00013B70">
        <w:rPr>
          <w:rFonts w:eastAsia="Calibri"/>
        </w:rPr>
        <w:t xml:space="preserve">Other aspects affecting stability in </w:t>
      </w:r>
      <w:r w:rsidR="00754FE2" w:rsidRPr="00013B70">
        <w:rPr>
          <w:rFonts w:eastAsia="Calibri"/>
        </w:rPr>
        <w:t>PSC</w:t>
      </w:r>
      <w:r w:rsidRPr="00013B70">
        <w:rPr>
          <w:rFonts w:eastAsia="Calibri"/>
        </w:rPr>
        <w:t>s are film quality. The better the surface interface between each of the layers, the higher the performance and also the stability.</w:t>
      </w:r>
    </w:p>
    <w:p w14:paraId="0F44DAD5" w14:textId="77777777" w:rsidR="00C45BE7" w:rsidRPr="00013B70" w:rsidRDefault="00974CBF" w:rsidP="00D65B28">
      <w:pPr>
        <w:rPr>
          <w:rFonts w:eastAsia="Calibri"/>
          <w:sz w:val="28"/>
        </w:rPr>
      </w:pPr>
      <w:r w:rsidRPr="00013B70">
        <w:rPr>
          <w:rFonts w:eastAsia="Calibri"/>
        </w:rPr>
        <w:t>Often surfaces with small holes such as the perovskite layer or blocking layer can lead to shunt currents which reduce the performance of the solar cell and thus lead to early destruction of the solar cell. Various methods are listed below which are non-exhaustive to say the least but offer some perspectives on how some groups have dealt with this issue.</w:t>
      </w:r>
    </w:p>
    <w:p w14:paraId="5F8BD4E6" w14:textId="77777777" w:rsidR="00F05F5A" w:rsidRPr="00124F51" w:rsidRDefault="00C32E13" w:rsidP="0099372A">
      <w:pPr>
        <w:pStyle w:val="Heading2"/>
      </w:pPr>
      <w:bookmarkStart w:id="450" w:name="_MACl_addition_for_helping_morpholy_and_"/>
      <w:bookmarkStart w:id="451" w:name="_Toc530166463"/>
      <w:bookmarkStart w:id="452" w:name="_Toc530166598"/>
      <w:bookmarkStart w:id="453" w:name="_Toc530167152"/>
      <w:bookmarkStart w:id="454" w:name="_Toc530167291"/>
      <w:bookmarkStart w:id="455" w:name="_Toc4264513"/>
      <w:bookmarkEnd w:id="450"/>
      <w:r w:rsidRPr="00124F51">
        <w:t>CH</w:t>
      </w:r>
      <w:r w:rsidRPr="00124F51">
        <w:rPr>
          <w:vertAlign w:val="subscript"/>
        </w:rPr>
        <w:t>3</w:t>
      </w:r>
      <w:r w:rsidRPr="00124F51">
        <w:t>NH</w:t>
      </w:r>
      <w:r w:rsidRPr="00124F51">
        <w:rPr>
          <w:vertAlign w:val="subscript"/>
        </w:rPr>
        <w:t>3</w:t>
      </w:r>
      <w:r w:rsidR="00974CBF" w:rsidRPr="00124F51">
        <w:t xml:space="preserve">Cl </w:t>
      </w:r>
      <w:r w:rsidR="00384175" w:rsidRPr="00124F51">
        <w:t>a</w:t>
      </w:r>
      <w:r w:rsidR="00974CBF" w:rsidRPr="00124F51">
        <w:t>ddition</w:t>
      </w:r>
      <w:bookmarkEnd w:id="451"/>
      <w:bookmarkEnd w:id="452"/>
      <w:bookmarkEnd w:id="453"/>
      <w:bookmarkEnd w:id="454"/>
      <w:bookmarkEnd w:id="455"/>
      <w:r w:rsidR="00974CBF" w:rsidRPr="00124F51">
        <w:t xml:space="preserve"> </w:t>
      </w:r>
    </w:p>
    <w:p w14:paraId="12736C40" w14:textId="7B356108" w:rsidR="001F0269" w:rsidRPr="00124F51" w:rsidRDefault="00974CBF" w:rsidP="00D65B28">
      <w:pPr>
        <w:rPr>
          <w:b/>
        </w:rPr>
      </w:pPr>
      <w:r w:rsidRPr="00124F51">
        <w:t xml:space="preserve">The addition and careful removal of </w:t>
      </w:r>
      <w:r w:rsidR="00EF493D" w:rsidRPr="00124F51">
        <w:t>CH</w:t>
      </w:r>
      <w:r w:rsidR="00EF493D" w:rsidRPr="00124F51">
        <w:rPr>
          <w:vertAlign w:val="subscript"/>
        </w:rPr>
        <w:t>3</w:t>
      </w:r>
      <w:r w:rsidR="00EF493D" w:rsidRPr="00124F51">
        <w:t>NH</w:t>
      </w:r>
      <w:r w:rsidR="00EF493D" w:rsidRPr="00124F51">
        <w:rPr>
          <w:vertAlign w:val="subscript"/>
        </w:rPr>
        <w:t>3</w:t>
      </w:r>
      <w:r w:rsidRPr="00124F51">
        <w:t>C</w:t>
      </w:r>
      <w:r w:rsidR="00961623" w:rsidRPr="00124F51">
        <w:t>l</w:t>
      </w:r>
      <w:r w:rsidR="00966B52" w:rsidRPr="00124F51">
        <w:t>,</w:t>
      </w:r>
      <w:r w:rsidRPr="00124F51">
        <w:t xml:space="preserve"> results in very good film quality</w:t>
      </w:r>
      <w:r w:rsidR="008D5836" w:rsidRPr="00124F51">
        <w:t>,</w:t>
      </w:r>
      <w:r w:rsidRPr="00124F51">
        <w:t xml:space="preserve"> hence stability</w:t>
      </w:r>
      <w:r w:rsidR="00A755E5" w:rsidRPr="00124F51">
        <w:t>.</w:t>
      </w:r>
      <w:r w:rsidRPr="00124F51">
        <w:t xml:space="preserve"> Use of a vacuum to do this with the perovskite layer (60</w:t>
      </w:r>
      <w:r w:rsidR="00E109F0" w:rsidRPr="00124F51">
        <w:t>°C</w:t>
      </w:r>
      <w:r w:rsidRPr="00124F51">
        <w:t xml:space="preserve">, vacuum annealing) has been </w:t>
      </w:r>
      <w:r w:rsidR="00224E56" w:rsidRPr="00124F51">
        <w:t xml:space="preserve">implemented </w:t>
      </w:r>
      <w:r w:rsidRPr="00124F51">
        <w:t xml:space="preserve">to create a more stable </w:t>
      </w:r>
      <w:r w:rsidR="005434BC" w:rsidRPr="00124F51">
        <w:t>CH</w:t>
      </w:r>
      <w:r w:rsidR="005434BC" w:rsidRPr="00124F51">
        <w:rPr>
          <w:vertAlign w:val="subscript"/>
        </w:rPr>
        <w:t>3</w:t>
      </w:r>
      <w:r w:rsidR="005434BC" w:rsidRPr="00124F51">
        <w:t>NH</w:t>
      </w:r>
      <w:r w:rsidR="005434BC" w:rsidRPr="00124F51">
        <w:rPr>
          <w:vertAlign w:val="subscript"/>
        </w:rPr>
        <w:t>3</w:t>
      </w:r>
      <w:r w:rsidRPr="00124F51">
        <w:t>PbI</w:t>
      </w:r>
      <w:r w:rsidRPr="00124F51">
        <w:rPr>
          <w:vertAlign w:val="subscript"/>
        </w:rPr>
        <w:t>3</w:t>
      </w:r>
      <w:r w:rsidRPr="00124F51">
        <w:t xml:space="preserve"> cell (ITO</w:t>
      </w:r>
      <w:r w:rsidR="00E109F0" w:rsidRPr="00124F51">
        <w:t>/</w:t>
      </w:r>
      <w:r w:rsidRPr="00124F51">
        <w:t>PEDOT:PSS</w:t>
      </w:r>
      <w:r w:rsidR="00E109F0" w:rsidRPr="00124F51">
        <w:t>/</w:t>
      </w:r>
      <w:r w:rsidRPr="00124F51">
        <w:t>CH</w:t>
      </w:r>
      <w:r w:rsidRPr="00124F51">
        <w:rPr>
          <w:vertAlign w:val="subscript"/>
        </w:rPr>
        <w:t>3</w:t>
      </w:r>
      <w:r w:rsidRPr="00124F51">
        <w:t>NH</w:t>
      </w:r>
      <w:r w:rsidRPr="00124F51">
        <w:rPr>
          <w:vertAlign w:val="subscript"/>
        </w:rPr>
        <w:t>3</w:t>
      </w:r>
      <w:r w:rsidRPr="00124F51">
        <w:t>PbI</w:t>
      </w:r>
      <w:r w:rsidRPr="00124F51">
        <w:rPr>
          <w:vertAlign w:val="subscript"/>
        </w:rPr>
        <w:t>3</w:t>
      </w:r>
      <w:r w:rsidR="00E109F0" w:rsidRPr="00124F51">
        <w:t>/</w:t>
      </w:r>
      <w:r w:rsidRPr="00124F51">
        <w:t>PCBM</w:t>
      </w:r>
      <w:r w:rsidR="00E109F0" w:rsidRPr="00124F51">
        <w:t>/</w:t>
      </w:r>
      <w:r w:rsidR="00953878" w:rsidRPr="00124F51">
        <w:t>poly9,9-bis6-(</w:t>
      </w:r>
      <w:r w:rsidR="00953878" w:rsidRPr="00124F51">
        <w:rPr>
          <w:i/>
        </w:rPr>
        <w:t>N,N,N-</w:t>
      </w:r>
      <w:r w:rsidR="00953878" w:rsidRPr="00124F51">
        <w:t>trimethylammonium)hexylﬂuorene-alt-co-phenylenebromid</w:t>
      </w:r>
      <w:r w:rsidR="003D4E1A" w:rsidRPr="00124F51">
        <w:t>e</w:t>
      </w:r>
      <w:r w:rsidR="00953878" w:rsidRPr="00124F51">
        <w:t xml:space="preserve"> (</w:t>
      </w:r>
      <w:r w:rsidRPr="00124F51">
        <w:t>PFN-Br</w:t>
      </w:r>
      <w:r w:rsidR="00953878" w:rsidRPr="00124F51">
        <w:t>)</w:t>
      </w:r>
      <w:r w:rsidR="00E109F0" w:rsidRPr="00124F51">
        <w:t>/</w:t>
      </w:r>
      <w:r w:rsidRPr="00124F51">
        <w:t xml:space="preserve">Al). Residues of </w:t>
      </w:r>
      <w:r w:rsidR="00B3468E" w:rsidRPr="00124F51">
        <w:t>CH</w:t>
      </w:r>
      <w:r w:rsidR="00B3468E" w:rsidRPr="00124F51">
        <w:rPr>
          <w:vertAlign w:val="subscript"/>
        </w:rPr>
        <w:t>3</w:t>
      </w:r>
      <w:r w:rsidR="00B3468E" w:rsidRPr="00124F51">
        <w:t>NH</w:t>
      </w:r>
      <w:r w:rsidR="00B3468E" w:rsidRPr="00124F51">
        <w:rPr>
          <w:vertAlign w:val="subscript"/>
        </w:rPr>
        <w:t>3</w:t>
      </w:r>
      <w:r w:rsidRPr="00124F51">
        <w:t xml:space="preserve">Cl showed </w:t>
      </w:r>
      <w:r w:rsidR="00B3468E" w:rsidRPr="00124F51">
        <w:rPr>
          <w:i/>
        </w:rPr>
        <w:t>J</w:t>
      </w:r>
      <w:r w:rsidR="00B3468E" w:rsidRPr="00124F51">
        <w:rPr>
          <w:vertAlign w:val="subscript"/>
        </w:rPr>
        <w:t>sc</w:t>
      </w:r>
      <w:r w:rsidR="00304746" w:rsidRPr="00124F51">
        <w:t xml:space="preserve"> degradation</w:t>
      </w:r>
      <w:r w:rsidR="00E03436" w:rsidRPr="00124F51">
        <w:t xml:space="preserve"> </w:t>
      </w:r>
      <w:r w:rsidR="00304746" w:rsidRPr="00124F51">
        <w:t>(un</w:t>
      </w:r>
      <w:r w:rsidRPr="00124F51">
        <w:t>encapsulated, ambient, 45</w:t>
      </w:r>
      <w:r w:rsidR="00E00A93" w:rsidRPr="00124F51">
        <w:t xml:space="preserve"> to </w:t>
      </w:r>
      <w:r w:rsidRPr="00124F51">
        <w:t>50</w:t>
      </w:r>
      <w:r w:rsidR="00FA489B" w:rsidRPr="00124F51">
        <w:t>% humidity</w:t>
      </w:r>
      <w:r w:rsidRPr="00124F51">
        <w:t>, 25</w:t>
      </w:r>
      <w:r w:rsidR="00E109F0" w:rsidRPr="00124F51">
        <w:t>°C</w:t>
      </w:r>
      <w:r w:rsidRPr="00124F51">
        <w:t xml:space="preserve">, </w:t>
      </w:r>
      <w:r w:rsidR="00B11F04" w:rsidRPr="00124F51">
        <w:lastRenderedPageBreak/>
        <w:t xml:space="preserve">1 </w:t>
      </w:r>
      <w:r w:rsidR="00F329B4" w:rsidRPr="00124F51">
        <w:t>s</w:t>
      </w:r>
      <w:r w:rsidRPr="00124F51">
        <w:t xml:space="preserve">un </w:t>
      </w:r>
      <w:r w:rsidR="002B3030" w:rsidRPr="00124F51">
        <w:t xml:space="preserve">1.5 </w:t>
      </w:r>
      <w:r w:rsidR="009163F2" w:rsidRPr="00124F51">
        <w:t>AM</w:t>
      </w:r>
      <w:r w:rsidRPr="00124F51">
        <w:t xml:space="preserve">) in </w:t>
      </w:r>
      <w:r w:rsidR="0055410D" w:rsidRPr="00124F51">
        <w:t>2</w:t>
      </w:r>
      <w:r w:rsidRPr="00124F51">
        <w:t xml:space="preserve"> </w:t>
      </w:r>
      <w:r w:rsidR="0055410D" w:rsidRPr="00124F51">
        <w:t>h</w:t>
      </w:r>
      <w:r w:rsidRPr="00124F51">
        <w:t xml:space="preserve">, whereas the vacuum </w:t>
      </w:r>
      <w:r w:rsidR="005434BC" w:rsidRPr="00124F51">
        <w:t>CH</w:t>
      </w:r>
      <w:r w:rsidR="005434BC" w:rsidRPr="00124F51">
        <w:rPr>
          <w:vertAlign w:val="subscript"/>
        </w:rPr>
        <w:t>3</w:t>
      </w:r>
      <w:r w:rsidR="005434BC" w:rsidRPr="00124F51">
        <w:t>NH</w:t>
      </w:r>
      <w:r w:rsidR="005434BC" w:rsidRPr="00124F51">
        <w:rPr>
          <w:vertAlign w:val="subscript"/>
        </w:rPr>
        <w:t>3</w:t>
      </w:r>
      <w:r w:rsidRPr="00124F51">
        <w:t xml:space="preserve">Cl removed cells lasted over 10 days and the films remained black </w:t>
      </w:r>
      <w:r w:rsidR="00E056A5" w:rsidRPr="00124F51">
        <w:fldChar w:fldCharType="begin" w:fldLock="1"/>
      </w:r>
      <w:r w:rsidR="00656764">
        <w:instrText>ADDIN CSL_CITATION {"citationItems":[{"id":"ITEM-1","itemData":{"DOI":"10.1021/nn505978r","ISBN":"1936-0851","ISSN":"1936-0851","PMID":"25549113","abstract":"Solar cells incorporating lead halide-based perovskite absorbers can exhibit impressive power conversion efficiencies (PCEs), recently surpassing 15%. Despite rapid developments, achieving precise control over the morphologies of the perovskite films (minimizing pore formation) and enhanced stability and reproducibility of the devices remain challenging, both of which are necessary for further advancements. Here we demonstrate vacuum-assisted thermal annealing as an effective means for controlling the composition and morphology of the CH(3)NH(3)PbI(3) films formed from the precursors of PbCl(2) and CH(3)NH(3)I. We identify the critical role played by the byproduct of CH(3)NH(3)Cl on the formation and the photovoltaic performance of the perovskite film. By completely removing the byproduct through our vacuum-assisted thermal annealing approach, we are able to produce pure, pore-free planar CH(3)NH(3)PbI(3) films with high PCE reaching 14.5% in solar cell device. Importantly, the removal of CH(3)NH(3)Cl significantly improves the device stability and reproducibility with a standard deviation of only 0.92% in PCE as well as strongly reducing the photocurrent hysteresis.","author":[{"dropping-particle":"","family":"Xie","given":"Feng Xian","non-dropping-particle":"","parse-names":false,"suffix":""},{"dropping-particle":"","family":"Zhang","given":"Di","non-dropping-particle":"","parse-names":false,"suffix":""},{"dropping-particle":"","family":"Su","given":"Huimin","non-dropping-particle":"","parse-names":false,"suffix":""},{"dropping-particle":"","family":"Ren","given":"Xingang","non-dropping-particle":"","parse-names":false,"suffix":""},{"dropping-particle":"","family":"Wong","given":"Kam Sing","non-dropping-particle":"","parse-names":false,"suffix":""},{"dropping-particle":"","family":"Grätzel","given":"Michael","non-dropping-particle":"","parse-names":false,"suffix":""},{"dropping-particle":"","family":"Choy","given":"Wallace C H","non-dropping-particle":"","parse-names":false,"suffix":""}],"container-title":"ACS Nano","id":"ITEM-1","issue":"1","issued":{"date-parts":[["2015","1","27"]]},"note":"doi: 10.1021/nn505978r","page":"639-646","publisher":"American Chemical Society","title":"Vacuum-Assisted Thermal Annealing of CH 3 NH 3 PbI 3 for Highly Stable and Efficient Perovskite Solar Cells","type":"article-journal","volume":"9"},"uris":["http://www.mendeley.com/documents/?uuid=55bf990a-65e8-4b9b-882e-2ff7bbe9eae6"]}],"mendeley":{"formattedCitation":"[124]","plainTextFormattedCitation":"[124]","previouslyFormattedCitation":"[125]"},"properties":{"noteIndex":0},"schema":"https://github.com/citation-style-language/schema/raw/master/csl-citation.json"}</w:instrText>
      </w:r>
      <w:r w:rsidR="00E056A5" w:rsidRPr="00124F51">
        <w:fldChar w:fldCharType="separate"/>
      </w:r>
      <w:r w:rsidR="00656764" w:rsidRPr="00656764">
        <w:rPr>
          <w:noProof/>
        </w:rPr>
        <w:t>[124]</w:t>
      </w:r>
      <w:r w:rsidR="00E056A5" w:rsidRPr="00124F51">
        <w:fldChar w:fldCharType="end"/>
      </w:r>
      <w:r w:rsidRPr="00124F51">
        <w:t>.</w:t>
      </w:r>
    </w:p>
    <w:p w14:paraId="710C8DEB" w14:textId="77777777" w:rsidR="004F7257" w:rsidRPr="00124F51" w:rsidRDefault="00974CBF" w:rsidP="0099372A">
      <w:pPr>
        <w:pStyle w:val="Heading2"/>
      </w:pPr>
      <w:bookmarkStart w:id="456" w:name="_two_step___large_grain___152_"/>
      <w:bookmarkEnd w:id="456"/>
      <w:r w:rsidRPr="00124F51">
        <w:t xml:space="preserve"> </w:t>
      </w:r>
      <w:bookmarkStart w:id="457" w:name="_Toc530166464"/>
      <w:bookmarkStart w:id="458" w:name="_Toc530166599"/>
      <w:bookmarkStart w:id="459" w:name="_Toc530167153"/>
      <w:bookmarkStart w:id="460" w:name="_Toc530167292"/>
      <w:bookmarkStart w:id="461" w:name="_Toc4264514"/>
      <w:r w:rsidR="00304746" w:rsidRPr="00124F51">
        <w:t>Two-</w:t>
      </w:r>
      <w:r w:rsidR="000A4EFD" w:rsidRPr="00124F51">
        <w:t>step → l</w:t>
      </w:r>
      <w:r w:rsidRPr="00124F51">
        <w:t>arge grain</w:t>
      </w:r>
      <w:bookmarkEnd w:id="457"/>
      <w:bookmarkEnd w:id="458"/>
      <w:bookmarkEnd w:id="459"/>
      <w:bookmarkEnd w:id="460"/>
      <w:bookmarkEnd w:id="461"/>
    </w:p>
    <w:p w14:paraId="09AD52D5" w14:textId="128C1760" w:rsidR="00F06AB9" w:rsidRPr="00124F51" w:rsidRDefault="00974CBF" w:rsidP="00D65B28">
      <w:r w:rsidRPr="00124F51">
        <w:t xml:space="preserve">Stored </w:t>
      </w:r>
      <w:r w:rsidR="00754FE2" w:rsidRPr="00124F51">
        <w:t>PSC</w:t>
      </w:r>
      <w:r w:rsidRPr="00124F51">
        <w:t>s with lar</w:t>
      </w:r>
      <w:r w:rsidR="00304746" w:rsidRPr="00124F51">
        <w:t>ge grains produced from the two-</w:t>
      </w:r>
      <w:r w:rsidRPr="00124F51">
        <w:t>step deposition procedure on TiO</w:t>
      </w:r>
      <w:r w:rsidRPr="00124F51">
        <w:rPr>
          <w:vertAlign w:val="subscript"/>
        </w:rPr>
        <w:t>2</w:t>
      </w:r>
      <w:r w:rsidRPr="00124F51">
        <w:t xml:space="preserve"> showed generally good stability</w:t>
      </w:r>
      <w:r w:rsidR="00F06AB9" w:rsidRPr="00124F51">
        <w:t>. Their storage conditions were:</w:t>
      </w:r>
      <w:r w:rsidR="00384175" w:rsidRPr="00124F51">
        <w:t xml:space="preserve"> </w:t>
      </w:r>
      <w:r w:rsidRPr="00124F51">
        <w:t>dark</w:t>
      </w:r>
      <w:r w:rsidR="00E109F0" w:rsidRPr="00124F51">
        <w:t>/</w:t>
      </w:r>
      <w:r w:rsidRPr="00124F51">
        <w:t>ambient air</w:t>
      </w:r>
      <w:r w:rsidR="00E109F0" w:rsidRPr="00124F51">
        <w:t>/</w:t>
      </w:r>
      <w:r w:rsidRPr="00124F51">
        <w:t>over a month</w:t>
      </w:r>
      <w:r w:rsidR="00E109F0" w:rsidRPr="00124F51">
        <w:t>/</w:t>
      </w:r>
      <w:r w:rsidRPr="00124F51">
        <w:t>less than 30</w:t>
      </w:r>
      <w:r w:rsidR="00FA489B" w:rsidRPr="00124F51">
        <w:t>% humidity</w:t>
      </w:r>
      <w:r w:rsidR="00C61E70" w:rsidRPr="00124F51">
        <w:t>;</w:t>
      </w:r>
      <w:r w:rsidR="00CE18EE" w:rsidRPr="00124F51">
        <w:t xml:space="preserve"> </w:t>
      </w:r>
      <w:r w:rsidR="00C61E70" w:rsidRPr="00124F51">
        <w:t>t</w:t>
      </w:r>
      <w:r w:rsidR="00F06AB9" w:rsidRPr="00124F51">
        <w:t xml:space="preserve">he </w:t>
      </w:r>
      <w:r w:rsidR="00CE18EE" w:rsidRPr="00124F51">
        <w:t xml:space="preserve">efficiency </w:t>
      </w:r>
      <w:r w:rsidRPr="00124F51">
        <w:t>start</w:t>
      </w:r>
      <w:r w:rsidR="00F06AB9" w:rsidRPr="00124F51">
        <w:t>ed</w:t>
      </w:r>
      <w:r w:rsidRPr="00124F51">
        <w:t xml:space="preserve"> at 14%, with </w:t>
      </w:r>
      <w:r w:rsidR="008202A2" w:rsidRPr="00124F51">
        <w:rPr>
          <w:i/>
        </w:rPr>
        <w:t>V</w:t>
      </w:r>
      <w:r w:rsidR="008202A2" w:rsidRPr="00124F51">
        <w:rPr>
          <w:vertAlign w:val="subscript"/>
        </w:rPr>
        <w:t>oc</w:t>
      </w:r>
      <w:r w:rsidRPr="00124F51">
        <w:t xml:space="preserve"> remaining stable, an initial increase of FF which affect</w:t>
      </w:r>
      <w:r w:rsidR="007A1CC0" w:rsidRPr="00124F51">
        <w:t>ed</w:t>
      </w:r>
      <w:r w:rsidRPr="00124F51">
        <w:t xml:space="preserve"> the efficiency positively but returned to 13% followed by a gradual decline to 12%</w:t>
      </w:r>
      <w:r w:rsidR="00F06AB9" w:rsidRPr="00124F51">
        <w:t>.</w:t>
      </w:r>
      <w:r w:rsidRPr="00124F51">
        <w:t xml:space="preserve"> </w:t>
      </w:r>
      <w:r w:rsidR="00F06AB9" w:rsidRPr="00124F51">
        <w:t>A</w:t>
      </w:r>
      <w:r w:rsidRPr="00124F51">
        <w:t xml:space="preserve">t about 25 days </w:t>
      </w:r>
      <w:r w:rsidR="00F06AB9" w:rsidRPr="00124F51">
        <w:t xml:space="preserve">the </w:t>
      </w:r>
      <w:r w:rsidRPr="00124F51">
        <w:t>efficiency decline</w:t>
      </w:r>
      <w:r w:rsidR="00C61E70" w:rsidRPr="00124F51">
        <w:t>d</w:t>
      </w:r>
      <w:r w:rsidRPr="00124F51">
        <w:t xml:space="preserve"> even further </w:t>
      </w:r>
      <w:r w:rsidR="00EE45D8" w:rsidRPr="00124F51">
        <w:t xml:space="preserve">to </w:t>
      </w:r>
      <w:r w:rsidRPr="00124F51">
        <w:t xml:space="preserve">11.5% </w:t>
      </w:r>
      <w:r w:rsidR="00E056A5" w:rsidRPr="00124F51">
        <w:fldChar w:fldCharType="begin" w:fldLock="1"/>
      </w:r>
      <w:r w:rsidR="00656764">
        <w:instrText>ADDIN CSL_CITATION {"citationItems":[{"id":"ITEM-1","itemData":{"DOI":"10.1246/cl.140919","ISSN":"0366-7022","author":[{"dropping-particle":"","family":"Wu","given":"Kuan-lin","non-dropping-particle":"","parse-names":false,"suffix":""},{"dropping-particle":"","family":"Kogo","given":"Atsushi","non-dropping-particle":"","parse-names":false,"suffix":""},{"dropping-particle":"","family":"Sakai","given":"Nobuya","non-dropping-particle":"","parse-names":false,"suffix":""},{"dropping-particle":"","family":"Ikegami","given":"Masashi","non-dropping-particle":"","parse-names":false,"suffix":""},{"dropping-particle":"","family":"Miyasaka","given":"Tsutomu","non-dropping-particle":"","parse-names":false,"suffix":""}],"container-title":"Chemistry Letters","id":"ITEM-1","issue":"3","issued":{"date-parts":[["2015","3","5"]]},"note":"TI:","page":"321-323","title":"High Efficiency and Robust Performance of Organo Lead Perovskite Solar Cells with Large Grain Absorbers Prepared in Ambient Air Conditions","type":"article-journal","volume":"44"},"uris":["http://www.mendeley.com/documents/?uuid=81974654-3162-428d-9607-c92d6664a8ab"]}],"mendeley":{"formattedCitation":"[125]","plainTextFormattedCitation":"[125]","previouslyFormattedCitation":"[126]"},"properties":{"noteIndex":0},"schema":"https://github.com/citation-style-language/schema/raw/master/csl-citation.json"}</w:instrText>
      </w:r>
      <w:r w:rsidR="00E056A5" w:rsidRPr="00124F51">
        <w:fldChar w:fldCharType="separate"/>
      </w:r>
      <w:r w:rsidR="00656764" w:rsidRPr="00656764">
        <w:rPr>
          <w:noProof/>
        </w:rPr>
        <w:t>[125]</w:t>
      </w:r>
      <w:r w:rsidR="00E056A5" w:rsidRPr="00124F51">
        <w:fldChar w:fldCharType="end"/>
      </w:r>
      <w:r w:rsidRPr="00124F51">
        <w:t>.</w:t>
      </w:r>
      <w:bookmarkStart w:id="462" w:name="_two_step_sequentual_and_spin_coat_of_Pb"/>
      <w:bookmarkEnd w:id="462"/>
      <w:r w:rsidRPr="00124F51">
        <w:t xml:space="preserve"> </w:t>
      </w:r>
    </w:p>
    <w:p w14:paraId="594F5C91" w14:textId="701F4AA3" w:rsidR="001F0269" w:rsidRPr="00124F51" w:rsidRDefault="00974CBF" w:rsidP="00D65B28">
      <w:pPr>
        <w:rPr>
          <w:rFonts w:eastAsia="Calibri"/>
        </w:rPr>
      </w:pPr>
      <w:r w:rsidRPr="00124F51">
        <w:t xml:space="preserve">In </w:t>
      </w:r>
      <w:r w:rsidR="00BD5A18" w:rsidRPr="00124F51">
        <w:t>section</w:t>
      </w:r>
      <w:r w:rsidRPr="00124F51">
        <w:t>s</w:t>
      </w:r>
      <w:r w:rsidR="00165A43" w:rsidRPr="00124F51">
        <w:t xml:space="preserve"> </w:t>
      </w:r>
      <w:r w:rsidR="00E056A5" w:rsidRPr="00124F51">
        <w:fldChar w:fldCharType="begin"/>
      </w:r>
      <w:r w:rsidR="00165A43" w:rsidRPr="00124F51">
        <w:instrText xml:space="preserve"> REF _Ref517733694 \r \h </w:instrText>
      </w:r>
      <w:r w:rsidR="00124F51">
        <w:instrText xml:space="preserve"> \* MERGEFORMAT </w:instrText>
      </w:r>
      <w:r w:rsidR="00E056A5" w:rsidRPr="00124F51">
        <w:fldChar w:fldCharType="separate"/>
      </w:r>
      <w:r w:rsidR="009B4740">
        <w:t>4.1</w:t>
      </w:r>
      <w:r w:rsidR="00E056A5" w:rsidRPr="00124F51">
        <w:fldChar w:fldCharType="end"/>
      </w:r>
      <w:r w:rsidR="000F1759" w:rsidRPr="00124F51">
        <w:t xml:space="preserve">, </w:t>
      </w:r>
      <w:r w:rsidR="00E056A5" w:rsidRPr="00124F51">
        <w:fldChar w:fldCharType="begin"/>
      </w:r>
      <w:r w:rsidR="00820DA7" w:rsidRPr="00124F51">
        <w:instrText xml:space="preserve"> REF _Ref517733795 \r \h </w:instrText>
      </w:r>
      <w:r w:rsidR="00124F51">
        <w:instrText xml:space="preserve"> \* MERGEFORMAT </w:instrText>
      </w:r>
      <w:r w:rsidR="00E056A5" w:rsidRPr="00124F51">
        <w:fldChar w:fldCharType="separate"/>
      </w:r>
      <w:r w:rsidR="009B4740">
        <w:t>4.2</w:t>
      </w:r>
      <w:r w:rsidR="00E056A5" w:rsidRPr="00124F51">
        <w:fldChar w:fldCharType="end"/>
      </w:r>
      <w:r w:rsidR="00820DA7" w:rsidRPr="00124F51">
        <w:t xml:space="preserve">, </w:t>
      </w:r>
      <w:r w:rsidR="00AC6048" w:rsidRPr="00124F51">
        <w:t xml:space="preserve">and </w:t>
      </w:r>
      <w:r w:rsidR="00E056A5" w:rsidRPr="00124F51">
        <w:fldChar w:fldCharType="begin"/>
      </w:r>
      <w:r w:rsidR="00820DA7" w:rsidRPr="00124F51">
        <w:instrText xml:space="preserve"> REF _Ref517733897 \r \h </w:instrText>
      </w:r>
      <w:r w:rsidR="00124F51">
        <w:instrText xml:space="preserve"> \* MERGEFORMAT </w:instrText>
      </w:r>
      <w:r w:rsidR="00E056A5" w:rsidRPr="00124F51">
        <w:fldChar w:fldCharType="separate"/>
      </w:r>
      <w:r w:rsidR="009B4740">
        <w:t>4.2.3</w:t>
      </w:r>
      <w:r w:rsidR="00E056A5" w:rsidRPr="00124F51">
        <w:fldChar w:fldCharType="end"/>
      </w:r>
      <w:r w:rsidR="00F81B70" w:rsidRPr="00124F51">
        <w:t xml:space="preserve"> t</w:t>
      </w:r>
      <w:r w:rsidRPr="00124F51">
        <w:t xml:space="preserve">he two-step deposition technique was also carried out </w:t>
      </w:r>
      <w:r w:rsidR="0055222E" w:rsidRPr="00124F51">
        <w:t xml:space="preserve">in </w:t>
      </w:r>
      <w:r w:rsidRPr="00124F51">
        <w:t>the mixed halide paper referred to therein which also showed stability improvements</w:t>
      </w:r>
      <w:r w:rsidR="00A755E5" w:rsidRPr="00124F51">
        <w:t xml:space="preserve"> </w:t>
      </w:r>
      <w:r w:rsidR="00E056A5" w:rsidRPr="00124F51">
        <w:fldChar w:fldCharType="begin" w:fldLock="1"/>
      </w:r>
      <w:r w:rsidR="0011391E">
        <w:instrText>ADDIN CSL_CITATION {"citationItems":[{"id":"ITEM-1","itemData":{"DOI":"10.1021/jp5023407","ISSN":"1932-7447","abstract":"In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 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author":[{"dropping-particle":"","family":"Aharon","given":"Sigalit","non-dropping-particle":"","parse-names":false,"suffix":""},{"dropping-particle":"El","family":"Cohen","given":"Bat-El","non-dropping-particle":"","parse-names":false,"suffix":""},{"dropping-particle":"","family":"Etgar","given":"Lioz","non-dropping-particle":"","parse-names":false,"suffix":""}],"container-title":"The Journal of Physical Chemistry C","id":"ITEM-1","issue":"30","issued":{"date-parts":[["2014","7","31"]]},"note":"From Duplicate 1 (Hybrid Lead Halide Iodide and Lead Halide Bromide in Efficient Hole Conductor Free Perovskite Solar Cell - Aharon, Sigalit; Cohen, Bat El; Etgar, Lioz)\n\ndoi: 10.1021/jp5023407\n\nFrom Duplicate 2 (Hybrid Lead Halide Iodide and Lead Halide Bromide in Efficient Hole Conductor Free Perovskite Solar Cell - Aharon, Sigalit; Cohen, Bat-El; Etgar, Lioz)\n\ndoi: 10.1021/jp5023407; M3: doi: 10.1021/jp5023407; 29","page":"17160-17165","publisher":"American Chemical Society","title":"Hybrid Lead Halide Iodide and Lead Halide Bromide in Efficient Hole Conductor Free Perovskite Solar Cell","type":"article-journal","volume":"118"},"uris":["http://www.mendeley.com/documents/?uuid=338844a9-ac2e-40d7-bfae-be8d2dc70306"]}],"mendeley":{"formattedCitation":"[76]","plainTextFormattedCitation":"[76]","previouslyFormattedCitation":"[76]"},"properties":{"noteIndex":0},"schema":"https://github.com/citation-style-language/schema/raw/master/csl-citation.json"}</w:instrText>
      </w:r>
      <w:r w:rsidR="00E056A5" w:rsidRPr="00124F51">
        <w:fldChar w:fldCharType="separate"/>
      </w:r>
      <w:r w:rsidR="0011391E" w:rsidRPr="0011391E">
        <w:rPr>
          <w:noProof/>
        </w:rPr>
        <w:t>[76]</w:t>
      </w:r>
      <w:r w:rsidR="00E056A5" w:rsidRPr="00124F51">
        <w:fldChar w:fldCharType="end"/>
      </w:r>
      <w:r w:rsidRPr="00124F51">
        <w:t>.</w:t>
      </w:r>
    </w:p>
    <w:p w14:paraId="549F0070" w14:textId="77777777" w:rsidR="00437B6A" w:rsidRPr="00124F51" w:rsidRDefault="00974CBF" w:rsidP="0099372A">
      <w:pPr>
        <w:pStyle w:val="Heading2"/>
      </w:pPr>
      <w:bookmarkStart w:id="463" w:name="_Perovskite_layer_quality"/>
      <w:bookmarkEnd w:id="463"/>
      <w:r w:rsidRPr="00124F51">
        <w:t xml:space="preserve"> </w:t>
      </w:r>
      <w:bookmarkStart w:id="464" w:name="_Toc530166465"/>
      <w:bookmarkStart w:id="465" w:name="_Toc530166600"/>
      <w:bookmarkStart w:id="466" w:name="_Toc530167154"/>
      <w:bookmarkStart w:id="467" w:name="_Toc530167293"/>
      <w:bookmarkStart w:id="468" w:name="_Toc4264515"/>
      <w:r w:rsidRPr="00124F51">
        <w:t>Hot air during spin coating</w:t>
      </w:r>
      <w:bookmarkEnd w:id="464"/>
      <w:bookmarkEnd w:id="465"/>
      <w:bookmarkEnd w:id="466"/>
      <w:bookmarkEnd w:id="467"/>
      <w:bookmarkEnd w:id="468"/>
    </w:p>
    <w:p w14:paraId="72E0B9C0" w14:textId="77777777" w:rsidR="00070630" w:rsidRPr="00124F51" w:rsidRDefault="00974CBF" w:rsidP="00D65B28">
      <w:r w:rsidRPr="00124F51">
        <w:t xml:space="preserve">The effect of blowing hot air during the perovskite spin coating deposition was assessed for efficiency and stability. Fabrication of solar cells occurred </w:t>
      </w:r>
      <w:r w:rsidR="00FA2173" w:rsidRPr="00124F51">
        <w:t>under</w:t>
      </w:r>
      <w:r w:rsidR="009E6E93" w:rsidRPr="00124F51">
        <w:rPr>
          <w:u w:val="single"/>
        </w:rPr>
        <w:t xml:space="preserve"> </w:t>
      </w:r>
      <w:r w:rsidRPr="00124F51">
        <w:t xml:space="preserve">ambient </w:t>
      </w:r>
      <w:r w:rsidR="0055222E" w:rsidRPr="00124F51">
        <w:t xml:space="preserve">conditions </w:t>
      </w:r>
      <w:r w:rsidRPr="00124F51">
        <w:t xml:space="preserve">with humidities </w:t>
      </w:r>
      <w:r w:rsidR="00FA2173" w:rsidRPr="00124F51">
        <w:t xml:space="preserve">of </w:t>
      </w:r>
      <w:r w:rsidRPr="00124F51">
        <w:t>30</w:t>
      </w:r>
      <w:r w:rsidR="00FA2173" w:rsidRPr="00124F51">
        <w:t>-</w:t>
      </w:r>
      <w:r w:rsidRPr="00124F51">
        <w:t>90%.</w:t>
      </w:r>
      <w:r w:rsidR="00A755E5" w:rsidRPr="00124F51">
        <w:t xml:space="preserve"> </w:t>
      </w:r>
    </w:p>
    <w:p w14:paraId="3242FEA0" w14:textId="77777777" w:rsidR="00070630" w:rsidRPr="00124F51" w:rsidRDefault="00974CBF" w:rsidP="00D65B28">
      <w:r w:rsidRPr="00124F51">
        <w:t>Hot air during spin coating of the perovskite layer causes only the mesoporous structure to have a thin layer of perovskite over the TiO</w:t>
      </w:r>
      <w:r w:rsidRPr="00124F51">
        <w:rPr>
          <w:vertAlign w:val="subscript"/>
        </w:rPr>
        <w:t>2</w:t>
      </w:r>
      <w:r w:rsidRPr="00124F51">
        <w:t xml:space="preserve"> without a capping layer. When the cell structure was FTO/TiO</w:t>
      </w:r>
      <w:r w:rsidRPr="00124F51">
        <w:rPr>
          <w:vertAlign w:val="subscript"/>
        </w:rPr>
        <w:t>2</w:t>
      </w:r>
      <w:r w:rsidRPr="00124F51">
        <w:t>/CH</w:t>
      </w:r>
      <w:r w:rsidRPr="00124F51">
        <w:rPr>
          <w:vertAlign w:val="subscript"/>
        </w:rPr>
        <w:t>3</w:t>
      </w:r>
      <w:r w:rsidRPr="00124F51">
        <w:t>NH</w:t>
      </w:r>
      <w:r w:rsidRPr="00124F51">
        <w:rPr>
          <w:vertAlign w:val="subscript"/>
        </w:rPr>
        <w:t>3</w:t>
      </w:r>
      <w:r w:rsidRPr="00124F51">
        <w:t>PbI</w:t>
      </w:r>
      <w:r w:rsidRPr="00124F51">
        <w:rPr>
          <w:vertAlign w:val="subscript"/>
        </w:rPr>
        <w:t>3</w:t>
      </w:r>
      <w:r w:rsidRPr="00124F51">
        <w:t xml:space="preserve">/Au hot air drying </w:t>
      </w:r>
      <w:r w:rsidR="00A755E5" w:rsidRPr="00124F51">
        <w:t xml:space="preserve">led to </w:t>
      </w:r>
      <w:r w:rsidRPr="00124F51">
        <w:t>poorer performance.</w:t>
      </w:r>
    </w:p>
    <w:p w14:paraId="4F2F0DFA" w14:textId="77777777" w:rsidR="00070630" w:rsidRPr="00124F51" w:rsidRDefault="00974CBF" w:rsidP="00D65B28">
      <w:r w:rsidRPr="00124F51">
        <w:t xml:space="preserve">The addition of CuSCN as a hole transporter </w:t>
      </w:r>
      <w:r w:rsidR="00966D4A" w:rsidRPr="00124F51">
        <w:t xml:space="preserve">indicated that </w:t>
      </w:r>
      <w:r w:rsidRPr="00124F51">
        <w:t>performance is higher with hot air drying. In comparison to stability tests (illuminated</w:t>
      </w:r>
      <w:r w:rsidR="00E109F0" w:rsidRPr="00124F51">
        <w:t>/</w:t>
      </w:r>
      <w:r w:rsidR="00304746" w:rsidRPr="00124F51">
        <w:t>ambient/un</w:t>
      </w:r>
      <w:r w:rsidRPr="00124F51">
        <w:t xml:space="preserve">encapsulated/16 </w:t>
      </w:r>
      <w:r w:rsidR="00107230" w:rsidRPr="00124F51">
        <w:t>h</w:t>
      </w:r>
      <w:r w:rsidRPr="00124F51">
        <w:t>) the opposite effect was seen.</w:t>
      </w:r>
    </w:p>
    <w:p w14:paraId="5B37FF18" w14:textId="555E1D7D" w:rsidR="00437B6A" w:rsidRPr="00013B70" w:rsidRDefault="00440B11" w:rsidP="00D65B28">
      <w:r w:rsidRPr="00C90217">
        <w:t>The effects on the stability of the cell under light exposure involve</w:t>
      </w:r>
      <w:r w:rsidRPr="00C90217" w:rsidDel="00440B11">
        <w:t xml:space="preserve"> </w:t>
      </w:r>
      <w:r w:rsidR="00974CBF" w:rsidRPr="00C90217">
        <w:t>reduced hole transport resistance</w:t>
      </w:r>
      <w:r w:rsidR="00AC5C46" w:rsidRPr="00C90217">
        <w:t xml:space="preserve">, </w:t>
      </w:r>
      <w:r w:rsidR="00974CBF" w:rsidRPr="00C90217">
        <w:t>low</w:t>
      </w:r>
      <w:r w:rsidR="00974CBF" w:rsidRPr="00124F51">
        <w:t xml:space="preserve"> recombination resistance of the thin perovskite layer</w:t>
      </w:r>
      <w:r w:rsidR="00C90217">
        <w:t>,</w:t>
      </w:r>
      <w:r w:rsidR="00974CBF" w:rsidRPr="00124F51">
        <w:t xml:space="preserve"> </w:t>
      </w:r>
      <w:r w:rsidR="00953F20">
        <w:t xml:space="preserve">and </w:t>
      </w:r>
      <w:r w:rsidR="007D6998" w:rsidRPr="00124F51">
        <w:t>CH</w:t>
      </w:r>
      <w:r w:rsidR="007D6998" w:rsidRPr="00124F51">
        <w:rPr>
          <w:vertAlign w:val="subscript"/>
        </w:rPr>
        <w:t>3</w:t>
      </w:r>
      <w:r w:rsidR="007D6998" w:rsidRPr="00124F51">
        <w:t>NH</w:t>
      </w:r>
      <w:r w:rsidR="007D6998" w:rsidRPr="00124F51">
        <w:rPr>
          <w:vertAlign w:val="subscript"/>
        </w:rPr>
        <w:t>3</w:t>
      </w:r>
      <w:r w:rsidR="0039702A" w:rsidRPr="00124F51">
        <w:rPr>
          <w:vertAlign w:val="superscript"/>
        </w:rPr>
        <w:t>+</w:t>
      </w:r>
      <w:r w:rsidR="007D6998" w:rsidRPr="00124F51">
        <w:t xml:space="preserve"> </w:t>
      </w:r>
      <w:r w:rsidR="00974CBF" w:rsidRPr="00124F51">
        <w:t xml:space="preserve">cations </w:t>
      </w:r>
      <w:r w:rsidR="006A0A04" w:rsidRPr="00124F51">
        <w:t>escap</w:t>
      </w:r>
      <w:r w:rsidR="006A0A04">
        <w:t>ing</w:t>
      </w:r>
      <w:r w:rsidR="006A0A04" w:rsidRPr="00124F51">
        <w:t xml:space="preserve"> </w:t>
      </w:r>
      <w:r w:rsidR="00974CBF" w:rsidRPr="00124F51">
        <w:t>the perovskite structure</w:t>
      </w:r>
      <w:r w:rsidR="0039702A" w:rsidRPr="00124F51">
        <w:t>;</w:t>
      </w:r>
      <w:r w:rsidR="00974CBF" w:rsidRPr="00124F51">
        <w:t xml:space="preserve"> consideri</w:t>
      </w:r>
      <w:r w:rsidR="00721776" w:rsidRPr="00124F51">
        <w:t>ng the fabrication conditions, h</w:t>
      </w:r>
      <w:r w:rsidR="00974CBF" w:rsidRPr="00124F51">
        <w:t xml:space="preserve">umidity was not as important as initially thought. Understanding of the interface between the perovskite and HTM layer was suggested as a further set of investigations that they had to undertake </w:t>
      </w:r>
      <w:r w:rsidR="00E056A5" w:rsidRPr="00124F51">
        <w:fldChar w:fldCharType="begin" w:fldLock="1"/>
      </w:r>
      <w:r w:rsidR="00656764">
        <w:instrText>ADDIN CSL_CITATION {"citationItems":[{"id":"ITEM-1","itemData":{"DOI":"10.1002/cphc.201301047","ISBN":"1439-4235","ISSN":"14394235","PMID":"24634350","abstract":"Carbon double bond-free printed solar cells have been fabricated with the structure &lt;F-doped SnO2 (FTO)/dense TiO2/nanocrystalline TiO2/CH3NH3PbI3/Au&gt; and &lt;FTO/dense TiO2/nanocrystalline TiO2/CH3NH3PbI3/CuSCN/Au&gt;, in which CuSCN acts as a hole conductor. The thickness of the CH3NH3PbI3 layer is controlled by a hot air flow during spin coating. The best conversion efficiency (4.86%) is obtained with &lt;FTO/dense TiO2/nanocrystalline TiO2/thin CH3NH3PbI3 (hot-air dried)/CuSCN/Au&gt;. However, a thick CH3NH3PbI3 layer on CuSCN is better for light-exposure stability (100 mW cm(-2) AM 1.5) when not encapsulated. Without the CuSCN coverage, the black CH3NH3PbI3 crystal changes to yellow during the light-exposure stability test, which is due to the transformation of the CH3NH3PbI3 perovskite crystal into hexagonal PbI2.","author":[{"dropping-particle":"","family":"Ito","given":"Seigo","non-dropping-particle":"","parse-names":false,"suffix":""},{"dropping-particle":"","family":"Tanaka","given":"Soichiro","non-dropping-particle":"","parse-names":false,"suffix":""},{"dropping-particle":"","family":"Vahlman","given":"Henri","non-dropping-particle":"","parse-names":false,"suffix":""},{"dropping-particle":"","family":"Nishino","given":"Hitoshi","non-dropping-particle":"","parse-names":false,"suffix":""},{"dropping-particle":"","family":"Manabe","given":"Kyohei","non-dropping-particle":"","parse-names":false,"suffix":""},{"dropping-particle":"","family":"Lund","given":"Peter","non-dropping-particle":"","parse-names":false,"suffix":""}],"container-title":"ChemPhysChem","id":"ITEM-1","issue":"6","issued":{"date-parts":[["2014","4","14"]]},"page":"1194-1200","publisher":"WILEY-VCH Verlag","title":"Carbon-Double-Bond-Free Printed Solar Cells from TiO 2 /CH 3 NH 3 PbI 3 /CuSCN/Au: Structural Control and Photoaging Effects","type":"article-journal","volume":"15"},"uris":["http://www.mendeley.com/documents/?uuid=b1af8680-d929-4ebd-8bac-8096ec593165"]}],"mendeley":{"formattedCitation":"[126]","plainTextFormattedCitation":"[126]","previouslyFormattedCitation":"[127]"},"properties":{"noteIndex":0},"schema":"https://github.com/citation-style-language/schema/raw/master/csl-citation.json"}</w:instrText>
      </w:r>
      <w:r w:rsidR="00E056A5" w:rsidRPr="00124F51">
        <w:fldChar w:fldCharType="separate"/>
      </w:r>
      <w:r w:rsidR="00656764" w:rsidRPr="00656764">
        <w:rPr>
          <w:noProof/>
        </w:rPr>
        <w:t>[126]</w:t>
      </w:r>
      <w:r w:rsidR="00E056A5" w:rsidRPr="00124F51">
        <w:fldChar w:fldCharType="end"/>
      </w:r>
      <w:r w:rsidR="00974CBF" w:rsidRPr="00124F51">
        <w:t>.</w:t>
      </w:r>
      <w:r w:rsidR="00974CBF" w:rsidRPr="00013B70">
        <w:t xml:space="preserve"> </w:t>
      </w:r>
    </w:p>
    <w:p w14:paraId="0E421C4E" w14:textId="77777777" w:rsidR="00B95BEB" w:rsidRPr="00013B70" w:rsidRDefault="00974CBF" w:rsidP="0099372A">
      <w:pPr>
        <w:pStyle w:val="Heading2"/>
      </w:pPr>
      <w:r w:rsidRPr="00013B70">
        <w:t xml:space="preserve"> </w:t>
      </w:r>
      <w:bookmarkStart w:id="469" w:name="_Toc530166466"/>
      <w:bookmarkStart w:id="470" w:name="_Toc530166601"/>
      <w:bookmarkStart w:id="471" w:name="_Toc530167155"/>
      <w:bookmarkStart w:id="472" w:name="_Toc530167294"/>
      <w:bookmarkStart w:id="473" w:name="_Toc4264516"/>
      <w:r w:rsidRPr="00013B70">
        <w:t>Dipping in C</w:t>
      </w:r>
      <w:r w:rsidRPr="00013B70">
        <w:rPr>
          <w:vertAlign w:val="subscript"/>
        </w:rPr>
        <w:t>12</w:t>
      </w:r>
      <w:r w:rsidR="000A4EFD" w:rsidRPr="00013B70">
        <w:t>-s</w:t>
      </w:r>
      <w:r w:rsidRPr="00013B70">
        <w:t>ilane</w:t>
      </w:r>
      <w:bookmarkEnd w:id="469"/>
      <w:bookmarkEnd w:id="470"/>
      <w:bookmarkEnd w:id="471"/>
      <w:bookmarkEnd w:id="472"/>
      <w:bookmarkEnd w:id="473"/>
    </w:p>
    <w:p w14:paraId="194494FC" w14:textId="2DCCE98F" w:rsidR="00437B6A" w:rsidRPr="00013B70" w:rsidRDefault="00974CBF" w:rsidP="00D65B28">
      <w:r w:rsidRPr="00013B70">
        <w:t xml:space="preserve">Dipping unsealed </w:t>
      </w:r>
      <w:r w:rsidR="00754FE2" w:rsidRPr="00013B70">
        <w:t>PSC</w:t>
      </w:r>
      <w:r w:rsidRPr="00013B70">
        <w:t>s in a 0.1</w:t>
      </w:r>
      <w:r w:rsidR="004359CF" w:rsidRPr="00013B70">
        <w:t xml:space="preserve"> </w:t>
      </w:r>
      <w:r w:rsidRPr="00013B70">
        <w:t>M isopropanol solution of C</w:t>
      </w:r>
      <w:r w:rsidRPr="00013B70">
        <w:rPr>
          <w:vertAlign w:val="subscript"/>
        </w:rPr>
        <w:t>12</w:t>
      </w:r>
      <w:r w:rsidRPr="00013B70">
        <w:t>-</w:t>
      </w:r>
      <w:r w:rsidR="0039702A" w:rsidRPr="00013B70">
        <w:t xml:space="preserve">silane </w:t>
      </w:r>
      <w:r w:rsidRPr="00013B70">
        <w:t>on the perovskite layer before the HTM is applied to the perovskite layer has been shown to increase recombination resistance and hydrophobicity of the perovskite surface while at the same time increasing current and voltage</w:t>
      </w:r>
      <w:r w:rsidRPr="00124F51">
        <w:t xml:space="preserve">. Stability measurements </w:t>
      </w:r>
      <w:r w:rsidR="00C038FE" w:rsidRPr="00124F51">
        <w:t>under conditions of</w:t>
      </w:r>
      <w:r w:rsidR="00B71366" w:rsidRPr="00124F51">
        <w:t xml:space="preserve"> </w:t>
      </w:r>
      <w:r w:rsidR="00A71BBD" w:rsidRPr="00124F51">
        <w:t>&gt;600</w:t>
      </w:r>
      <w:r w:rsidRPr="00124F51">
        <w:t xml:space="preserve"> </w:t>
      </w:r>
      <w:r w:rsidR="00107230" w:rsidRPr="00124F51">
        <w:t>h</w:t>
      </w:r>
      <w:r w:rsidR="00C038FE" w:rsidRPr="00124F51">
        <w:t xml:space="preserve"> and</w:t>
      </w:r>
      <w:r w:rsidRPr="00124F51">
        <w:t xml:space="preserve"> 45% relative humidity</w:t>
      </w:r>
      <w:r w:rsidR="00A755E5" w:rsidRPr="00124F51">
        <w:t xml:space="preserve"> showed</w:t>
      </w:r>
      <w:r w:rsidRPr="00124F51">
        <w:t xml:space="preserve"> </w:t>
      </w:r>
      <w:r w:rsidR="00C038FE" w:rsidRPr="00124F51">
        <w:t>r</w:t>
      </w:r>
      <w:r w:rsidR="002A1B06" w:rsidRPr="00124F51">
        <w:t>esults</w:t>
      </w:r>
      <w:r w:rsidR="00C038FE" w:rsidRPr="00124F51">
        <w:t xml:space="preserve"> </w:t>
      </w:r>
      <w:r w:rsidRPr="00124F51">
        <w:t>to within 85% of its original efficiency compared to the untreated cell being at 65% of its original efficiency</w:t>
      </w:r>
      <w:r w:rsidRPr="00013B70">
        <w:t xml:space="preserve"> </w:t>
      </w:r>
      <w:r w:rsidR="00E056A5" w:rsidRPr="00013B70">
        <w:fldChar w:fldCharType="begin" w:fldLock="1"/>
      </w:r>
      <w:r w:rsidR="00656764">
        <w:instrText>ADDIN CSL_CITATION {"citationItems":[{"id":"ITEM-1","itemData":{"DOI":"10.1039/C5CC00128E","ISBN":"1842-6573","ISSN":"1359-7345","PMID":"25806488","abstract":"An insulating alkyl chain layer is self-assembled at the perovskite/hole transport material interface, which successfully exhibits a dual function: blocking electron recombination and resisting moisture.","author":[{"dropping-particle":"","family":"Zhang","given":"Jing","non-dropping-particle":"","parse-names":false,"suffix":""},{"dropping-particle":"","family":"Hu","given":"Zhelu","non-dropping-particle":"","parse-names":false,"suffix":""},{"dropping-particle":"","family":"Huang","given":"Like","non-dropping-particle":"","parse-names":false,"suffix":""},{"dropping-particle":"","family":"Yue","given":"Guoqiang","non-dropping-particle":"","parse-names":false,"suffix":""},{"dropping-particle":"","family":"Liu","given":"Jinwang","non-dropping-particle":"","parse-names":false,"suffix":""},{"dropping-particle":"","family":"Lu","given":"Xingwei","non-dropping-particle":"","parse-names":false,"suffix":""},{"dropping-particle":"","family":"Hu","given":"Ziyang","non-dropping-particle":"","parse-names":false,"suffix":""},{"dropping-particle":"","family":"Shang","given":"Minghui","non-dropping-particle":"","parse-names":false,"suffix":""},{"dropping-particle":"","family":"Han","given":"Liyuan","non-dropping-particle":"","parse-names":false,"suffix":""},{"dropping-particle":"","family":"Zhu","given":"Yuejin","non-dropping-particle":"","parse-names":false,"suffix":""}],"container-title":"Chemical Communications","id":"ITEM-1","issue":"32","issued":{"date-parts":[["2015"]]},"page":"7047-7050","publisher":"The Royal Society of Chemistry","title":"Bifunctional alkyl chain barriers for efficient perovskite solar cells","type":"article-journal","volume":"51"},"uris":["http://www.mendeley.com/documents/?uuid=9f7d2afd-8c59-4101-94a3-29634ac4808f"]}],"mendeley":{"formattedCitation":"[127]","plainTextFormattedCitation":"[127]","previouslyFormattedCitation":"[128]"},"properties":{"noteIndex":0},"schema":"https://github.com/citation-style-language/schema/raw/master/csl-citation.json"}</w:instrText>
      </w:r>
      <w:r w:rsidR="00E056A5" w:rsidRPr="00013B70">
        <w:fldChar w:fldCharType="separate"/>
      </w:r>
      <w:r w:rsidR="00656764" w:rsidRPr="00656764">
        <w:rPr>
          <w:noProof/>
        </w:rPr>
        <w:t>[127]</w:t>
      </w:r>
      <w:r w:rsidR="00E056A5" w:rsidRPr="00013B70">
        <w:fldChar w:fldCharType="end"/>
      </w:r>
      <w:r w:rsidRPr="00013B70">
        <w:t>.</w:t>
      </w:r>
    </w:p>
    <w:p w14:paraId="7714474F" w14:textId="77777777" w:rsidR="004F7257" w:rsidRPr="00013B70" w:rsidRDefault="00974CBF" w:rsidP="0099372A">
      <w:pPr>
        <w:pStyle w:val="Heading2"/>
      </w:pPr>
      <w:r w:rsidRPr="00013B70">
        <w:t xml:space="preserve"> </w:t>
      </w:r>
      <w:bookmarkStart w:id="474" w:name="_Toc530166467"/>
      <w:bookmarkStart w:id="475" w:name="_Toc530166602"/>
      <w:bookmarkStart w:id="476" w:name="_Toc530167156"/>
      <w:bookmarkStart w:id="477" w:name="_Toc530167295"/>
      <w:bookmarkStart w:id="478" w:name="_Toc4264517"/>
      <w:r w:rsidRPr="00013B70">
        <w:t>Perovskite layer quality</w:t>
      </w:r>
      <w:bookmarkEnd w:id="474"/>
      <w:bookmarkEnd w:id="475"/>
      <w:bookmarkEnd w:id="476"/>
      <w:bookmarkEnd w:id="477"/>
      <w:bookmarkEnd w:id="478"/>
    </w:p>
    <w:p w14:paraId="600091A4" w14:textId="77777777" w:rsidR="003E138B" w:rsidRPr="00013B70" w:rsidRDefault="00974CBF" w:rsidP="00D65B28">
      <w:pPr>
        <w:rPr>
          <w:rFonts w:eastAsia="Calibri"/>
        </w:rPr>
      </w:pPr>
      <w:r w:rsidRPr="00013B70">
        <w:rPr>
          <w:rFonts w:eastAsia="Calibri"/>
        </w:rPr>
        <w:t>If the layer of the perovskite interface is of good quality</w:t>
      </w:r>
      <w:r w:rsidR="008E1A96" w:rsidRPr="00013B70">
        <w:rPr>
          <w:rFonts w:eastAsia="Calibri"/>
        </w:rPr>
        <w:t>,</w:t>
      </w:r>
      <w:r w:rsidRPr="00013B70">
        <w:rPr>
          <w:rFonts w:eastAsia="Calibri"/>
        </w:rPr>
        <w:t xml:space="preserve"> th</w:t>
      </w:r>
      <w:r w:rsidR="00070630" w:rsidRPr="00013B70">
        <w:rPr>
          <w:rFonts w:eastAsia="Calibri"/>
        </w:rPr>
        <w:t>e</w:t>
      </w:r>
      <w:r w:rsidRPr="00013B70">
        <w:rPr>
          <w:rFonts w:eastAsia="Calibri"/>
        </w:rPr>
        <w:t>n higher efficiency and stability can be achieved</w:t>
      </w:r>
      <w:r w:rsidRPr="00124F51">
        <w:rPr>
          <w:rFonts w:eastAsia="Calibri"/>
        </w:rPr>
        <w:t>. Below</w:t>
      </w:r>
      <w:r w:rsidR="008E1A96" w:rsidRPr="00124F51">
        <w:rPr>
          <w:rFonts w:eastAsia="Calibri"/>
        </w:rPr>
        <w:t>,</w:t>
      </w:r>
      <w:r w:rsidRPr="00124F51">
        <w:rPr>
          <w:rFonts w:eastAsia="Calibri"/>
        </w:rPr>
        <w:t xml:space="preserve"> different methods have been utilized in </w:t>
      </w:r>
      <w:r w:rsidR="008E1A96" w:rsidRPr="00124F51">
        <w:rPr>
          <w:rFonts w:eastAsia="Calibri"/>
        </w:rPr>
        <w:t xml:space="preserve">producing good interfaces between these layers. </w:t>
      </w:r>
      <w:r w:rsidR="008C5470" w:rsidRPr="00124F51">
        <w:rPr>
          <w:rFonts w:eastAsia="Calibri"/>
        </w:rPr>
        <w:t xml:space="preserve">Some methods involve </w:t>
      </w:r>
      <w:r w:rsidR="00792C65" w:rsidRPr="00124F51">
        <w:rPr>
          <w:rFonts w:eastAsia="Calibri"/>
        </w:rPr>
        <w:t>exploiting</w:t>
      </w:r>
      <w:r w:rsidR="008C5470" w:rsidRPr="00013B70">
        <w:rPr>
          <w:rFonts w:eastAsia="Calibri"/>
        </w:rPr>
        <w:t xml:space="preserve"> the </w:t>
      </w:r>
      <w:r w:rsidRPr="00013B70">
        <w:rPr>
          <w:rFonts w:eastAsia="Calibri"/>
        </w:rPr>
        <w:t xml:space="preserve">properties of HTMs, </w:t>
      </w:r>
      <w:r w:rsidR="00E32172" w:rsidRPr="00013B70">
        <w:rPr>
          <w:rFonts w:eastAsia="Calibri"/>
        </w:rPr>
        <w:t xml:space="preserve">investigating the </w:t>
      </w:r>
      <w:r w:rsidRPr="00013B70">
        <w:rPr>
          <w:rFonts w:eastAsia="Calibri"/>
        </w:rPr>
        <w:t xml:space="preserve">perovskite precursors (chemicals used in the reaction to make the perovskite) and </w:t>
      </w:r>
      <w:r w:rsidR="00E32172" w:rsidRPr="00013B70">
        <w:rPr>
          <w:rFonts w:eastAsia="Calibri"/>
        </w:rPr>
        <w:t xml:space="preserve">applying different </w:t>
      </w:r>
      <w:r w:rsidRPr="00013B70">
        <w:rPr>
          <w:rFonts w:eastAsia="Calibri"/>
        </w:rPr>
        <w:t>fabrication methods.</w:t>
      </w:r>
    </w:p>
    <w:p w14:paraId="10E028CE" w14:textId="77777777" w:rsidR="001A1E21" w:rsidRPr="00013B70" w:rsidRDefault="00391BAB" w:rsidP="00C33574">
      <w:pPr>
        <w:pStyle w:val="Heading3"/>
      </w:pPr>
      <w:bookmarkStart w:id="479" w:name="_Ref476850113"/>
      <w:bookmarkStart w:id="480" w:name="_Toc530166468"/>
      <w:bookmarkStart w:id="481" w:name="_Toc530166603"/>
      <w:bookmarkStart w:id="482" w:name="_Toc530167157"/>
      <w:bookmarkStart w:id="483" w:name="_Toc530167296"/>
      <w:bookmarkStart w:id="484" w:name="_Toc4264518"/>
      <w:r w:rsidRPr="00013B70">
        <w:lastRenderedPageBreak/>
        <w:t>HTM h</w:t>
      </w:r>
      <w:r w:rsidR="00974CBF" w:rsidRPr="00013B70">
        <w:t>ydrophilicity</w:t>
      </w:r>
      <w:bookmarkEnd w:id="479"/>
      <w:r w:rsidR="00974CBF" w:rsidRPr="00013B70">
        <w:t xml:space="preserve"> effects</w:t>
      </w:r>
      <w:bookmarkEnd w:id="480"/>
      <w:bookmarkEnd w:id="481"/>
      <w:bookmarkEnd w:id="482"/>
      <w:bookmarkEnd w:id="483"/>
      <w:bookmarkEnd w:id="484"/>
    </w:p>
    <w:p w14:paraId="028A33B7" w14:textId="2B82CA43" w:rsidR="004F7257" w:rsidRPr="00013B70" w:rsidRDefault="00974CBF" w:rsidP="00D65B28">
      <w:pPr>
        <w:rPr>
          <w:rFonts w:eastAsia="Calibri"/>
        </w:rPr>
      </w:pPr>
      <w:r w:rsidRPr="00124F51">
        <w:rPr>
          <w:rFonts w:eastAsia="Calibri"/>
        </w:rPr>
        <w:t xml:space="preserve">Hydrophobicity and hydrophilicity can help in different ways in the </w:t>
      </w:r>
      <w:r w:rsidR="00754FE2" w:rsidRPr="00124F51">
        <w:rPr>
          <w:rFonts w:eastAsia="Calibri"/>
        </w:rPr>
        <w:t>PSC</w:t>
      </w:r>
      <w:r w:rsidRPr="00124F51">
        <w:rPr>
          <w:rFonts w:eastAsia="Calibri"/>
        </w:rPr>
        <w:t xml:space="preserve"> layers. The hydrophilic chains on HTM PTPD4 showed greater wettability for TiO</w:t>
      </w:r>
      <w:r w:rsidRPr="00124F51">
        <w:rPr>
          <w:rFonts w:eastAsia="Calibri"/>
          <w:vertAlign w:val="subscript"/>
        </w:rPr>
        <w:t>2</w:t>
      </w:r>
      <w:r w:rsidRPr="00124F51">
        <w:rPr>
          <w:rFonts w:eastAsia="Calibri"/>
        </w:rPr>
        <w:t xml:space="preserve"> infiltrated with perovskite</w:t>
      </w:r>
      <w:r w:rsidR="00792C65" w:rsidRPr="00124F51">
        <w:rPr>
          <w:rFonts w:eastAsia="Calibri"/>
        </w:rPr>
        <w:t>,</w:t>
      </w:r>
      <w:r w:rsidRPr="00124F51">
        <w:rPr>
          <w:rFonts w:eastAsia="Calibri"/>
        </w:rPr>
        <w:t xml:space="preserve"> thus the performance and surface of the interface </w:t>
      </w:r>
      <w:r w:rsidR="00C63C22" w:rsidRPr="00124F51">
        <w:rPr>
          <w:rFonts w:eastAsia="Calibri"/>
        </w:rPr>
        <w:t xml:space="preserve">demonstrates </w:t>
      </w:r>
      <w:r w:rsidRPr="00124F51">
        <w:rPr>
          <w:rFonts w:eastAsia="Calibri"/>
        </w:rPr>
        <w:t>better results</w:t>
      </w:r>
      <w:r w:rsidR="003B7AE6" w:rsidRPr="00124F51">
        <w:rPr>
          <w:rFonts w:eastAsia="Calibri"/>
        </w:rPr>
        <w:t xml:space="preserve"> </w:t>
      </w:r>
      <w:r w:rsidR="00C63C22" w:rsidRPr="00124F51">
        <w:rPr>
          <w:rFonts w:eastAsia="Calibri"/>
        </w:rPr>
        <w:t>(</w:t>
      </w:r>
      <w:r w:rsidRPr="00124F51">
        <w:rPr>
          <w:rFonts w:eastAsia="Calibri"/>
        </w:rPr>
        <w:t xml:space="preserve">see </w:t>
      </w:r>
      <w:r w:rsidR="00F056D8" w:rsidRPr="00124F51">
        <w:rPr>
          <w:rFonts w:eastAsia="Calibri"/>
        </w:rPr>
        <w:t>section</w:t>
      </w:r>
      <w:r w:rsidR="003B7AE6" w:rsidRPr="00124F51">
        <w:rPr>
          <w:rFonts w:eastAsia="Calibri"/>
        </w:rPr>
        <w:t>s</w:t>
      </w:r>
      <w:r w:rsidRPr="00124F51">
        <w:rPr>
          <w:rFonts w:eastAsia="Calibri"/>
        </w:rPr>
        <w:t xml:space="preserve"> </w:t>
      </w:r>
      <w:r w:rsidR="00E056A5" w:rsidRPr="00124F51">
        <w:rPr>
          <w:rFonts w:eastAsia="Calibri"/>
        </w:rPr>
        <w:fldChar w:fldCharType="begin"/>
      </w:r>
      <w:r w:rsidRPr="00124F51">
        <w:rPr>
          <w:rFonts w:eastAsia="Calibri"/>
        </w:rPr>
        <w:instrText xml:space="preserve"> REF _Ref476598476 \w \h </w:instrText>
      </w:r>
      <w:r w:rsidR="00520925" w:rsidRPr="00124F51">
        <w:rPr>
          <w:rFonts w:eastAsia="Calibri"/>
        </w:rPr>
        <w:instrText xml:space="preserve"> \* MERGEFORMAT </w:instrText>
      </w:r>
      <w:r w:rsidR="00E056A5" w:rsidRPr="00124F51">
        <w:rPr>
          <w:rFonts w:eastAsia="Calibri"/>
        </w:rPr>
        <w:fldChar w:fldCharType="separate"/>
      </w:r>
      <w:r w:rsidR="009B4740">
        <w:rPr>
          <w:rFonts w:eastAsia="Calibri"/>
          <w:b/>
          <w:bCs/>
          <w:lang w:val="en-US"/>
        </w:rPr>
        <w:t>Error! Reference source not found.</w:t>
      </w:r>
      <w:r w:rsidR="00E056A5" w:rsidRPr="00124F51">
        <w:rPr>
          <w:rFonts w:eastAsia="Calibri"/>
        </w:rPr>
        <w:fldChar w:fldCharType="end"/>
      </w:r>
      <w:r w:rsidRPr="00124F51">
        <w:rPr>
          <w:rFonts w:eastAsia="Calibri"/>
        </w:rPr>
        <w:t xml:space="preserve"> </w:t>
      </w:r>
      <w:r w:rsidR="00842F87" w:rsidRPr="00124F51">
        <w:rPr>
          <w:rFonts w:eastAsia="Calibri"/>
        </w:rPr>
        <w:t xml:space="preserve">and </w:t>
      </w:r>
      <w:r w:rsidR="00E056A5" w:rsidRPr="00124F51">
        <w:rPr>
          <w:rFonts w:eastAsia="Calibri"/>
        </w:rPr>
        <w:fldChar w:fldCharType="begin"/>
      </w:r>
      <w:r w:rsidRPr="00124F51">
        <w:rPr>
          <w:rFonts w:eastAsia="Calibri"/>
        </w:rPr>
        <w:instrText xml:space="preserve"> REF _Ref476850164 \w \h </w:instrText>
      </w:r>
      <w:r w:rsidR="00520925" w:rsidRPr="00124F51">
        <w:rPr>
          <w:rFonts w:eastAsia="Calibri"/>
        </w:rPr>
        <w:instrText xml:space="preserve"> \* MERGEFORMAT </w:instrText>
      </w:r>
      <w:r w:rsidR="00E056A5" w:rsidRPr="00124F51">
        <w:rPr>
          <w:rFonts w:eastAsia="Calibri"/>
        </w:rPr>
      </w:r>
      <w:r w:rsidR="00E056A5" w:rsidRPr="00124F51">
        <w:rPr>
          <w:rFonts w:eastAsia="Calibri"/>
        </w:rPr>
        <w:fldChar w:fldCharType="separate"/>
      </w:r>
      <w:r w:rsidR="009B4740">
        <w:rPr>
          <w:rFonts w:eastAsia="Calibri"/>
        </w:rPr>
        <w:t>6.2.2</w:t>
      </w:r>
      <w:r w:rsidR="00E056A5" w:rsidRPr="00124F51">
        <w:rPr>
          <w:rFonts w:eastAsia="Calibri"/>
        </w:rPr>
        <w:fldChar w:fldCharType="end"/>
      </w:r>
      <w:r w:rsidR="00C63C22" w:rsidRPr="00124F51">
        <w:rPr>
          <w:rFonts w:eastAsia="Calibri"/>
        </w:rPr>
        <w:t xml:space="preserve"> for further information on HTM hydrophilicity)</w:t>
      </w:r>
      <w:r w:rsidRPr="00124F51">
        <w:rPr>
          <w:rFonts w:eastAsia="Calibri"/>
        </w:rPr>
        <w:t>.</w:t>
      </w:r>
    </w:p>
    <w:p w14:paraId="0AEEB4E5" w14:textId="77777777" w:rsidR="001022ED" w:rsidRPr="00013B70" w:rsidRDefault="00391BAB" w:rsidP="00C33574">
      <w:pPr>
        <w:pStyle w:val="Heading3"/>
      </w:pPr>
      <w:bookmarkStart w:id="485" w:name="_Ref528598064"/>
      <w:bookmarkStart w:id="486" w:name="_Toc530166469"/>
      <w:bookmarkStart w:id="487" w:name="_Toc530166604"/>
      <w:bookmarkStart w:id="488" w:name="_Toc530167158"/>
      <w:bookmarkStart w:id="489" w:name="_Toc530167297"/>
      <w:bookmarkStart w:id="490" w:name="_Toc4264519"/>
      <w:r w:rsidRPr="00013B70">
        <w:t>Other lead p</w:t>
      </w:r>
      <w:r w:rsidR="00974CBF" w:rsidRPr="00013B70">
        <w:t>recursors</w:t>
      </w:r>
      <w:bookmarkEnd w:id="485"/>
      <w:bookmarkEnd w:id="486"/>
      <w:bookmarkEnd w:id="487"/>
      <w:bookmarkEnd w:id="488"/>
      <w:bookmarkEnd w:id="489"/>
      <w:bookmarkEnd w:id="490"/>
    </w:p>
    <w:p w14:paraId="029E7EA1" w14:textId="4697D9C0" w:rsidR="00783162" w:rsidRPr="00013B70" w:rsidRDefault="00974CBF" w:rsidP="00D65B28">
      <w:r w:rsidRPr="00013B70">
        <w:rPr>
          <w:rFonts w:eastAsia="Calibri"/>
        </w:rPr>
        <w:t xml:space="preserve">As mentioned </w:t>
      </w:r>
      <w:r w:rsidR="00D44984" w:rsidRPr="00013B70">
        <w:rPr>
          <w:rFonts w:eastAsia="Calibri"/>
        </w:rPr>
        <w:t>in section</w:t>
      </w:r>
      <w:r w:rsidRPr="00013B70">
        <w:rPr>
          <w:rFonts w:eastAsia="Calibri"/>
        </w:rPr>
        <w:t xml:space="preserve"> </w:t>
      </w:r>
      <w:r w:rsidR="00E056A5" w:rsidRPr="00013B70">
        <w:rPr>
          <w:rFonts w:eastAsia="Calibri"/>
        </w:rPr>
        <w:fldChar w:fldCharType="begin"/>
      </w:r>
      <w:r w:rsidR="00D32531" w:rsidRPr="00013B70">
        <w:rPr>
          <w:rFonts w:eastAsia="Calibri"/>
        </w:rPr>
        <w:instrText xml:space="preserve"> REF _Ref517734105 \r \h </w:instrText>
      </w:r>
      <w:r w:rsidR="00E056A5" w:rsidRPr="00013B70">
        <w:rPr>
          <w:rFonts w:eastAsia="Calibri"/>
        </w:rPr>
      </w:r>
      <w:r w:rsidR="00E056A5" w:rsidRPr="00013B70">
        <w:rPr>
          <w:rFonts w:eastAsia="Calibri"/>
        </w:rPr>
        <w:fldChar w:fldCharType="separate"/>
      </w:r>
      <w:r w:rsidR="009B4740">
        <w:rPr>
          <w:rFonts w:eastAsia="Calibri"/>
        </w:rPr>
        <w:t>2.2.2</w:t>
      </w:r>
      <w:r w:rsidR="00E056A5" w:rsidRPr="00013B70">
        <w:rPr>
          <w:rFonts w:eastAsia="Calibri"/>
        </w:rPr>
        <w:fldChar w:fldCharType="end"/>
      </w:r>
      <w:r w:rsidR="00D860D9" w:rsidRPr="00013B70">
        <w:rPr>
          <w:rFonts w:eastAsia="Calibri"/>
        </w:rPr>
        <w:t>,</w:t>
      </w:r>
      <w:r w:rsidRPr="00013B70">
        <w:rPr>
          <w:rFonts w:eastAsia="Calibri"/>
        </w:rPr>
        <w:t xml:space="preserve"> different elements affect perovskite performance</w:t>
      </w:r>
      <w:r w:rsidRPr="00013B70">
        <w:t xml:space="preserve"> </w:t>
      </w:r>
      <w:r w:rsidR="00E056A5" w:rsidRPr="00013B70">
        <w:fldChar w:fldCharType="begin" w:fldLock="1"/>
      </w:r>
      <w:r w:rsidR="0011391E">
        <w:instrText>ADDIN CSL_CITATION {"citationItems":[{"id":"ITEM-1","itemData":{"DOI":"10.1039/C4TA06198E","ISBN":"2050-7488\\r2050-7496","ISSN":"2050-7488","abstract":"We present the use of halide (PbCl 2 ) and non-halide lead precursors (Pb(OAc) 2 (OAc = CH 3 CH 2 COO − ), Pb(NO 3 ) 2 , Pb(acac) 2 (acac = (CH 3 COCHCOCH 3 ) − ) and PbCO 3 ) for the preparation of perovskite solar cells.","author":[{"dropping-particle":"","family":"Aldibaja","given":"Fadi Kamal","non-dropping-particle":"","parse-names":false,"suffix":""},{"dropping-particle":"","family":"Badia","given":"Laura","non-dropping-particle":"","parse-names":false,"suffix":""},{"dropping-particle":"","family":"Mas-Marzá","given":"Elena","non-dropping-particle":"","parse-names":false,"suffix":""},{"dropping-particle":"","family":"Sánchez","given":"Rafael S.","non-dropping-particle":"","parse-names":false,"suffix":""},{"dropping-particle":"","family":"Barea","given":"Eva M.","non-dropping-particle":"","parse-names":false,"suffix":""},{"dropping-particle":"","family":"Mora-Sero","given":"Ivan","non-dropping-particle":"","parse-names":false,"suffix":""}],"container-title":"Journal of Materials Chemistry A","id":"ITEM-1","issue":"17","issued":{"date-parts":[["2015"]]},"page":"9194-9200","publisher":"The Royal Society of Chemistry","title":"Effect of different lead precursors on perovskite solar cell performance and stability","type":"article-journal","volume":"3"},"uris":["http://www.mendeley.com/documents/?uuid=3a85d162-6812-46cd-bc66-cc989d344f12"]}],"mendeley":{"formattedCitation":"[79]","plainTextFormattedCitation":"[79]","previouslyFormattedCitation":"[79]"},"properties":{"noteIndex":0},"schema":"https://github.com/citation-style-language/schema/raw/master/csl-citation.json"}</w:instrText>
      </w:r>
      <w:r w:rsidR="00E056A5" w:rsidRPr="00013B70">
        <w:fldChar w:fldCharType="separate"/>
      </w:r>
      <w:r w:rsidR="0011391E" w:rsidRPr="0011391E">
        <w:rPr>
          <w:noProof/>
        </w:rPr>
        <w:t>[79]</w:t>
      </w:r>
      <w:r w:rsidR="00E056A5" w:rsidRPr="00013B70">
        <w:fldChar w:fldCharType="end"/>
      </w:r>
      <w:r w:rsidRPr="00013B70">
        <w:rPr>
          <w:rFonts w:eastAsia="Calibri"/>
        </w:rPr>
        <w:t xml:space="preserve">. </w:t>
      </w:r>
      <w:r w:rsidRPr="00013B70">
        <w:t>This investigation highlighted the effect on the cell stability and performance of the lead precursor due to the resulting film morphology; Pb(OAc)</w:t>
      </w:r>
      <w:r w:rsidRPr="00013B70">
        <w:rPr>
          <w:vertAlign w:val="subscript"/>
        </w:rPr>
        <w:t xml:space="preserve">2 </w:t>
      </w:r>
      <w:r w:rsidRPr="00013B70">
        <w:t>showed smaller crystals on the TiO</w:t>
      </w:r>
      <w:r w:rsidRPr="00013B70">
        <w:rPr>
          <w:vertAlign w:val="subscript"/>
        </w:rPr>
        <w:t>2</w:t>
      </w:r>
      <w:r w:rsidRPr="00013B70">
        <w:t xml:space="preserve"> surface compared to PbCl</w:t>
      </w:r>
      <w:r w:rsidRPr="00013B70">
        <w:rPr>
          <w:vertAlign w:val="subscript"/>
        </w:rPr>
        <w:t>2</w:t>
      </w:r>
      <w:r w:rsidRPr="00013B70">
        <w:t>.</w:t>
      </w:r>
      <w:r w:rsidR="00FC5044" w:rsidRPr="00013B70">
        <w:t xml:space="preserve"> </w:t>
      </w:r>
      <w:r w:rsidRPr="00013B70">
        <w:t>The performance of Pb(OAc)</w:t>
      </w:r>
      <w:r w:rsidRPr="00013B70">
        <w:rPr>
          <w:vertAlign w:val="subscript"/>
        </w:rPr>
        <w:t>2</w:t>
      </w:r>
      <w:r w:rsidRPr="00013B70">
        <w:t xml:space="preserve"> was lower as well as the stability. Despite this, it was suggested that the depo</w:t>
      </w:r>
      <w:r w:rsidR="00796668" w:rsidRPr="00013B70">
        <w:t>sition method was not optimal (o</w:t>
      </w:r>
      <w:r w:rsidRPr="00013B70">
        <w:t>ptimized param</w:t>
      </w:r>
      <w:r w:rsidR="00086BCA" w:rsidRPr="00013B70">
        <w:t>e</w:t>
      </w:r>
      <w:r w:rsidRPr="00013B70">
        <w:t>ters used to deposit PbCl</w:t>
      </w:r>
      <w:r w:rsidRPr="00013B70">
        <w:rPr>
          <w:vertAlign w:val="subscript"/>
        </w:rPr>
        <w:t>2</w:t>
      </w:r>
      <w:r w:rsidRPr="00013B70">
        <w:t>), therefore possible further optimization of this method for Pb(OAc)</w:t>
      </w:r>
      <w:r w:rsidRPr="00013B70">
        <w:rPr>
          <w:vertAlign w:val="subscript"/>
        </w:rPr>
        <w:t>2</w:t>
      </w:r>
      <w:r w:rsidRPr="00013B70">
        <w:t xml:space="preserve"> could result in a higher performance of efficiency and stability.</w:t>
      </w:r>
    </w:p>
    <w:p w14:paraId="156C8AE6" w14:textId="77777777" w:rsidR="004F7257" w:rsidRPr="00013B70" w:rsidRDefault="00974CBF" w:rsidP="00C33574">
      <w:pPr>
        <w:pStyle w:val="Heading3"/>
      </w:pPr>
      <w:bookmarkStart w:id="491" w:name="_Fabrication_method"/>
      <w:bookmarkStart w:id="492" w:name="_Ref476845356"/>
      <w:bookmarkStart w:id="493" w:name="_Ref476845362"/>
      <w:bookmarkStart w:id="494" w:name="_Toc530166470"/>
      <w:bookmarkStart w:id="495" w:name="_Toc530166605"/>
      <w:bookmarkStart w:id="496" w:name="_Toc530167159"/>
      <w:bookmarkStart w:id="497" w:name="_Toc530167298"/>
      <w:bookmarkStart w:id="498" w:name="_Toc4264520"/>
      <w:bookmarkEnd w:id="491"/>
      <w:r w:rsidRPr="00013B70">
        <w:t>Fabrication method</w:t>
      </w:r>
      <w:bookmarkEnd w:id="492"/>
      <w:bookmarkEnd w:id="493"/>
      <w:bookmarkEnd w:id="494"/>
      <w:bookmarkEnd w:id="495"/>
      <w:bookmarkEnd w:id="496"/>
      <w:bookmarkEnd w:id="497"/>
      <w:bookmarkEnd w:id="498"/>
    </w:p>
    <w:p w14:paraId="0019486B" w14:textId="77777777" w:rsidR="004F7257" w:rsidRPr="00013B70" w:rsidRDefault="00974CBF" w:rsidP="00C33574">
      <w:pPr>
        <w:pStyle w:val="Heading4"/>
      </w:pPr>
      <w:bookmarkStart w:id="499" w:name="_Sequential_Dipping__16_"/>
      <w:bookmarkStart w:id="500" w:name="_Ref528084724"/>
      <w:bookmarkStart w:id="501" w:name="_Toc530167160"/>
      <w:bookmarkStart w:id="502" w:name="_Toc4264521"/>
      <w:bookmarkEnd w:id="499"/>
      <w:r w:rsidRPr="00013B70">
        <w:t>Sequential Dipping</w:t>
      </w:r>
      <w:bookmarkEnd w:id="500"/>
      <w:bookmarkEnd w:id="501"/>
      <w:bookmarkEnd w:id="502"/>
    </w:p>
    <w:p w14:paraId="64FBF08A" w14:textId="15FCFA06" w:rsidR="001F0269" w:rsidRPr="00013B70" w:rsidRDefault="00974CBF" w:rsidP="00D65B28">
      <w:pPr>
        <w:rPr>
          <w:rFonts w:eastAsia="Calibri"/>
        </w:rPr>
      </w:pPr>
      <w:r w:rsidRPr="00013B70">
        <w:t>A group that studied sequential dipping for producing a good perovskite layer</w:t>
      </w:r>
      <w:r w:rsidR="00BC5F72" w:rsidRPr="00013B70">
        <w:t xml:space="preserve">, </w:t>
      </w:r>
      <w:r w:rsidR="00BC5F72" w:rsidRPr="00124F51">
        <w:t>encapsulated under argon,</w:t>
      </w:r>
      <w:r w:rsidRPr="00124F51">
        <w:t xml:space="preserve"> carried out long term testing (500 </w:t>
      </w:r>
      <w:r w:rsidR="00107230" w:rsidRPr="00124F51">
        <w:t>h</w:t>
      </w:r>
      <w:r w:rsidR="00E109F0" w:rsidRPr="00124F51">
        <w:t>/</w:t>
      </w:r>
      <w:r w:rsidRPr="00124F51">
        <w:t>45°C</w:t>
      </w:r>
      <w:r w:rsidR="00E109F0" w:rsidRPr="00124F51">
        <w:t>/</w:t>
      </w:r>
      <w:r w:rsidRPr="00124F51">
        <w:t>constant illumination at 100 mW cm</w:t>
      </w:r>
      <w:r w:rsidRPr="00124F51">
        <w:rPr>
          <w:vertAlign w:val="superscript"/>
        </w:rPr>
        <w:t>-2</w:t>
      </w:r>
      <w:r w:rsidR="00E109F0" w:rsidRPr="00124F51">
        <w:t>/</w:t>
      </w:r>
      <w:r w:rsidRPr="00124F51">
        <w:t>held at maximum power point). They started with an efficiency over 8%</w:t>
      </w:r>
      <w:r w:rsidR="00AF633C" w:rsidRPr="00124F51">
        <w:t>,</w:t>
      </w:r>
      <w:r w:rsidRPr="00124F51">
        <w:t xml:space="preserve"> and after the stress</w:t>
      </w:r>
      <w:r w:rsidR="00AF633C" w:rsidRPr="00124F51">
        <w:t>,</w:t>
      </w:r>
      <w:r w:rsidRPr="00124F51">
        <w:t xml:space="preserve"> </w:t>
      </w:r>
      <w:r w:rsidR="00432AED" w:rsidRPr="00124F51">
        <w:t xml:space="preserve">it </w:t>
      </w:r>
      <w:r w:rsidR="00AF633C" w:rsidRPr="00124F51">
        <w:t xml:space="preserve">decreased </w:t>
      </w:r>
      <w:r w:rsidRPr="00124F51">
        <w:t xml:space="preserve">to almost 7% </w:t>
      </w:r>
      <w:r w:rsidR="00E056A5" w:rsidRPr="00124F51">
        <w:fldChar w:fldCharType="begin" w:fldLock="1"/>
      </w:r>
      <w:r w:rsidR="0011391E">
        <w:instrText>ADDIN CSL_CITATION {"citationItems":[{"id":"ITEM-1","itemData":{"DOI":"10.1038/nature12340","ISBN":"1476-4687 (Electronic)\\r0028-0836 (Linking)","ISSN":"0028-0836","PMID":"23842493","abstract":"Following pioneering work, solution-processable organic-inorganic hybrid perovskites-such as CH3NH3PbX3 (X = Cl, Br, I)-have attracted attention as light-harvesting materials for mesoscopic solar cells. So far, the perovskite pigment has been deposited in a single step onto mesoporous metal oxide films using a mixture of PbX2 and CH3NH3X in a common solvent. However, the uncontrolled precipitation of the perovskite produces large morphological variations, resulting in a wide spread of photovoltaic performance in the resulting devices, which hampers the prospects for practical applications. Here we describe a sequential deposition method for the formation of the perovskite pigment within the porous metal oxide film. PbI2 is first introduced from solution into a nanoporous titanium dioxide film and subsequently transformed into the perovskite by exposing it to a solution of CH3NH3I. We find that the conversion occurs within the nanoporous host as soon as the two components come into contact, permitting much better control over the perovskite morphology than is possible with the previously employed route. Using this technique for the fabrication of solid-state mesoscopic solar cells greatly increases the reproducibility of their performance and allows us to achieve a power conversion efficiency of approximately 15 per cent (measured under standard AM1.5G test conditions on solar zenith angle, solar light intensity and cell temperature). This two-step method should provide new opportunities for the fabrication of solution-processed photovoltaic cells with unprecedented power conversion efficiencies and high stability equal to or even greater than those of today's best thin-film photovoltaic devices.","author":[{"dropping-particle":"","family":"Burschka","given":"Julian","non-dropping-particle":"","parse-names":false,"suffix":""},{"dropping-particle":"","family":"Pellet","given":"Norman","non-dropping-particle":"","parse-names":false,"suffix":""},{"dropping-particle":"","family":"Moon","given":"Soo-Jin","non-dropping-particle":"","parse-names":false,"suffix":""},{"dropping-particle":"","family":"Humphry-Baker","given":"Robin","non-dropping-particle":"","parse-names":false,"suffix":""},{"dropping-particle":"","family":"Gao","given":"Peng","non-dropping-particle":"","parse-names":false,"suffix":""},{"dropping-particle":"","family":"Nazeeruddin","given":"Mohammad K","non-dropping-particle":"","parse-names":false,"suffix":""},{"dropping-particle":"","family":"Grätzel","given":"Michael","non-dropping-particle":"","parse-names":false,"suffix":""}],"container-title":"Nature","id":"ITEM-1","issue":"7458","issued":{"date-parts":[["2013","7","10"]]},"note":"From Duplicate 1 (Sequential deposition as a route to high-performance perovskite-sensitized solar cells. - Burschka, Julian; Pellet, Norman; Moon, Soo-Jin; Humphry-Baker, Robin; Gao, Peng; Nazeeruddin, Mohammad K; Grätzel, Michael)\n\nFrom Duplicate 1 (Sequential deposition as a route to high-performance perovskite-sensitized solar cells. - Burschka, Julian; Pellet, Norman; Moon, Soo-Jin; Humphry-Baker, Robin; Gao, Peng; Nazeeruddin, Mohammad K; Grätzel, Michael)\n\nFrom Duplicate 2 (Sequential deposition as a route to high-performance perovskite-sensitized solar cells. - Burschka, Julian; Pellet, Norman; Moon, Soo-Jin; Humphry-Baker, Robin; Gao, Peng; Nazeeruddin, Mohammad K; Grätzel, Michael)\n\nFrom Duplicate 1 ( Sequential deposition as a route to high-performance perovskite-sensitized solar cells. - Burschka, Julian; Pellet, Norman; Moon, Soo-Jin; Humphry-Baker, Robin; Gao, Peng; Nazeeruddin, Mohammad K; Grätzel, Michael )\n\n\n\n\n\n\nFrom Duplicate 1 ( Sequential deposition as a route to high-performance perovskite-sensitized solar cells. - Burschka, Julian; Pellet, Norman; Moon, Soo-Jin; Humphry-Baker, Robin; Gao, Peng; Nazeeruddin, Mohammad K; Grätzel, Michael )\n\n\nFrom Duplicate 1 ( Sequential deposition as a route to high-performance perovskite-sensitized solar cells. - Burschka, Julian; Pellet, Norman; Moon, Soo-Jin; Humphry-Baker, Robin; Gao, Peng; Nazeeruddin, Mohammad K; Grätzel, Michael )\n\n\n\n\n\nFrom Duplicate 3 (Sequential deposition as a route to high-performance perovskite-sensitized solar cells. - Burschka, Julian; Pellet, Norman; Moon, Soo-Jin; Humphry-Baker, Robin; Gao, Peng; Nazeeruddin, Mohammad K; Grätzel, Michael)\n\nFrom Duplicate 1 (Sequential deposition as a route to high-performance perovskite-sensitized solar cells. - Burschka, Julian; Pellet, Norman; Moon, Soo-Jin; Humphry-Baker, Robin; Gao, Peng; Nazeeruddin, Mohammad K; Grätzel, Michael)\n\nFrom Duplicate 1 (Sequential deposition as a route to high-performance perovskite-sensitized solar cells. - Burschka, Julian; Pellet, Norman; Moon, Soo-Jin; Humphry-Baker, Robin; Gao, Peng; Nazeeruddin, Mohammad K; Grätzel, Michael)\n\nFrom Duplicate 2 (Sequential deposition as a route to high-performance perovskite-sensitized solar cells. - Burschka, Julian; Pellet, Norman; Moon, Soo-Jin; Humphry-Baker, Robin; Gao, Peng; Nazeeruddin, Mohammad K; Grätzel, Michael)\n\nFrom Duplicate 1 ( Sequential deposition as a route to high-performance perovskite-sensitized solar cells. - Burschka, Julian; Pellet, Norman; Moon, Soo-Jin; Humphry-Baker, Robin; Gao, Peng; Nazeeruddin, Mohammad K; Grätzel, Michael )\n\n\n\n\n\n\nFrom Duplicate 1 ( Sequential deposition as a route to high-performance perovskite-sensitized solar cells. - Burschka, Julian; Pellet, Norman; Moon, Soo-Jin; Humphry-Baker, Robin; Gao, Peng; Nazeeruddin, Mohammad K; Grätzel, Michael )","page":"316-319","title":"Sequential deposition as a route to high-performance perovskite-sensitized solar cells","type":"article-journal","volume":"499"},"uris":["http://www.mendeley.com/documents/?uuid=4f5cfc20-7476-43fb-9de1-090c997bf170"]}],"mendeley":{"formattedCitation":"[65]","plainTextFormattedCitation":"[65]","previouslyFormattedCitation":"[65]"},"properties":{"noteIndex":0},"schema":"https://github.com/citation-style-language/schema/raw/master/csl-citation.json"}</w:instrText>
      </w:r>
      <w:r w:rsidR="00E056A5" w:rsidRPr="00124F51">
        <w:fldChar w:fldCharType="separate"/>
      </w:r>
      <w:r w:rsidR="0011391E" w:rsidRPr="0011391E">
        <w:rPr>
          <w:noProof/>
        </w:rPr>
        <w:t>[65]</w:t>
      </w:r>
      <w:r w:rsidR="00E056A5" w:rsidRPr="00124F51">
        <w:fldChar w:fldCharType="end"/>
      </w:r>
      <w:r w:rsidRPr="00124F51">
        <w:t xml:space="preserve">. </w:t>
      </w:r>
      <w:r w:rsidR="0046393B" w:rsidRPr="00124F51">
        <w:t xml:space="preserve">In </w:t>
      </w:r>
      <w:r w:rsidR="00F056D8" w:rsidRPr="00124F51">
        <w:t>section</w:t>
      </w:r>
      <w:r w:rsidR="0046393B" w:rsidRPr="00124F51">
        <w:t xml:space="preserve"> </w:t>
      </w:r>
      <w:r w:rsidR="0046393B" w:rsidRPr="00124F51">
        <w:fldChar w:fldCharType="begin"/>
      </w:r>
      <w:r w:rsidR="0046393B" w:rsidRPr="00124F51">
        <w:instrText xml:space="preserve"> REF _Ref476845612 \w \h </w:instrText>
      </w:r>
      <w:r w:rsidR="00124F51">
        <w:instrText xml:space="preserve"> \* MERGEFORMAT </w:instrText>
      </w:r>
      <w:r w:rsidR="0046393B" w:rsidRPr="00124F51">
        <w:fldChar w:fldCharType="separate"/>
      </w:r>
      <w:r w:rsidR="009B4740">
        <w:t>3.2.2</w:t>
      </w:r>
      <w:r w:rsidR="0046393B" w:rsidRPr="00124F51">
        <w:fldChar w:fldCharType="end"/>
      </w:r>
      <w:r w:rsidR="0046393B" w:rsidRPr="00124F51">
        <w:t xml:space="preserve">, </w:t>
      </w:r>
      <w:r w:rsidR="00CD5748" w:rsidRPr="00124F51">
        <w:t xml:space="preserve">another group </w:t>
      </w:r>
      <w:r w:rsidR="0046393B" w:rsidRPr="00124F51">
        <w:t xml:space="preserve">using </w:t>
      </w:r>
      <w:r w:rsidRPr="00124F51">
        <w:t>this method</w:t>
      </w:r>
      <w:r w:rsidR="00CD5748" w:rsidRPr="00124F51">
        <w:t xml:space="preserve"> is described</w:t>
      </w:r>
      <w:r w:rsidRPr="00124F51">
        <w:t xml:space="preserve">. </w:t>
      </w:r>
      <w:r w:rsidR="008E503A" w:rsidRPr="00124F51">
        <w:t xml:space="preserve">As </w:t>
      </w:r>
      <w:r w:rsidR="007E0465" w:rsidRPr="00124F51">
        <w:t xml:space="preserve">previously </w:t>
      </w:r>
      <w:r w:rsidR="008E503A" w:rsidRPr="00124F51">
        <w:t>mentioned</w:t>
      </w:r>
      <w:r w:rsidR="003B7AE6" w:rsidRPr="00124F51">
        <w:t>,</w:t>
      </w:r>
      <w:r w:rsidR="008E503A" w:rsidRPr="00124F51">
        <w:t xml:space="preserve"> t</w:t>
      </w:r>
      <w:r w:rsidR="00CD5748" w:rsidRPr="00124F51">
        <w:t xml:space="preserve">he </w:t>
      </w:r>
      <w:r w:rsidRPr="00124F51">
        <w:t>cell structure FTO/TiO</w:t>
      </w:r>
      <w:r w:rsidRPr="00124F51">
        <w:rPr>
          <w:vertAlign w:val="subscript"/>
        </w:rPr>
        <w:t>2</w:t>
      </w:r>
      <w:r w:rsidRPr="00124F51">
        <w:t>/ZrO</w:t>
      </w:r>
      <w:r w:rsidRPr="00124F51">
        <w:rPr>
          <w:vertAlign w:val="subscript"/>
        </w:rPr>
        <w:t>2</w:t>
      </w:r>
      <w:r w:rsidRPr="00124F51">
        <w:t>/</w:t>
      </w:r>
      <w:r w:rsidR="00876A0C" w:rsidRPr="00124F51">
        <w:t>c</w:t>
      </w:r>
      <w:r w:rsidRPr="00124F51">
        <w:t>arbon showed that over 35 days starting from 6.64% efficie</w:t>
      </w:r>
      <w:r w:rsidR="007E0465" w:rsidRPr="00124F51">
        <w:t xml:space="preserve">ncy, an insignificant decrease </w:t>
      </w:r>
      <w:r w:rsidRPr="00124F51">
        <w:t xml:space="preserve">was observed </w:t>
      </w:r>
      <w:r w:rsidR="00E056A5" w:rsidRPr="00124F51">
        <w:fldChar w:fldCharType="begin" w:fldLock="1"/>
      </w:r>
      <w:r w:rsidR="00656764">
        <w:instrText>ADDIN CSL_CITATION {"citationItems":[{"id":"ITEM-1","itemData":{"DOI":"10.1038/srep03132","ISSN":"2045-2322","PMID":"24185501","abstract":"A mesoscopic methylammonium lead iodide (CH3NH3PbI3) perovskite/TiO2 heterojunction solar cell is developed with low-cost carbon counter electrode (CE) and full printable process. With carbon black/spheroidal graphite CE, this mesoscopic heterojunction solar cell presents high stability and power conversion efficiency of 6.64%, which is higher than that of the flaky graphite based device and comparable to the conventional Au version.","author":[{"dropping-particle":"","family":"Ku","given":"Zhiliang","non-dropping-particle":"","parse-names":false,"suffix":""},{"dropping-particle":"","family":"Rong","given":"Yaoguang","non-dropping-particle":"","parse-names":false,"suffix":""},{"dropping-particle":"","family":"Xu","given":"Mi","non-dropping-particle":"","parse-names":false,"suffix":""},{"dropping-particle":"","family":"Liu","given":"Tongfa","non-dropping-particle":"","parse-names":false,"suffix":""},{"dropping-particle":"","family":"Han","given":"Hongwei","non-dropping-particle":"","parse-names":false,"suffix":""}],"container-title":"Scientific Reports","id":"ITEM-1","issue":"1","issued":{"date-parts":[["2013","12","4"]]},"note":"From Duplicate 1 (Full Printable Processed Mesoscopic CH3NH3PbI3/TiO2 Heterojunction Solar Cells with Carbon Counter Electrode - Ku, Zhiliang; Rong, Yaoguang; Xu, Mi; Liu, Tongfa; Han, Hongwei)\n\nFrom Duplicate 2 (Full Printable Processed Mesoscopic CH3NH3PbI3/TiO2 Heterojunction Solar Cells with Carbon Counter Electrode. - Ku, Zhiliang; Rong, Yaoguang; Xu, Mi; Liu, Tongfa; Han, Hongwei)\n\nFrom Duplicate 2 (Full printable processed mesoscopic CH₃NH₃PbI₃/TiO₂ heterojunction solar cells with carbon counter electrode. - Ku, Zhiliang; Rong, Yaoguang; Xu, Mi; Liu, Tongfa; Han, Hongwei)\n\n10.1038/srep03132\n\n\n10.1038/srep03132\n\nFrom Duplicate 2 (Full Printable Processed Mesoscopic CH3NH3PbI3/TiO2 Heterojunction Solar Cells with Carbon Counter Electrode - Ku, Zhiliang; Rong, Yaoguang; Xu, Mi; Liu, Tongfa; Han, Hongwei)\n\n10.1038/srep03132\n\n\n10.1038/srep03132","page":"3132","title":"Full Printable Processed Mesoscopic CH3NH3PbI3/TiO2 Heterojunction Solar Cells with Carbon Counter Electrode","type":"article-journal","volume":"3"},"uris":["http://www.mendeley.com/documents/?uuid=756d9460-32a1-4306-818f-e5a56a260d5f"]}],"mendeley":{"formattedCitation":"[94]","plainTextFormattedCitation":"[94]","previouslyFormattedCitation":"[94]"},"properties":{"noteIndex":0},"schema":"https://github.com/citation-style-language/schema/raw/master/csl-citation.json"}</w:instrText>
      </w:r>
      <w:r w:rsidR="00E056A5" w:rsidRPr="00124F51">
        <w:fldChar w:fldCharType="separate"/>
      </w:r>
      <w:r w:rsidR="00FE640A" w:rsidRPr="00FE640A">
        <w:rPr>
          <w:noProof/>
        </w:rPr>
        <w:t>[94]</w:t>
      </w:r>
      <w:r w:rsidR="00E056A5" w:rsidRPr="00124F51">
        <w:fldChar w:fldCharType="end"/>
      </w:r>
      <w:r w:rsidRPr="00124F51">
        <w:t>.</w:t>
      </w:r>
    </w:p>
    <w:p w14:paraId="3047CEF5" w14:textId="77777777" w:rsidR="00CB3211" w:rsidRPr="00013B70" w:rsidRDefault="00974CBF" w:rsidP="00C33574">
      <w:pPr>
        <w:pStyle w:val="Heading4"/>
      </w:pPr>
      <w:bookmarkStart w:id="503" w:name="_Zn_Nanorod__11__Zr2O__Carbon_CE__69_"/>
      <w:bookmarkStart w:id="504" w:name="_Ref474940006"/>
      <w:bookmarkStart w:id="505" w:name="_Toc530167161"/>
      <w:bookmarkStart w:id="506" w:name="_Toc4264522"/>
      <w:bookmarkEnd w:id="503"/>
      <w:r w:rsidRPr="00013B70">
        <w:t>Blading method</w:t>
      </w:r>
      <w:bookmarkEnd w:id="504"/>
      <w:bookmarkEnd w:id="505"/>
      <w:bookmarkEnd w:id="506"/>
    </w:p>
    <w:p w14:paraId="4DDB6B1D" w14:textId="2346499C" w:rsidR="00CB3211" w:rsidRPr="00013B70" w:rsidRDefault="00974CBF" w:rsidP="00D65B28">
      <w:pPr>
        <w:rPr>
          <w:lang w:eastAsia="el-GR"/>
        </w:rPr>
      </w:pPr>
      <w:r w:rsidRPr="00124F51">
        <w:t xml:space="preserve">Blading and spin coating of a perovskite in short term measurements showed a significant increase in stability (stored </w:t>
      </w:r>
      <w:r w:rsidR="006E3F1B" w:rsidRPr="00124F51">
        <w:t xml:space="preserve">5 </w:t>
      </w:r>
      <w:r w:rsidRPr="00124F51">
        <w:t>days, air humidity not specified)</w:t>
      </w:r>
      <w:r w:rsidR="003B7AE6" w:rsidRPr="00124F51">
        <w:t xml:space="preserve"> </w:t>
      </w:r>
      <w:r w:rsidR="00E056A5" w:rsidRPr="00124F51">
        <w:fldChar w:fldCharType="begin" w:fldLock="1"/>
      </w:r>
      <w:r w:rsidR="00656764">
        <w:instrText>ADDIN CSL_CITATION {"citationItems":[{"id":"ITEM-1","itemData":{"DOI":"10.1002/aenm.201401229","ISBN":"1614-6840","ISSN":"16146832","abstract":"A simple and effective method to prepare air-processable perovskite films is ­developed. The blade-coated ­perovskite films feature self-assembled ­air-protection patches, and solar cells based on these film showed significantly improved air-­stability with high power conversion efficiencies up to 9.52%. It is also ­demonstrated that the blade-coating process is applicable to the fabrication of high efficiency (12.21%) perovskite solar cells.","author":[{"dropping-particle":"","family":"Kim","given":"Jong H.","non-dropping-particle":"","parse-names":false,"suffix":""},{"dropping-particle":"","family":"Williams","given":"Spencer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Jen","given":"Alex K.-Y.","non-dropping-particle":"","parse-names":false,"suffix":""}],"container-title":"Advanced Energy Materials","id":"ITEM-1","issue":"4","issued":{"date-parts":[["2015","2"]]},"page":"1401229","title":"Enhanced Environmental Stability of Planar Heterojunction Perovskite Solar Cells Based on Blade-Coating","type":"article-journal","volume":"5"},"uris":["http://www.mendeley.com/documents/?uuid=8662c187-3cd8-49c9-97a2-96ccdec92379"]}],"mendeley":{"formattedCitation":"[128]","plainTextFormattedCitation":"[128]","previouslyFormattedCitation":"[129]"},"properties":{"noteIndex":0},"schema":"https://github.com/citation-style-language/schema/raw/master/csl-citation.json"}</w:instrText>
      </w:r>
      <w:r w:rsidR="00E056A5" w:rsidRPr="00124F51">
        <w:fldChar w:fldCharType="separate"/>
      </w:r>
      <w:r w:rsidR="00656764" w:rsidRPr="00656764">
        <w:rPr>
          <w:noProof/>
        </w:rPr>
        <w:t>[128]</w:t>
      </w:r>
      <w:r w:rsidR="00E056A5" w:rsidRPr="00124F51">
        <w:fldChar w:fldCharType="end"/>
      </w:r>
      <w:r w:rsidRPr="00124F51">
        <w:t xml:space="preserve">. XRD and visual results showed no change with blade coating </w:t>
      </w:r>
      <w:r w:rsidR="00EE4314" w:rsidRPr="00124F51">
        <w:t>as well as</w:t>
      </w:r>
      <w:r w:rsidRPr="00124F51">
        <w:t xml:space="preserve"> with spin coated substrates</w:t>
      </w:r>
      <w:r w:rsidR="003B7AE6" w:rsidRPr="00124F51">
        <w:t>,</w:t>
      </w:r>
      <w:r w:rsidRPr="00124F51">
        <w:t xml:space="preserve"> </w:t>
      </w:r>
      <w:r w:rsidR="0099372A" w:rsidRPr="00124F51">
        <w:t xml:space="preserve">both </w:t>
      </w:r>
      <w:r w:rsidR="00EE4314" w:rsidRPr="00124F51">
        <w:t xml:space="preserve">resulting in the formation </w:t>
      </w:r>
      <w:r w:rsidR="0099372A" w:rsidRPr="00124F51">
        <w:t xml:space="preserve">of </w:t>
      </w:r>
      <w:r w:rsidRPr="00124F51">
        <w:t>PbI</w:t>
      </w:r>
      <w:r w:rsidRPr="00124F51">
        <w:rPr>
          <w:vertAlign w:val="subscript"/>
        </w:rPr>
        <w:t>2</w:t>
      </w:r>
      <w:r w:rsidR="006A687F" w:rsidRPr="00124F51">
        <w:rPr>
          <w:vertAlign w:val="subscript"/>
        </w:rPr>
        <w:t xml:space="preserve"> </w:t>
      </w:r>
      <w:r w:rsidR="006A687F" w:rsidRPr="00124F51">
        <w:t>most likely as a result of the degraded perovskite during the perovskite formation phase under ambient conditions</w:t>
      </w:r>
      <w:r w:rsidR="00EE4314" w:rsidRPr="00124F51">
        <w:t>.</w:t>
      </w:r>
      <w:r w:rsidRPr="00124F51">
        <w:t xml:space="preserve"> </w:t>
      </w:r>
      <w:r w:rsidR="006E3F1B" w:rsidRPr="00124F51">
        <w:t>A</w:t>
      </w:r>
      <w:r w:rsidRPr="00124F51">
        <w:t>ll parameters</w:t>
      </w:r>
      <w:r w:rsidR="00BD4920" w:rsidRPr="00124F51">
        <w:t xml:space="preserve"> </w:t>
      </w:r>
      <w:r w:rsidR="00F77646" w:rsidRPr="00124F51">
        <w:t>indicated</w:t>
      </w:r>
      <w:r w:rsidRPr="00124F51">
        <w:t xml:space="preserve"> blade coating was high</w:t>
      </w:r>
      <w:r w:rsidR="00125457" w:rsidRPr="00124F51">
        <w:t>er</w:t>
      </w:r>
      <w:r w:rsidR="003B7AE6" w:rsidRPr="00124F51">
        <w:t>;</w:t>
      </w:r>
      <w:r w:rsidR="00125457" w:rsidRPr="00124F51">
        <w:t xml:space="preserve"> comparison of the </w:t>
      </w:r>
      <w:r w:rsidR="003B7AE6" w:rsidRPr="00124F51">
        <w:t>two</w:t>
      </w:r>
      <w:r w:rsidR="00F77646" w:rsidRPr="00013B70">
        <w:t xml:space="preserve"> </w:t>
      </w:r>
      <w:r w:rsidR="00125457" w:rsidRPr="00013B70">
        <w:t>(s</w:t>
      </w:r>
      <w:r w:rsidRPr="00013B70">
        <w:t xml:space="preserve">pin (best): </w:t>
      </w:r>
      <w:r w:rsidR="008202A2" w:rsidRPr="00013B70">
        <w:rPr>
          <w:i/>
        </w:rPr>
        <w:t>V</w:t>
      </w:r>
      <w:r w:rsidR="008202A2" w:rsidRPr="00013B70">
        <w:rPr>
          <w:vertAlign w:val="subscript"/>
        </w:rPr>
        <w:t>oc</w:t>
      </w:r>
      <w:r w:rsidRPr="00013B70">
        <w:t xml:space="preserve"> = 0.36 ±</w:t>
      </w:r>
      <w:r w:rsidR="00763E38" w:rsidRPr="00013B70">
        <w:t xml:space="preserve"> </w:t>
      </w:r>
      <w:r w:rsidRPr="00013B70">
        <w:t>0.01</w:t>
      </w:r>
      <w:r w:rsidR="00FD1C93" w:rsidRPr="00013B70">
        <w:t xml:space="preserve"> </w:t>
      </w:r>
      <w:r w:rsidRPr="00013B70">
        <w:t xml:space="preserve">V </w:t>
      </w:r>
      <w:r w:rsidR="00B3468E" w:rsidRPr="00013B70">
        <w:rPr>
          <w:i/>
        </w:rPr>
        <w:t>J</w:t>
      </w:r>
      <w:r w:rsidR="00B3468E" w:rsidRPr="00013B70">
        <w:rPr>
          <w:vertAlign w:val="subscript"/>
        </w:rPr>
        <w:t>sc</w:t>
      </w:r>
      <w:r w:rsidRPr="00013B70">
        <w:t xml:space="preserve"> =</w:t>
      </w:r>
      <w:r w:rsidR="007543A3" w:rsidRPr="00013B70">
        <w:t xml:space="preserve"> </w:t>
      </w:r>
      <w:r w:rsidRPr="00013B70">
        <w:t>6.99 ±</w:t>
      </w:r>
      <w:r w:rsidR="007543A3" w:rsidRPr="00013B70">
        <w:t xml:space="preserve"> </w:t>
      </w:r>
      <w:r w:rsidRPr="00013B70">
        <w:t>0.24, FF</w:t>
      </w:r>
      <w:r w:rsidR="007543A3" w:rsidRPr="00013B70">
        <w:rPr>
          <w:i/>
        </w:rPr>
        <w:t xml:space="preserve"> </w:t>
      </w:r>
      <w:r w:rsidRPr="00013B70">
        <w:t>= 0.49 ± 0.02 PCE = 1.23 ± 0.06</w:t>
      </w:r>
      <w:r w:rsidR="009E3A8E" w:rsidRPr="00013B70">
        <w:t>%</w:t>
      </w:r>
      <w:r w:rsidR="00125457" w:rsidRPr="00013B70">
        <w:t xml:space="preserve"> (1.3%)</w:t>
      </w:r>
      <w:r w:rsidR="003B7AE6" w:rsidRPr="00013B70">
        <w:t>;</w:t>
      </w:r>
      <w:r w:rsidR="00125457" w:rsidRPr="00013B70">
        <w:t xml:space="preserve"> b</w:t>
      </w:r>
      <w:r w:rsidRPr="00013B70">
        <w:t xml:space="preserve">lade (best): </w:t>
      </w:r>
      <w:r w:rsidR="008202A2" w:rsidRPr="00013B70">
        <w:rPr>
          <w:i/>
        </w:rPr>
        <w:t>V</w:t>
      </w:r>
      <w:r w:rsidR="008202A2" w:rsidRPr="00013B70">
        <w:rPr>
          <w:vertAlign w:val="subscript"/>
        </w:rPr>
        <w:t>oc</w:t>
      </w:r>
      <w:r w:rsidRPr="00013B70">
        <w:t xml:space="preserve"> = 0.92 ± 0.01 </w:t>
      </w:r>
      <w:r w:rsidR="00B3468E" w:rsidRPr="00013B70">
        <w:rPr>
          <w:i/>
        </w:rPr>
        <w:t>J</w:t>
      </w:r>
      <w:r w:rsidR="00B3468E" w:rsidRPr="00013B70">
        <w:rPr>
          <w:vertAlign w:val="subscript"/>
        </w:rPr>
        <w:t>sc</w:t>
      </w:r>
      <w:r w:rsidRPr="00013B70">
        <w:t xml:space="preserve"> = 15.4 ± 0.47 FF</w:t>
      </w:r>
      <w:r w:rsidR="007E0465" w:rsidRPr="00013B70">
        <w:rPr>
          <w:i/>
        </w:rPr>
        <w:t xml:space="preserve"> </w:t>
      </w:r>
      <w:r w:rsidRPr="00013B70">
        <w:t>= 0.66 ± 0.01 PCE</w:t>
      </w:r>
      <w:r w:rsidR="00763E38" w:rsidRPr="00013B70">
        <w:t xml:space="preserve"> </w:t>
      </w:r>
      <w:r w:rsidRPr="00013B70">
        <w:t>=</w:t>
      </w:r>
      <w:r w:rsidRPr="00013B70">
        <w:rPr>
          <w:rStyle w:val="Heading1Char"/>
          <w:rFonts w:ascii="ff2" w:hAnsi="ff2"/>
          <w:color w:val="231F20"/>
          <w:sz w:val="84"/>
          <w:szCs w:val="84"/>
          <w:shd w:val="clear" w:color="auto" w:fill="FFFFFF"/>
        </w:rPr>
        <w:t xml:space="preserve"> </w:t>
      </w:r>
      <w:r w:rsidRPr="00013B70">
        <w:t>9.29 ± 0.21 (9.52)).</w:t>
      </w:r>
      <w:r w:rsidRPr="00013B70">
        <w:rPr>
          <w:lang w:eastAsia="el-GR"/>
        </w:rPr>
        <w:t xml:space="preserve"> </w:t>
      </w:r>
    </w:p>
    <w:p w14:paraId="75A916C4" w14:textId="77777777" w:rsidR="00CB3211" w:rsidRPr="00013B70" w:rsidRDefault="00A223ED" w:rsidP="00D65B28">
      <w:r w:rsidRPr="00013B70">
        <w:rPr>
          <w:noProof/>
        </w:rPr>
        <w:lastRenderedPageBreak/>
        <w:drawing>
          <wp:inline distT="0" distB="0" distL="0" distR="0" wp14:anchorId="3020CCC6" wp14:editId="755C9B2C">
            <wp:extent cx="5211445" cy="2793365"/>
            <wp:effectExtent l="1905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srcRect/>
                    <a:stretch>
                      <a:fillRect/>
                    </a:stretch>
                  </pic:blipFill>
                  <pic:spPr bwMode="auto">
                    <a:xfrm>
                      <a:off x="0" y="0"/>
                      <a:ext cx="5211445" cy="2793365"/>
                    </a:xfrm>
                    <a:prstGeom prst="rect">
                      <a:avLst/>
                    </a:prstGeom>
                    <a:noFill/>
                    <a:ln w="9525">
                      <a:noFill/>
                      <a:miter lim="800000"/>
                      <a:headEnd/>
                      <a:tailEnd/>
                    </a:ln>
                  </pic:spPr>
                </pic:pic>
              </a:graphicData>
            </a:graphic>
          </wp:inline>
        </w:drawing>
      </w:r>
    </w:p>
    <w:p w14:paraId="72DB583C" w14:textId="4314BA53" w:rsidR="00CB3211" w:rsidRPr="00013B70" w:rsidRDefault="00974CBF" w:rsidP="00676C17">
      <w:pPr>
        <w:pStyle w:val="Figures"/>
        <w:rPr>
          <w:lang w:eastAsia="el-GR"/>
        </w:rPr>
      </w:pPr>
      <w:r w:rsidRPr="00013B70">
        <w:t xml:space="preserve">Figure </w:t>
      </w:r>
      <w:fldSimple w:instr=" SEQ Figure \* ARABIC ">
        <w:r w:rsidR="009B4740">
          <w:rPr>
            <w:noProof/>
          </w:rPr>
          <w:t>30</w:t>
        </w:r>
      </w:fldSimple>
      <w:r w:rsidRPr="00013B70">
        <w:t xml:space="preserve">: Scanning electron microscopy images of perovskite films prepared by a) spin-coating and b) blade-coating methods. Scale bar: 50μm; insets are magnified images for each film and scale bar is 20μm. c) Schematic diagram of structural evolution of large crystal domains during blade coating </w:t>
      </w:r>
      <w:r w:rsidR="007C1686" w:rsidRPr="00013B70">
        <w:t>(</w:t>
      </w:r>
      <w:r w:rsidR="002119D4">
        <w:t>reproduced</w:t>
      </w:r>
      <w:r w:rsidR="007C1686" w:rsidRPr="00013B70">
        <w:t xml:space="preserve"> with permission from Ref. </w:t>
      </w:r>
      <w:r w:rsidR="00E056A5" w:rsidRPr="00013B70">
        <w:fldChar w:fldCharType="begin" w:fldLock="1"/>
      </w:r>
      <w:r w:rsidR="00656764">
        <w:instrText>ADDIN CSL_CITATION {"citationItems":[{"id":"ITEM-1","itemData":{"DOI":"10.1002/aenm.201401229","ISBN":"1614-6840","ISSN":"16146832","abstract":"A simple and effective method to prepare air-processable perovskite films is ­developed. The blade-coated ­perovskite films feature self-assembled ­air-protection patches, and solar cells based on these film showed significantly improved air-­stability with high power conversion efficiencies up to 9.52%. It is also ­demonstrated that the blade-coating process is applicable to the fabrication of high efficiency (12.21%) perovskite solar cells.","author":[{"dropping-particle":"","family":"Kim","given":"Jong H.","non-dropping-particle":"","parse-names":false,"suffix":""},{"dropping-particle":"","family":"Williams","given":"Spencer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Jen","given":"Alex K.-Y.","non-dropping-particle":"","parse-names":false,"suffix":""}],"container-title":"Advanced Energy Materials","id":"ITEM-1","issue":"4","issued":{"date-parts":[["2015","2"]]},"page":"1401229","title":"Enhanced Environmental Stability of Planar Heterojunction Perovskite Solar Cells Based on Blade-Coating","type":"article-journal","volume":"5"},"uris":["http://www.mendeley.com/documents/?uuid=8662c187-3cd8-49c9-97a2-96ccdec92379"]}],"mendeley":{"formattedCitation":"[128]","plainTextFormattedCitation":"[128]","previouslyFormattedCitation":"[129]"},"properties":{"noteIndex":0},"schema":"https://github.com/citation-style-language/schema/raw/master/csl-citation.json"}</w:instrText>
      </w:r>
      <w:r w:rsidR="00E056A5" w:rsidRPr="00013B70">
        <w:fldChar w:fldCharType="separate"/>
      </w:r>
      <w:r w:rsidR="00656764" w:rsidRPr="00656764">
        <w:rPr>
          <w:i w:val="0"/>
          <w:noProof/>
        </w:rPr>
        <w:t>[128]</w:t>
      </w:r>
      <w:r w:rsidR="00E056A5" w:rsidRPr="00013B70">
        <w:fldChar w:fldCharType="end"/>
      </w:r>
      <w:r w:rsidR="007C1686" w:rsidRPr="00013B70">
        <w:t>)</w:t>
      </w:r>
      <w:r w:rsidR="0022350D" w:rsidRPr="00013B70">
        <w:t>.</w:t>
      </w:r>
      <w:r w:rsidR="0016194C">
        <w:t xml:space="preserve"> Need guidance on how to acknowledge reference from Wiley</w:t>
      </w:r>
    </w:p>
    <w:p w14:paraId="63D4D986" w14:textId="77777777" w:rsidR="00CB3211" w:rsidRPr="00013B70" w:rsidRDefault="00974CBF" w:rsidP="00D65B28">
      <w:r w:rsidRPr="00013B70">
        <w:t xml:space="preserve">Stability from blade coating is suggested to be due to the </w:t>
      </w:r>
      <w:r w:rsidR="009E579C" w:rsidRPr="00013B70">
        <w:t xml:space="preserve">formation of larger </w:t>
      </w:r>
      <w:r w:rsidRPr="00013B70">
        <w:t xml:space="preserve">crystal </w:t>
      </w:r>
      <w:r w:rsidR="000A3738" w:rsidRPr="00013B70">
        <w:t>sizes,</w:t>
      </w:r>
      <w:r w:rsidRPr="00013B70">
        <w:t xml:space="preserve"> hence air and moisture have a lower surface area to react with.</w:t>
      </w:r>
    </w:p>
    <w:p w14:paraId="77A9E0E3" w14:textId="77777777" w:rsidR="006D1E4A" w:rsidRPr="00013B70" w:rsidRDefault="00172747" w:rsidP="00C33574">
      <w:pPr>
        <w:pStyle w:val="Heading4"/>
      </w:pPr>
      <w:bookmarkStart w:id="507" w:name="_Ref517734663"/>
      <w:bookmarkStart w:id="508" w:name="_Toc530167162"/>
      <w:bookmarkStart w:id="509" w:name="_Toc4264523"/>
      <w:r w:rsidRPr="00013B70">
        <w:t>Perovskite r</w:t>
      </w:r>
      <w:r w:rsidR="00974CBF" w:rsidRPr="00013B70">
        <w:t>ecrystallization</w:t>
      </w:r>
      <w:bookmarkEnd w:id="507"/>
      <w:bookmarkEnd w:id="508"/>
      <w:bookmarkEnd w:id="509"/>
    </w:p>
    <w:p w14:paraId="4B25644B" w14:textId="63417894" w:rsidR="006D1E4A" w:rsidRPr="00013B70" w:rsidRDefault="00087F7F" w:rsidP="00D65B28">
      <w:r w:rsidRPr="00013B70">
        <w:t xml:space="preserve">Another </w:t>
      </w:r>
      <w:r w:rsidRPr="00124F51">
        <w:t>study on ‘r</w:t>
      </w:r>
      <w:r w:rsidR="00974CBF" w:rsidRPr="00124F51">
        <w:t xml:space="preserve">ecrystallization’ of the perovskite surface </w:t>
      </w:r>
      <w:r w:rsidR="000E6D12" w:rsidRPr="00124F51">
        <w:t xml:space="preserve">resulting </w:t>
      </w:r>
      <w:r w:rsidR="00974CBF" w:rsidRPr="00124F51">
        <w:t>from dissolving and annealing cycles</w:t>
      </w:r>
      <w:r w:rsidR="0099372A" w:rsidRPr="00124F51">
        <w:t>,</w:t>
      </w:r>
      <w:r w:rsidR="00D616ED" w:rsidRPr="00124F51">
        <w:t xml:space="preserve"> following single-</w:t>
      </w:r>
      <w:r w:rsidR="00974CBF" w:rsidRPr="00124F51">
        <w:t>step deposition of the perovskite solution</w:t>
      </w:r>
      <w:r w:rsidR="0099372A" w:rsidRPr="00124F51">
        <w:t>,</w:t>
      </w:r>
      <w:r w:rsidR="00974CBF" w:rsidRPr="00124F51">
        <w:t xml:space="preserve"> showed significant improvement in the surface morphology and reduced roughness </w:t>
      </w:r>
      <w:r w:rsidR="00E056A5" w:rsidRPr="00124F51">
        <w:fldChar w:fldCharType="begin" w:fldLock="1"/>
      </w:r>
      <w:r w:rsidR="00656764">
        <w:instrText>ADDIN CSL_CITATION {"citationItems":[{"id":"ITEM-1","itemData":{"DOI":"10.1039/C5NR00225G","ISBN":"2040-3364","ISSN":"2040-3364","PMID":"25733191","abstract":"Self-repair of poor CH 3 NH 3 PbI 3 films to uniform ones by DMF vapor fumigation, enhancing cell efficiency from 5.07% to 11.15%.","author":[{"dropping-particle":"","family":"Zhu","given":"Weidong","non-dropping-particle":"","parse-names":false,"suffix":""},{"dropping-particle":"","family":"Yu","given":"Tao","non-dropping-particle":"","parse-names":false,"suffix":""},{"dropping-particle":"","family":"Li","given":"Faming","non-dropping-particle":"","parse-names":false,"suffix":""},{"dropping-particle":"","family":"Bao","given":"Chunxiong","non-dropping-particle":"","parse-names":false,"suffix":""},{"dropping-particle":"","family":"Gao","given":"Hao","non-dropping-particle":"","parse-names":false,"suffix":""},{"dropping-particle":"","family":"Yi","given":"Yong","non-dropping-particle":"","parse-names":false,"suffix":""},{"dropping-particle":"","family":"Yang","given":"Jie","non-dropping-particle":"","parse-names":false,"suffix":""},{"dropping-particle":"","family":"Fu","given":"Gao","non-dropping-particle":"","parse-names":false,"suffix":""},{"dropping-particle":"","family":"Zhou","given":"Xiaoxin","non-dropping-particle":"","parse-names":false,"suffix":""},{"dropping-particle":"","family":"Zou","given":"Zhigang","non-dropping-particle":"","parse-names":false,"suffix":""}],"container-title":"Nanoscale","id":"ITEM-1","issue":"12","issued":{"date-parts":[["2015"]]},"page":"5427-5434","publisher":"The Royal Society of Chemistry","title":"A facile, solvent vapor–fumigation-induced, self-repair recrystallization of CH 3 NH 3 PbI 3 films for high-performance perovskite solar cells","type":"article-journal","volume":"7"},"uris":["http://www.mendeley.com/documents/?uuid=07c6f1ae-be75-419d-8af4-79ba549fb3fb"]}],"mendeley":{"formattedCitation":"[129]","plainTextFormattedCitation":"[129]","previouslyFormattedCitation":"[130]"},"properties":{"noteIndex":0},"schema":"https://github.com/citation-style-language/schema/raw/master/csl-citation.json"}</w:instrText>
      </w:r>
      <w:r w:rsidR="00E056A5" w:rsidRPr="00124F51">
        <w:fldChar w:fldCharType="separate"/>
      </w:r>
      <w:r w:rsidR="00656764" w:rsidRPr="00656764">
        <w:rPr>
          <w:noProof/>
        </w:rPr>
        <w:t>[129]</w:t>
      </w:r>
      <w:r w:rsidR="00E056A5" w:rsidRPr="00124F51">
        <w:fldChar w:fldCharType="end"/>
      </w:r>
      <w:r w:rsidR="00974CBF" w:rsidRPr="00124F51">
        <w:t>. Due to the better morphology/crystallinity</w:t>
      </w:r>
      <w:r w:rsidRPr="00124F51">
        <w:t>,</w:t>
      </w:r>
      <w:r w:rsidR="00974CBF" w:rsidRPr="00124F51">
        <w:t xml:space="preserve"> the</w:t>
      </w:r>
      <w:r w:rsidRPr="00124F51">
        <w:t>re was</w:t>
      </w:r>
      <w:r w:rsidR="00974CBF" w:rsidRPr="00124F51">
        <w:t xml:space="preserve"> </w:t>
      </w:r>
      <w:r w:rsidR="003B7AE6" w:rsidRPr="00124F51">
        <w:t xml:space="preserve">improved </w:t>
      </w:r>
      <w:r w:rsidR="00974CBF" w:rsidRPr="00124F51">
        <w:t xml:space="preserve">absorption, charge transfer and shunt resistance. The optimum repetition found was </w:t>
      </w:r>
      <w:r w:rsidR="00EC5F18" w:rsidRPr="00124F51">
        <w:t xml:space="preserve">six </w:t>
      </w:r>
      <w:r w:rsidR="00974CBF" w:rsidRPr="00124F51">
        <w:t>cycles giving</w:t>
      </w:r>
      <w:r w:rsidR="00974CBF" w:rsidRPr="00013B70">
        <w:t xml:space="preserve"> 10.25 ± 0.9% efficiency compared to a 5.16% non-recrystallized substrate. </w:t>
      </w:r>
    </w:p>
    <w:p w14:paraId="74856696" w14:textId="77777777" w:rsidR="006D1E4A" w:rsidRPr="00013B70" w:rsidRDefault="006D1E4A" w:rsidP="00D65B28"/>
    <w:p w14:paraId="3CBD846D" w14:textId="77777777" w:rsidR="006D1E4A" w:rsidRPr="00013B70" w:rsidRDefault="00A223ED" w:rsidP="00D65B28">
      <w:r w:rsidRPr="00013B70">
        <w:rPr>
          <w:noProof/>
        </w:rPr>
        <w:drawing>
          <wp:inline distT="0" distB="0" distL="0" distR="0" wp14:anchorId="7CB9DF9E" wp14:editId="7A5A0437">
            <wp:extent cx="4076700" cy="2110794"/>
            <wp:effectExtent l="0" t="0" r="0" b="381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4127363" cy="2137026"/>
                    </a:xfrm>
                    <a:prstGeom prst="rect">
                      <a:avLst/>
                    </a:prstGeom>
                    <a:noFill/>
                    <a:ln w="9525">
                      <a:noFill/>
                      <a:miter lim="800000"/>
                      <a:headEnd/>
                      <a:tailEnd/>
                    </a:ln>
                  </pic:spPr>
                </pic:pic>
              </a:graphicData>
            </a:graphic>
          </wp:inline>
        </w:drawing>
      </w:r>
    </w:p>
    <w:p w14:paraId="4D8E0DDB" w14:textId="7E233BD2" w:rsidR="006D1E4A" w:rsidRPr="00013B70" w:rsidRDefault="00974CBF" w:rsidP="00676C17">
      <w:pPr>
        <w:pStyle w:val="Figures"/>
      </w:pPr>
      <w:bookmarkStart w:id="510" w:name="_Toc434948714"/>
      <w:r w:rsidRPr="00013B70">
        <w:t xml:space="preserve">Figure </w:t>
      </w:r>
      <w:fldSimple w:instr=" SEQ Figure \* ARABIC ">
        <w:r w:rsidR="009B4740">
          <w:rPr>
            <w:noProof/>
          </w:rPr>
          <w:t>31</w:t>
        </w:r>
      </w:fldSimple>
      <w:r w:rsidRPr="00013B70">
        <w:t xml:space="preserve">: </w:t>
      </w:r>
      <w:bookmarkStart w:id="511" w:name="_Toc434948751"/>
      <w:r w:rsidRPr="00013B70">
        <w:t>Schematic procedure for preparation of CH</w:t>
      </w:r>
      <w:r w:rsidRPr="00013B70">
        <w:rPr>
          <w:vertAlign w:val="subscript"/>
        </w:rPr>
        <w:t>3</w:t>
      </w:r>
      <w:r w:rsidRPr="00013B70">
        <w:t>NH</w:t>
      </w:r>
      <w:r w:rsidRPr="00013B70">
        <w:rPr>
          <w:vertAlign w:val="subscript"/>
        </w:rPr>
        <w:t>3</w:t>
      </w:r>
      <w:r w:rsidRPr="00013B70">
        <w:t>PbI</w:t>
      </w:r>
      <w:r w:rsidRPr="00013B70">
        <w:rPr>
          <w:vertAlign w:val="subscript"/>
        </w:rPr>
        <w:t>3</w:t>
      </w:r>
      <w:r w:rsidRPr="00013B70">
        <w:t xml:space="preserve"> film and preparation of CH</w:t>
      </w:r>
      <w:r w:rsidRPr="00013B70">
        <w:rPr>
          <w:vertAlign w:val="subscript"/>
        </w:rPr>
        <w:t>3</w:t>
      </w:r>
      <w:r w:rsidRPr="00013B70">
        <w:t>NH</w:t>
      </w:r>
      <w:r w:rsidRPr="00013B70">
        <w:rPr>
          <w:vertAlign w:val="subscript"/>
        </w:rPr>
        <w:t>3</w:t>
      </w:r>
      <w:r w:rsidRPr="00013B70">
        <w:t>PbI</w:t>
      </w:r>
      <w:r w:rsidRPr="00013B70">
        <w:rPr>
          <w:vertAlign w:val="subscript"/>
        </w:rPr>
        <w:t>3</w:t>
      </w:r>
      <w:r w:rsidRPr="00013B70">
        <w:t xml:space="preserve"> film and recrystallization via DMF vapour</w:t>
      </w:r>
      <w:r w:rsidR="00D52906" w:rsidRPr="00013B70">
        <w:t xml:space="preserve"> fumigation</w:t>
      </w:r>
      <w:r w:rsidR="00DA6719" w:rsidRPr="00DA6719">
        <w:rPr>
          <w:rFonts w:ascii="Times New Roman" w:hAnsi="Times New Roman" w:cs="Times New Roman"/>
          <w:b/>
          <w:bCs/>
          <w:color w:val="000000"/>
          <w:sz w:val="27"/>
          <w:szCs w:val="27"/>
        </w:rPr>
        <w:t xml:space="preserve"> </w:t>
      </w:r>
      <w:r w:rsidR="00DA6719" w:rsidRPr="00DA6719">
        <w:t xml:space="preserve">Reproduced (“Adapted” or “in part”) from {Nanoscale, 2015,7, 5427-5434} (or </w:t>
      </w:r>
      <w:r w:rsidR="00DA6719" w:rsidRPr="00013B70">
        <w:t xml:space="preserve">Ref. </w:t>
      </w:r>
      <w:r w:rsidR="00DA6719" w:rsidRPr="00013B70">
        <w:fldChar w:fldCharType="begin" w:fldLock="1"/>
      </w:r>
      <w:r w:rsidR="00DA6719">
        <w:instrText>ADDIN CSL_CITATION {"citationItems":[{"id":"ITEM-1","itemData":{"DOI":"10.1039/C5NR00225G","ISBN":"2040-3364","ISSN":"2040-3364","PMID":"25733191","abstract":"Self-repair of poor CH 3 NH 3 PbI 3 films to uniform ones by DMF vapor fumigation, enhancing cell efficiency from 5.07% to 11.15%.","author":[{"dropping-particle":"","family":"Zhu","given":"Weidong","non-dropping-particle":"","parse-names":false,"suffix":""},{"dropping-particle":"","family":"Yu","given":"Tao","non-dropping-particle":"","parse-names":false,"suffix":""},{"dropping-particle":"","family":"Li","given":"Faming","non-dropping-particle":"","parse-names":false,"suffix":""},{"dropping-particle":"","family":"Bao","given":"Chunxiong","non-dropping-particle":"","parse-names":false,"suffix":""},{"dropping-particle":"","family":"Gao","given":"Hao","non-dropping-particle":"","parse-names":false,"suffix":""},{"dropping-particle":"","family":"Yi","given":"Yong","non-dropping-particle":"","parse-names":false,"suffix":""},{"dropping-particle":"","family":"Yang","given":"Jie","non-dropping-particle":"","parse-names":false,"suffix":""},{"dropping-particle":"","family":"Fu","given":"Gao","non-dropping-particle":"","parse-names":false,"suffix":""},{"dropping-particle":"","family":"Zhou","given":"Xiaoxin","non-dropping-particle":"","parse-names":false,"suffix":""},{"dropping-particle":"","family":"Zou","given":"Zhigang","non-dropping-particle":"","parse-names":false,"suffix":""}],"container-title":"Nanoscale","id":"ITEM-1","issue":"12","issued":{"date-parts":[["2015"]]},"page":"5427-5434","publisher":"The Royal Society of Chemistry","title":"A facile, solvent vapor–fumigation-induced, self-repair recrystallization of CH 3 NH 3 PbI 3 films for high-performance perovskite solar cells","type":"article-journal","volume":"7"},"uris":["http://www.mendeley.com/documents/?uuid=07c6f1ae-be75-419d-8af4-79ba549fb3fb"]}],"mendeley":{"formattedCitation":"[129]","plainTextFormattedCitation":"[129]","previouslyFormattedCitation":"[130]"},"properties":{"noteIndex":0},"schema":"https://github.com/citation-style-language/schema/raw/master/csl-citation.json"}</w:instrText>
      </w:r>
      <w:r w:rsidR="00DA6719" w:rsidRPr="00013B70">
        <w:fldChar w:fldCharType="separate"/>
      </w:r>
      <w:r w:rsidR="00DA6719" w:rsidRPr="00656764">
        <w:rPr>
          <w:i w:val="0"/>
          <w:noProof/>
        </w:rPr>
        <w:t>[129]</w:t>
      </w:r>
      <w:r w:rsidR="00DA6719" w:rsidRPr="00013B70">
        <w:fldChar w:fldCharType="end"/>
      </w:r>
      <w:r w:rsidR="00DA6719" w:rsidRPr="00DA6719">
        <w:t>) with permission of The Royal Society of Chemistry.</w:t>
      </w:r>
      <w:r w:rsidR="00DA6719">
        <w:t xml:space="preserve"> </w:t>
      </w:r>
      <w:bookmarkEnd w:id="510"/>
      <w:bookmarkEnd w:id="511"/>
    </w:p>
    <w:p w14:paraId="5DB6769B" w14:textId="77777777" w:rsidR="004F7257" w:rsidRPr="00013B70" w:rsidRDefault="00974CBF" w:rsidP="005400C2">
      <w:pPr>
        <w:pStyle w:val="Heading4"/>
      </w:pPr>
      <w:r w:rsidRPr="00013B70">
        <w:lastRenderedPageBreak/>
        <w:t xml:space="preserve"> </w:t>
      </w:r>
      <w:bookmarkStart w:id="512" w:name="_Toc530167163"/>
      <w:bookmarkStart w:id="513" w:name="_Toc4264524"/>
      <w:r w:rsidR="000A4EFD" w:rsidRPr="00013B70">
        <w:t>Low-p</w:t>
      </w:r>
      <w:r w:rsidRPr="00013B70">
        <w:t xml:space="preserve">ressure </w:t>
      </w:r>
      <w:r w:rsidR="000A4EFD" w:rsidRPr="00013B70">
        <w:t>chemical v</w:t>
      </w:r>
      <w:r w:rsidRPr="00013B70">
        <w:t xml:space="preserve">apour </w:t>
      </w:r>
      <w:r w:rsidR="000A4EFD" w:rsidRPr="00013B70">
        <w:t>d</w:t>
      </w:r>
      <w:r w:rsidR="00013D61" w:rsidRPr="00013B70">
        <w:t>eposition</w:t>
      </w:r>
      <w:bookmarkEnd w:id="512"/>
      <w:bookmarkEnd w:id="513"/>
    </w:p>
    <w:p w14:paraId="3BF0EF4D" w14:textId="4BFADB54" w:rsidR="009E579C" w:rsidRPr="00124F51" w:rsidRDefault="00C6688A" w:rsidP="00D65B28">
      <w:r w:rsidRPr="00013B70">
        <w:t>Another</w:t>
      </w:r>
      <w:r w:rsidR="00AE070D" w:rsidRPr="00013B70">
        <w:t xml:space="preserve"> </w:t>
      </w:r>
      <w:r w:rsidRPr="00124F51">
        <w:t xml:space="preserve">method has </w:t>
      </w:r>
      <w:r w:rsidR="00AE070D" w:rsidRPr="00124F51">
        <w:t>included fabrication with l</w:t>
      </w:r>
      <w:r w:rsidR="000A4EFD" w:rsidRPr="00124F51">
        <w:t>ow-p</w:t>
      </w:r>
      <w:r w:rsidR="00974CBF" w:rsidRPr="00124F51">
        <w:t>r</w:t>
      </w:r>
      <w:r w:rsidR="000A4EFD" w:rsidRPr="00124F51">
        <w:t>essure c</w:t>
      </w:r>
      <w:r w:rsidR="00974CBF" w:rsidRPr="00124F51">
        <w:t xml:space="preserve">hemical </w:t>
      </w:r>
      <w:r w:rsidR="000A4EFD" w:rsidRPr="00124F51">
        <w:t>v</w:t>
      </w:r>
      <w:r w:rsidR="00974CBF" w:rsidRPr="00124F51">
        <w:t xml:space="preserve">apour </w:t>
      </w:r>
      <w:r w:rsidR="000A4EFD" w:rsidRPr="00124F51">
        <w:t>d</w:t>
      </w:r>
      <w:r w:rsidR="00013D61" w:rsidRPr="00124F51">
        <w:t xml:space="preserve">eposition </w:t>
      </w:r>
      <w:r w:rsidR="00C33574" w:rsidRPr="00124F51">
        <w:t>under</w:t>
      </w:r>
      <w:r w:rsidR="00974CBF" w:rsidRPr="00124F51">
        <w:t xml:space="preserve"> open air conditions at 60</w:t>
      </w:r>
      <w:r w:rsidR="00FA489B" w:rsidRPr="00124F51">
        <w:t>% humidity</w:t>
      </w:r>
      <w:r w:rsidR="00974CBF" w:rsidRPr="00124F51">
        <w:t xml:space="preserve"> </w:t>
      </w:r>
      <w:r w:rsidR="00E056A5" w:rsidRPr="00124F51">
        <w:fldChar w:fldCharType="begin" w:fldLock="1"/>
      </w:r>
      <w:r w:rsidR="00656764">
        <w:instrText>ADDIN CSL_CITATION {"citationItems":[{"id":"ITEM-1","itemData":{"DOI":"10.1021/am5077588","ISBN":"8655162905285","ISSN":"1944-8244","PMID":"25581720","abstract":"Recently, hybrid perovskite solar cells (PSCs) have attracted extensive attention due to their high efficiency and simple preparing process. Herein, a facile low-pressure chemical vapor deposition (LPCVD) technology is first developed to fabricate PSCs, which can effectively reduce the over-rapid intercalating reaction rate and easily overcome this blocking issue during the solution process. As a result, the prepared uniform perovskite films exhibit good crystallization, strong absorption, and long carrier diffusion length. More strikingly, CH 3 NH 3 PbI 3 absorbers by LPCVD demonstrate excellent moisture-resistant feature even under laser illumination and high-temperature conditions, which indicates that our proprietary method is very suitable for the future low-cost, nonvacuum production of the new generation photo-voltaic devices. Finally, high efficiency of 12.73% is successfully achieved under fully open-air conditions. To the best of our knowledge, this is the first report of efficient PSCs with such a high humidity above 60%.","author":[{"dropping-particle":"","family":"Luo","given":"Paifeng","non-dropping-particle":"","parse-names":false,"suffix":""},{"dropping-particle":"","family":"Liu","given":"Zhaofan","non-dropping-particle":"","parse-names":false,"suffix":""},{"dropping-particle":"","family":"Xia","given":"Wei","non-dropping-particle":"","parse-names":false,"suffix":""},{"dropping-particle":"","family":"Yuan","given":"Chenchen","non-dropping-particle":"","parse-names":false,"suffix":""},{"dropping-particle":"","family":"Cheng","given":"Jigui","non-dropping-particle":"","parse-names":false,"suffix":""},{"dropping-particle":"","family":"Lu","given":"Yingwei","non-dropping-particle":"","parse-names":false,"suffix":""}],"container-title":"ACS Applied Materials &amp; Interfaces","id":"ITEM-1","issue":"4","issued":{"date-parts":[["2015","2","4"]]},"note":"From Duplicate 2 (Uniform, Stable, and Efficient Planar-Heterojunction Perovskite Solar Cells by Facile Low-Pressure Chemical Vapor Deposition under Fully Open-Air Conditions - Luo, Paifeng; Liu, Zhaofan; Xia, Wei; Yuan, Chenchen; Cheng, Jigui; Lu, Yingwei)\n\nFrom Duplicate 2 (Uniform, stable, and efficient planar-heterojunction perovskite solar cells by facile low-pressure chemical vapor deposition under fully open-air conditions - Luo, Paifeng; Liu, Zhaofan; Xia, Wei; Yuan, Chenchen; Cheng, Jigui; Lu, Yingwei)\n\ndoi: 10.1021/am5077588","page":"2708-2714","publisher":"American Chemical Society","title":"Uniform, Stable, and Efficient Planar-Heterojunction Perovskite Solar Cells by Facile Low-Pressure Chemical Vapor Deposition under Fully Open-Air Conditions","type":"article-journal","volume":"7"},"uris":["http://www.mendeley.com/documents/?uuid=4b886968-3d9b-4031-8c79-8ddeab0c378f"]}],"mendeley":{"formattedCitation":"[130]","plainTextFormattedCitation":"[130]","previouslyFormattedCitation":"[131]"},"properties":{"noteIndex":0},"schema":"https://github.com/citation-style-language/schema/raw/master/csl-citation.json"}</w:instrText>
      </w:r>
      <w:r w:rsidR="00E056A5" w:rsidRPr="00124F51">
        <w:fldChar w:fldCharType="separate"/>
      </w:r>
      <w:r w:rsidR="00656764" w:rsidRPr="00656764">
        <w:rPr>
          <w:noProof/>
        </w:rPr>
        <w:t>[130]</w:t>
      </w:r>
      <w:r w:rsidR="00E056A5" w:rsidRPr="00124F51">
        <w:fldChar w:fldCharType="end"/>
      </w:r>
      <w:r w:rsidR="00974CBF" w:rsidRPr="00124F51">
        <w:t xml:space="preserve">. This technique made the </w:t>
      </w:r>
      <w:r w:rsidR="00754FE2" w:rsidRPr="00124F51">
        <w:t>PSC</w:t>
      </w:r>
      <w:r w:rsidR="00974CBF" w:rsidRPr="00124F51">
        <w:t xml:space="preserve"> more stable to Raman lasers. In </w:t>
      </w:r>
      <w:r w:rsidR="006D0B29" w:rsidRPr="00124F51">
        <w:t>general,</w:t>
      </w:r>
      <w:r w:rsidR="00974CBF" w:rsidRPr="00124F51">
        <w:t xml:space="preserve"> the </w:t>
      </w:r>
      <w:r w:rsidR="00133ED7" w:rsidRPr="00124F51">
        <w:t xml:space="preserve">spectrum of </w:t>
      </w:r>
      <w:r w:rsidR="00F163ED" w:rsidRPr="00124F51">
        <w:t>CH</w:t>
      </w:r>
      <w:r w:rsidR="00F163ED" w:rsidRPr="00124F51">
        <w:rPr>
          <w:vertAlign w:val="subscript"/>
        </w:rPr>
        <w:t>3</w:t>
      </w:r>
      <w:r w:rsidR="00F163ED" w:rsidRPr="00124F51">
        <w:t>NH</w:t>
      </w:r>
      <w:r w:rsidR="00F163ED" w:rsidRPr="00124F51">
        <w:rPr>
          <w:vertAlign w:val="subscript"/>
        </w:rPr>
        <w:t>3</w:t>
      </w:r>
      <w:r w:rsidR="00974CBF" w:rsidRPr="00124F51">
        <w:t>PbX</w:t>
      </w:r>
      <w:r w:rsidR="00974CBF" w:rsidRPr="00124F51">
        <w:rPr>
          <w:vertAlign w:val="subscript"/>
        </w:rPr>
        <w:t>3</w:t>
      </w:r>
      <w:r w:rsidR="00974CBF" w:rsidRPr="00124F51">
        <w:t xml:space="preserve"> was found to be stable under </w:t>
      </w:r>
      <w:r w:rsidR="00013D61" w:rsidRPr="00124F51">
        <w:t xml:space="preserve">a </w:t>
      </w:r>
      <w:r w:rsidR="00974CBF" w:rsidRPr="00124F51">
        <w:t>Raman laser at 70</w:t>
      </w:r>
      <w:r w:rsidR="00E109F0" w:rsidRPr="00124F51">
        <w:t>°C</w:t>
      </w:r>
      <w:r w:rsidR="00974CBF" w:rsidRPr="00124F51">
        <w:t xml:space="preserve"> measurements even though it looked similar to th</w:t>
      </w:r>
      <w:r w:rsidR="00133ED7" w:rsidRPr="00124F51">
        <w:t xml:space="preserve">at of </w:t>
      </w:r>
      <w:r w:rsidR="00974CBF" w:rsidRPr="00124F51">
        <w:t>PbI</w:t>
      </w:r>
      <w:r w:rsidR="00974CBF" w:rsidRPr="00124F51">
        <w:rPr>
          <w:vertAlign w:val="subscript"/>
        </w:rPr>
        <w:t>2</w:t>
      </w:r>
      <w:r w:rsidR="00974CBF" w:rsidRPr="00124F51">
        <w:t xml:space="preserve">. </w:t>
      </w:r>
      <w:r w:rsidR="00C33574" w:rsidRPr="00124F51">
        <w:t>Following h</w:t>
      </w:r>
      <w:r w:rsidR="00974CBF" w:rsidRPr="00124F51">
        <w:t xml:space="preserve">eating up to 145°C after </w:t>
      </w:r>
      <w:r w:rsidR="003C19A1" w:rsidRPr="00124F51">
        <w:t>5 min</w:t>
      </w:r>
      <w:r w:rsidR="00974CBF" w:rsidRPr="00124F51">
        <w:t xml:space="preserve"> </w:t>
      </w:r>
      <w:r w:rsidR="00C33574" w:rsidRPr="00124F51">
        <w:t xml:space="preserve">resulted in </w:t>
      </w:r>
      <w:r w:rsidR="00974CBF" w:rsidRPr="00124F51">
        <w:t xml:space="preserve">the crystal structure </w:t>
      </w:r>
      <w:r w:rsidR="00991B28" w:rsidRPr="00124F51">
        <w:t xml:space="preserve">being </w:t>
      </w:r>
      <w:r w:rsidR="00F40AAE" w:rsidRPr="00124F51">
        <w:t>in the initial stages of destabilization</w:t>
      </w:r>
      <w:r w:rsidR="003B7AE6" w:rsidRPr="00124F51">
        <w:t>;</w:t>
      </w:r>
      <w:r w:rsidR="00974CBF" w:rsidRPr="00124F51">
        <w:t xml:space="preserve"> at 180</w:t>
      </w:r>
      <w:r w:rsidR="00E109F0" w:rsidRPr="00124F51">
        <w:t>°C</w:t>
      </w:r>
      <w:r w:rsidR="00974CBF" w:rsidRPr="00124F51">
        <w:t xml:space="preserve"> </w:t>
      </w:r>
      <w:r w:rsidR="00573426" w:rsidRPr="00124F51">
        <w:t xml:space="preserve">it </w:t>
      </w:r>
      <w:r w:rsidR="00974CBF" w:rsidRPr="00124F51">
        <w:t xml:space="preserve">was completely gone. </w:t>
      </w:r>
    </w:p>
    <w:p w14:paraId="25193265" w14:textId="77777777" w:rsidR="009E579C" w:rsidRPr="00124F51" w:rsidRDefault="00974CBF" w:rsidP="00D65B28">
      <w:r w:rsidRPr="00124F51">
        <w:t xml:space="preserve">The other significant point is that this </w:t>
      </w:r>
      <w:r w:rsidR="009E579C" w:rsidRPr="00124F51">
        <w:t>achieved a</w:t>
      </w:r>
      <w:r w:rsidRPr="00124F51">
        <w:t xml:space="preserve"> record efficiency of 12.73% reverse bias and 11.1% forward bias scan of a cell produced </w:t>
      </w:r>
      <w:r w:rsidR="00A53FF2" w:rsidRPr="00124F51">
        <w:t xml:space="preserve">while </w:t>
      </w:r>
      <w:r w:rsidRPr="00124F51">
        <w:t>at such a high humidity. Overall</w:t>
      </w:r>
      <w:r w:rsidR="000041BB" w:rsidRPr="00124F51">
        <w:t xml:space="preserve">, </w:t>
      </w:r>
      <w:r w:rsidR="00133ED7" w:rsidRPr="00124F51">
        <w:t xml:space="preserve">efficiencies &gt; </w:t>
      </w:r>
      <w:r w:rsidRPr="00124F51">
        <w:t xml:space="preserve">9%, </w:t>
      </w:r>
      <w:r w:rsidR="008202A2" w:rsidRPr="00124F51">
        <w:rPr>
          <w:i/>
        </w:rPr>
        <w:t>V</w:t>
      </w:r>
      <w:r w:rsidR="008202A2" w:rsidRPr="00124F51">
        <w:rPr>
          <w:vertAlign w:val="subscript"/>
        </w:rPr>
        <w:t>oc</w:t>
      </w:r>
      <w:r w:rsidRPr="00124F51">
        <w:t xml:space="preserve"> 890</w:t>
      </w:r>
      <w:r w:rsidR="00BE0F58" w:rsidRPr="00124F51">
        <w:t>-</w:t>
      </w:r>
      <w:r w:rsidRPr="00124F51">
        <w:t>960</w:t>
      </w:r>
      <w:r w:rsidR="00FF078D" w:rsidRPr="00124F51">
        <w:t xml:space="preserve"> </w:t>
      </w:r>
      <w:r w:rsidRPr="00124F51">
        <w:t xml:space="preserve">mV, </w:t>
      </w:r>
      <w:r w:rsidR="00B3468E" w:rsidRPr="00124F51">
        <w:rPr>
          <w:i/>
        </w:rPr>
        <w:t>J</w:t>
      </w:r>
      <w:r w:rsidR="00B3468E" w:rsidRPr="00124F51">
        <w:rPr>
          <w:vertAlign w:val="subscript"/>
        </w:rPr>
        <w:t>sc</w:t>
      </w:r>
      <w:r w:rsidR="00F569AF" w:rsidRPr="00124F51">
        <w:t xml:space="preserve"> 17.5</w:t>
      </w:r>
      <w:r w:rsidR="00BE0F58" w:rsidRPr="00124F51">
        <w:t>-</w:t>
      </w:r>
      <w:r w:rsidRPr="00124F51">
        <w:t>21.8</w:t>
      </w:r>
      <w:r w:rsidR="00FF078D" w:rsidRPr="00124F51">
        <w:t xml:space="preserve"> </w:t>
      </w:r>
      <w:r w:rsidRPr="00124F51">
        <w:t>mA cm</w:t>
      </w:r>
      <w:r w:rsidRPr="00124F51">
        <w:rPr>
          <w:vertAlign w:val="superscript"/>
        </w:rPr>
        <w:t>-2</w:t>
      </w:r>
      <w:r w:rsidRPr="00124F51">
        <w:t xml:space="preserve"> and FF of 50</w:t>
      </w:r>
      <w:r w:rsidR="00C9341A" w:rsidRPr="00124F51">
        <w:t>-</w:t>
      </w:r>
      <w:r w:rsidRPr="00124F51">
        <w:t>66%</w:t>
      </w:r>
      <w:r w:rsidR="00730442" w:rsidRPr="00124F51">
        <w:t xml:space="preserve"> were obtained;</w:t>
      </w:r>
      <w:r w:rsidRPr="00124F51">
        <w:t xml:space="preserve"> </w:t>
      </w:r>
      <w:r w:rsidR="00125177" w:rsidRPr="00124F51">
        <w:t xml:space="preserve">the optimal annealing time of </w:t>
      </w:r>
      <w:r w:rsidRPr="00124F51">
        <w:t xml:space="preserve">30 </w:t>
      </w:r>
      <w:r w:rsidR="003C19A1" w:rsidRPr="00124F51">
        <w:t>min</w:t>
      </w:r>
      <w:r w:rsidRPr="00124F51">
        <w:t xml:space="preserve"> </w:t>
      </w:r>
      <w:r w:rsidR="00125177" w:rsidRPr="00124F51">
        <w:t xml:space="preserve">resulted in 12.73% efficiency, </w:t>
      </w:r>
      <w:r w:rsidR="00125177" w:rsidRPr="00124F51">
        <w:rPr>
          <w:i/>
        </w:rPr>
        <w:t>V</w:t>
      </w:r>
      <w:r w:rsidR="00125177" w:rsidRPr="00124F51">
        <w:rPr>
          <w:vertAlign w:val="subscript"/>
        </w:rPr>
        <w:t>oc</w:t>
      </w:r>
      <w:r w:rsidR="00125177" w:rsidRPr="00124F51">
        <w:t xml:space="preserve"> of 910 mV</w:t>
      </w:r>
      <w:r w:rsidR="00D93600" w:rsidRPr="00124F51">
        <w:t>,</w:t>
      </w:r>
      <w:r w:rsidR="00125177" w:rsidRPr="00124F51">
        <w:t xml:space="preserve"> </w:t>
      </w:r>
      <w:r w:rsidR="00D93600" w:rsidRPr="00124F51">
        <w:rPr>
          <w:i/>
        </w:rPr>
        <w:t>J</w:t>
      </w:r>
      <w:r w:rsidR="00D93600" w:rsidRPr="00124F51">
        <w:rPr>
          <w:vertAlign w:val="subscript"/>
        </w:rPr>
        <w:t>sc</w:t>
      </w:r>
      <w:r w:rsidR="00D93600" w:rsidRPr="00124F51">
        <w:t xml:space="preserve"> 21.7 mA cm</w:t>
      </w:r>
      <w:r w:rsidR="00D93600" w:rsidRPr="00124F51">
        <w:rPr>
          <w:vertAlign w:val="superscript"/>
        </w:rPr>
        <w:t>-2</w:t>
      </w:r>
      <w:r w:rsidR="00D93600" w:rsidRPr="00124F51">
        <w:t xml:space="preserve"> and FF of 64.5%.</w:t>
      </w:r>
    </w:p>
    <w:p w14:paraId="52AF02DD" w14:textId="7521028E" w:rsidR="00F57E01" w:rsidRPr="00013B70" w:rsidRDefault="003479EF" w:rsidP="00D65B28">
      <w:pPr>
        <w:rPr>
          <w:rFonts w:ascii="Calibri" w:hAnsi="Calibri"/>
          <w:color w:val="5A5A5A"/>
          <w:spacing w:val="15"/>
          <w:sz w:val="22"/>
          <w:szCs w:val="22"/>
          <w:lang w:eastAsia="en-US"/>
        </w:rPr>
      </w:pPr>
      <w:r w:rsidRPr="00124F51">
        <w:t xml:space="preserve">The advantage of this method </w:t>
      </w:r>
      <w:r w:rsidR="001A4B78" w:rsidRPr="00124F51">
        <w:t xml:space="preserve">is </w:t>
      </w:r>
      <w:r w:rsidRPr="00124F51">
        <w:t>in r</w:t>
      </w:r>
      <w:r w:rsidR="00974CBF" w:rsidRPr="00124F51">
        <w:t xml:space="preserve">emoving </w:t>
      </w:r>
      <w:r w:rsidRPr="00124F51">
        <w:t xml:space="preserve">the </w:t>
      </w:r>
      <w:r w:rsidR="00974CBF" w:rsidRPr="00124F51">
        <w:t xml:space="preserve">residues of </w:t>
      </w:r>
      <w:r w:rsidR="0050469C" w:rsidRPr="00124F51">
        <w:t>CH</w:t>
      </w:r>
      <w:r w:rsidR="0050469C" w:rsidRPr="00124F51">
        <w:rPr>
          <w:vertAlign w:val="subscript"/>
        </w:rPr>
        <w:t>3</w:t>
      </w:r>
      <w:r w:rsidR="0050469C" w:rsidRPr="00124F51">
        <w:t>NH</w:t>
      </w:r>
      <w:r w:rsidR="0050469C" w:rsidRPr="00124F51">
        <w:rPr>
          <w:vertAlign w:val="subscript"/>
        </w:rPr>
        <w:t>3</w:t>
      </w:r>
      <w:r w:rsidR="00974CBF" w:rsidRPr="00124F51">
        <w:t>Cl</w:t>
      </w:r>
      <w:r w:rsidR="00F70986" w:rsidRPr="00124F51">
        <w:t xml:space="preserve"> formed from the </w:t>
      </w:r>
      <w:r w:rsidR="00974CBF" w:rsidRPr="00124F51">
        <w:t>precursors 3</w:t>
      </w:r>
      <w:r w:rsidR="00600024" w:rsidRPr="00124F51">
        <w:t>CH</w:t>
      </w:r>
      <w:r w:rsidR="00600024" w:rsidRPr="00124F51">
        <w:rPr>
          <w:vertAlign w:val="subscript"/>
        </w:rPr>
        <w:t>3</w:t>
      </w:r>
      <w:r w:rsidR="00600024" w:rsidRPr="00124F51">
        <w:t>NH</w:t>
      </w:r>
      <w:r w:rsidR="00600024" w:rsidRPr="00124F51">
        <w:rPr>
          <w:vertAlign w:val="subscript"/>
        </w:rPr>
        <w:t>3</w:t>
      </w:r>
      <w:r w:rsidR="00974CBF" w:rsidRPr="00124F51">
        <w:t>I:PbCl</w:t>
      </w:r>
      <w:r w:rsidR="00974CBF" w:rsidRPr="00124F51">
        <w:rPr>
          <w:vertAlign w:val="subscript"/>
        </w:rPr>
        <w:t>2</w:t>
      </w:r>
      <w:r w:rsidR="00974CBF" w:rsidRPr="00124F51">
        <w:t xml:space="preserve"> via vacuum assisted annealing</w:t>
      </w:r>
      <w:r w:rsidR="00F70986" w:rsidRPr="00124F51">
        <w:t>.</w:t>
      </w:r>
      <w:r w:rsidR="00974CBF" w:rsidRPr="00124F51">
        <w:t xml:space="preserve"> </w:t>
      </w:r>
      <w:r w:rsidR="00F70986" w:rsidRPr="00124F51">
        <w:t xml:space="preserve">It </w:t>
      </w:r>
      <w:r w:rsidR="00974CBF" w:rsidRPr="00124F51">
        <w:t xml:space="preserve">is </w:t>
      </w:r>
      <w:r w:rsidR="00F70986" w:rsidRPr="00124F51">
        <w:t xml:space="preserve">also </w:t>
      </w:r>
      <w:r w:rsidR="00974CBF" w:rsidRPr="00124F51">
        <w:t xml:space="preserve">shown to improve films and increase stability in </w:t>
      </w:r>
      <w:r w:rsidR="00F163ED" w:rsidRPr="00124F51">
        <w:t>CH</w:t>
      </w:r>
      <w:r w:rsidR="00F163ED" w:rsidRPr="00124F51">
        <w:rPr>
          <w:vertAlign w:val="subscript"/>
        </w:rPr>
        <w:t>3</w:t>
      </w:r>
      <w:r w:rsidR="00F163ED" w:rsidRPr="00124F51">
        <w:t>NH</w:t>
      </w:r>
      <w:r w:rsidR="00F163ED" w:rsidRPr="00124F51">
        <w:rPr>
          <w:vertAlign w:val="subscript"/>
        </w:rPr>
        <w:t>3</w:t>
      </w:r>
      <w:r w:rsidR="00974CBF" w:rsidRPr="00124F51">
        <w:t>PbI</w:t>
      </w:r>
      <w:r w:rsidR="00974CBF" w:rsidRPr="00124F51">
        <w:rPr>
          <w:vertAlign w:val="subscript"/>
        </w:rPr>
        <w:t>3</w:t>
      </w:r>
      <w:r w:rsidR="00974CBF" w:rsidRPr="00124F51">
        <w:t xml:space="preserve"> while at the same time having a very low </w:t>
      </w:r>
      <w:r w:rsidR="00943AA6" w:rsidRPr="00124F51">
        <w:t>hysteresis</w:t>
      </w:r>
      <w:r w:rsidR="00974CBF" w:rsidRPr="00124F51">
        <w:t>. The structure of the unsealed cell</w:t>
      </w:r>
      <w:r w:rsidR="001A4B78" w:rsidRPr="00124F51">
        <w:t>:</w:t>
      </w:r>
      <w:r w:rsidR="00842F87" w:rsidRPr="00124F51">
        <w:t xml:space="preserve"> </w:t>
      </w:r>
      <w:r w:rsidR="00974CBF" w:rsidRPr="00124F51">
        <w:t>ITO/PEDOT:PSS/CH</w:t>
      </w:r>
      <w:r w:rsidR="00974CBF" w:rsidRPr="00124F51">
        <w:rPr>
          <w:vertAlign w:val="subscript"/>
        </w:rPr>
        <w:t>3</w:t>
      </w:r>
      <w:r w:rsidR="00974CBF" w:rsidRPr="00124F51">
        <w:t>NH</w:t>
      </w:r>
      <w:r w:rsidR="00974CBF" w:rsidRPr="00124F51">
        <w:rPr>
          <w:vertAlign w:val="subscript"/>
        </w:rPr>
        <w:t>3</w:t>
      </w:r>
      <w:r w:rsidR="00974CBF" w:rsidRPr="00124F51">
        <w:t>PbI</w:t>
      </w:r>
      <w:r w:rsidR="00974CBF" w:rsidRPr="00124F51">
        <w:rPr>
          <w:vertAlign w:val="subscript"/>
        </w:rPr>
        <w:t>3</w:t>
      </w:r>
      <w:r w:rsidR="00DC4501" w:rsidRPr="00124F51">
        <w:t>/PCBM/p</w:t>
      </w:r>
      <w:r w:rsidR="00974CBF" w:rsidRPr="00124F51">
        <w:t>oly(9,9- bis[30 -(</w:t>
      </w:r>
      <w:r w:rsidR="00974CBF" w:rsidRPr="00124F51">
        <w:rPr>
          <w:i/>
        </w:rPr>
        <w:t>N,N</w:t>
      </w:r>
      <w:r w:rsidR="00974CBF" w:rsidRPr="00124F51">
        <w:t>-dimethyl)-</w:t>
      </w:r>
      <w:r w:rsidR="00974CBF" w:rsidRPr="00124F51">
        <w:rPr>
          <w:i/>
        </w:rPr>
        <w:t>N</w:t>
      </w:r>
      <w:r w:rsidR="00974CBF" w:rsidRPr="00124F51">
        <w:t>-ethylammonium-propyl-2,7-fluorene]-alt-2,7-(9,9dioctylfluorene)]-dibromide-</w:t>
      </w:r>
      <w:r w:rsidR="00F569AF" w:rsidRPr="00124F51">
        <w:t>e</w:t>
      </w:r>
      <w:r w:rsidR="00974CBF" w:rsidRPr="00124F51">
        <w:t>lectrolyte (PFN-Br)</w:t>
      </w:r>
      <w:r w:rsidR="00E109F0" w:rsidRPr="00124F51">
        <w:t>/</w:t>
      </w:r>
      <w:r w:rsidR="00974CBF" w:rsidRPr="00124F51">
        <w:t xml:space="preserve">Ag </w:t>
      </w:r>
      <w:r w:rsidR="00E33DDB" w:rsidRPr="00124F51">
        <w:t>&gt;</w:t>
      </w:r>
      <w:r w:rsidR="00974CBF" w:rsidRPr="00124F51">
        <w:t xml:space="preserve">10 </w:t>
      </w:r>
      <w:r w:rsidR="00107230" w:rsidRPr="00124F51">
        <w:t>h</w:t>
      </w:r>
      <w:r w:rsidR="00974CBF" w:rsidRPr="00124F51">
        <w:t xml:space="preserve"> in ambient air (li</w:t>
      </w:r>
      <w:r w:rsidR="00DC4501" w:rsidRPr="00124F51">
        <w:t>ghting not stated) (45</w:t>
      </w:r>
      <w:r w:rsidR="00A4716C" w:rsidRPr="00124F51">
        <w:t xml:space="preserve"> to</w:t>
      </w:r>
      <w:r w:rsidR="00A4716C" w:rsidRPr="00013B70">
        <w:t xml:space="preserve"> </w:t>
      </w:r>
      <w:r w:rsidR="00974CBF" w:rsidRPr="00013B70">
        <w:t>50</w:t>
      </w:r>
      <w:r w:rsidR="00FA489B" w:rsidRPr="00013B70">
        <w:t>% humidity</w:t>
      </w:r>
      <w:r w:rsidR="00974CBF" w:rsidRPr="00013B70">
        <w:t>, 25</w:t>
      </w:r>
      <w:r w:rsidR="00E109F0" w:rsidRPr="00013B70">
        <w:t>°C</w:t>
      </w:r>
      <w:r w:rsidR="00974CBF" w:rsidRPr="00013B70">
        <w:t>) attain</w:t>
      </w:r>
      <w:r w:rsidR="003B7AE6" w:rsidRPr="00013B70">
        <w:t>ed</w:t>
      </w:r>
      <w:r w:rsidR="00974CBF" w:rsidRPr="00013B70">
        <w:t xml:space="preserve"> an almost 15% efficiency without any sign of degradation.</w:t>
      </w:r>
    </w:p>
    <w:p w14:paraId="1F0DBEA4" w14:textId="77777777" w:rsidR="00000CF3" w:rsidRPr="00013B70" w:rsidRDefault="00974CBF" w:rsidP="00E57DA6">
      <w:pPr>
        <w:pStyle w:val="Heading2"/>
      </w:pPr>
      <w:bookmarkStart w:id="514" w:name="_Toc530166471"/>
      <w:bookmarkStart w:id="515" w:name="_Toc530166606"/>
      <w:bookmarkStart w:id="516" w:name="_Toc530167164"/>
      <w:bookmarkStart w:id="517" w:name="_Toc530167299"/>
      <w:bookmarkStart w:id="518" w:name="_Toc4264525"/>
      <w:r w:rsidRPr="00013B70">
        <w:t xml:space="preserve">Summary of </w:t>
      </w:r>
      <w:r w:rsidR="00F056D8" w:rsidRPr="00013B70">
        <w:t>section</w:t>
      </w:r>
      <w:r w:rsidRPr="00013B70">
        <w:t xml:space="preserve"> </w:t>
      </w:r>
      <w:r w:rsidR="000D7610" w:rsidRPr="00013B70">
        <w:t>5</w:t>
      </w:r>
      <w:bookmarkEnd w:id="514"/>
      <w:bookmarkEnd w:id="515"/>
      <w:bookmarkEnd w:id="516"/>
      <w:bookmarkEnd w:id="517"/>
      <w:bookmarkEnd w:id="518"/>
    </w:p>
    <w:p w14:paraId="6D5751B2" w14:textId="77777777" w:rsidR="00D47868" w:rsidRPr="00124F51" w:rsidRDefault="00974CBF" w:rsidP="00D65B28">
      <w:pPr>
        <w:rPr>
          <w:lang w:eastAsia="en-US"/>
        </w:rPr>
      </w:pPr>
      <w:r w:rsidRPr="00013B70">
        <w:rPr>
          <w:lang w:eastAsia="en-US"/>
        </w:rPr>
        <w:t xml:space="preserve">Film </w:t>
      </w:r>
      <w:r w:rsidRPr="00124F51">
        <w:rPr>
          <w:lang w:eastAsia="en-US"/>
        </w:rPr>
        <w:t xml:space="preserve">quality of the different layers produces improvements in both efficiency and stability. Addition and removal of </w:t>
      </w:r>
      <w:r w:rsidR="0050469C" w:rsidRPr="00124F51">
        <w:t>CH</w:t>
      </w:r>
      <w:r w:rsidR="0050469C" w:rsidRPr="00124F51">
        <w:rPr>
          <w:vertAlign w:val="subscript"/>
        </w:rPr>
        <w:t>3</w:t>
      </w:r>
      <w:r w:rsidR="0050469C" w:rsidRPr="00124F51">
        <w:t>NH</w:t>
      </w:r>
      <w:r w:rsidR="0050469C" w:rsidRPr="00124F51">
        <w:rPr>
          <w:vertAlign w:val="subscript"/>
        </w:rPr>
        <w:t>3</w:t>
      </w:r>
      <w:r w:rsidRPr="00124F51">
        <w:rPr>
          <w:lang w:eastAsia="en-US"/>
        </w:rPr>
        <w:t>Cl, two-step deposition/sequential deposition, blowing hot air, dipping the perovskite layer in C</w:t>
      </w:r>
      <w:r w:rsidRPr="00124F51">
        <w:rPr>
          <w:vertAlign w:val="subscript"/>
          <w:lang w:eastAsia="en-US"/>
        </w:rPr>
        <w:t>12</w:t>
      </w:r>
      <w:r w:rsidR="00CE6872" w:rsidRPr="00124F51">
        <w:rPr>
          <w:lang w:eastAsia="en-US"/>
        </w:rPr>
        <w:t xml:space="preserve"> silane</w:t>
      </w:r>
      <w:r w:rsidRPr="00124F51">
        <w:rPr>
          <w:lang w:eastAsia="en-US"/>
        </w:rPr>
        <w:t xml:space="preserve">, blading and perovskite recrystallization </w:t>
      </w:r>
      <w:r w:rsidR="009E579C" w:rsidRPr="00124F51">
        <w:rPr>
          <w:lang w:eastAsia="en-US"/>
        </w:rPr>
        <w:t xml:space="preserve">as well as </w:t>
      </w:r>
      <w:r w:rsidR="00876A0C" w:rsidRPr="00124F51">
        <w:rPr>
          <w:lang w:eastAsia="en-US"/>
        </w:rPr>
        <w:t>low-pressure c</w:t>
      </w:r>
      <w:r w:rsidRPr="00124F51">
        <w:rPr>
          <w:lang w:eastAsia="en-US"/>
        </w:rPr>
        <w:t>hemical vapour deposition have all shown improvements compared to the control cells.</w:t>
      </w:r>
      <w:r w:rsidR="006032CD" w:rsidRPr="00124F51">
        <w:rPr>
          <w:lang w:eastAsia="en-US"/>
        </w:rPr>
        <w:t xml:space="preserve"> </w:t>
      </w:r>
    </w:p>
    <w:p w14:paraId="49E61BBD" w14:textId="77777777" w:rsidR="00DE53EA" w:rsidRPr="00013B70" w:rsidRDefault="00350311" w:rsidP="00D65B28">
      <w:pPr>
        <w:rPr>
          <w:lang w:eastAsia="en-US"/>
        </w:rPr>
      </w:pPr>
      <w:r w:rsidRPr="00124F51">
        <w:rPr>
          <w:lang w:eastAsia="en-US"/>
        </w:rPr>
        <w:t>Possibly</w:t>
      </w:r>
      <w:r w:rsidR="00DD79AD" w:rsidRPr="00124F51">
        <w:rPr>
          <w:lang w:eastAsia="en-US"/>
        </w:rPr>
        <w:t>,</w:t>
      </w:r>
      <w:r w:rsidRPr="00124F51">
        <w:rPr>
          <w:lang w:eastAsia="en-US"/>
        </w:rPr>
        <w:t xml:space="preserve"> a combination of </w:t>
      </w:r>
      <w:r w:rsidR="00A85DC8" w:rsidRPr="00124F51">
        <w:rPr>
          <w:lang w:eastAsia="en-US"/>
        </w:rPr>
        <w:t xml:space="preserve">some or </w:t>
      </w:r>
      <w:r w:rsidRPr="00124F51">
        <w:rPr>
          <w:lang w:eastAsia="en-US"/>
        </w:rPr>
        <w:t xml:space="preserve">all of </w:t>
      </w:r>
      <w:r w:rsidR="00DD79AD" w:rsidRPr="00124F51">
        <w:rPr>
          <w:lang w:eastAsia="en-US"/>
        </w:rPr>
        <w:t>the techniques</w:t>
      </w:r>
      <w:r w:rsidR="00A85DC8" w:rsidRPr="00124F51">
        <w:rPr>
          <w:lang w:eastAsia="en-US"/>
        </w:rPr>
        <w:t xml:space="preserve"> </w:t>
      </w:r>
      <w:r w:rsidRPr="00124F51">
        <w:rPr>
          <w:lang w:eastAsia="en-US"/>
        </w:rPr>
        <w:t xml:space="preserve">would show even better stability and performance, </w:t>
      </w:r>
      <w:r w:rsidR="006032CD" w:rsidRPr="00124F51">
        <w:rPr>
          <w:lang w:eastAsia="en-US"/>
        </w:rPr>
        <w:t>for example</w:t>
      </w:r>
      <w:r w:rsidR="00A85DC8" w:rsidRPr="00124F51">
        <w:rPr>
          <w:lang w:eastAsia="en-US"/>
        </w:rPr>
        <w:t>,</w:t>
      </w:r>
      <w:r w:rsidR="006032CD" w:rsidRPr="00124F51">
        <w:rPr>
          <w:lang w:eastAsia="en-US"/>
        </w:rPr>
        <w:t xml:space="preserve"> </w:t>
      </w:r>
      <w:r w:rsidRPr="00124F51">
        <w:rPr>
          <w:lang w:eastAsia="en-US"/>
        </w:rPr>
        <w:t xml:space="preserve">blade coating, </w:t>
      </w:r>
      <w:r w:rsidR="00D50B14" w:rsidRPr="00124F51">
        <w:rPr>
          <w:lang w:eastAsia="en-US"/>
        </w:rPr>
        <w:t xml:space="preserve">dipping </w:t>
      </w:r>
      <w:r w:rsidR="006032CD" w:rsidRPr="00124F51">
        <w:rPr>
          <w:lang w:eastAsia="en-US"/>
        </w:rPr>
        <w:t>in C</w:t>
      </w:r>
      <w:r w:rsidR="006032CD" w:rsidRPr="00124F51">
        <w:rPr>
          <w:vertAlign w:val="subscript"/>
          <w:lang w:eastAsia="en-US"/>
        </w:rPr>
        <w:t>12</w:t>
      </w:r>
      <w:r w:rsidR="00CE6872" w:rsidRPr="00124F51">
        <w:rPr>
          <w:lang w:eastAsia="en-US"/>
        </w:rPr>
        <w:t xml:space="preserve"> silane</w:t>
      </w:r>
      <w:r w:rsidR="006032CD" w:rsidRPr="00124F51">
        <w:rPr>
          <w:lang w:eastAsia="en-US"/>
        </w:rPr>
        <w:t xml:space="preserve"> then blow</w:t>
      </w:r>
      <w:r w:rsidR="00D50B14" w:rsidRPr="00124F51">
        <w:rPr>
          <w:lang w:eastAsia="en-US"/>
        </w:rPr>
        <w:t>ing</w:t>
      </w:r>
      <w:r w:rsidR="006032CD" w:rsidRPr="00124F51">
        <w:rPr>
          <w:lang w:eastAsia="en-US"/>
        </w:rPr>
        <w:t xml:space="preserve"> with hot air. </w:t>
      </w:r>
      <w:r w:rsidR="00DD79AD" w:rsidRPr="00124F51">
        <w:rPr>
          <w:lang w:eastAsia="en-US"/>
        </w:rPr>
        <w:t>O</w:t>
      </w:r>
      <w:r w:rsidR="006032CD" w:rsidRPr="00124F51">
        <w:rPr>
          <w:lang w:eastAsia="en-US"/>
        </w:rPr>
        <w:t>ptim</w:t>
      </w:r>
      <w:r w:rsidR="00DD79AD" w:rsidRPr="00124F51">
        <w:rPr>
          <w:lang w:eastAsia="en-US"/>
        </w:rPr>
        <w:t xml:space="preserve">ization of a combination of different methods </w:t>
      </w:r>
      <w:r w:rsidR="001F3B99" w:rsidRPr="00124F51">
        <w:rPr>
          <w:lang w:eastAsia="en-US"/>
        </w:rPr>
        <w:t>is worth investigating</w:t>
      </w:r>
      <w:r w:rsidR="00D47868" w:rsidRPr="00124F51">
        <w:rPr>
          <w:lang w:eastAsia="en-US"/>
        </w:rPr>
        <w:t>. Since the time of writin</w:t>
      </w:r>
      <w:r w:rsidR="00DC2895" w:rsidRPr="00124F51">
        <w:rPr>
          <w:lang w:eastAsia="en-US"/>
        </w:rPr>
        <w:t>g</w:t>
      </w:r>
      <w:r w:rsidR="001F3B99" w:rsidRPr="00124F51">
        <w:rPr>
          <w:lang w:eastAsia="en-US"/>
        </w:rPr>
        <w:t>,</w:t>
      </w:r>
      <w:r w:rsidR="00D47868" w:rsidRPr="00124F51">
        <w:rPr>
          <w:lang w:eastAsia="en-US"/>
        </w:rPr>
        <w:t xml:space="preserve"> </w:t>
      </w:r>
      <w:r w:rsidR="000C211A" w:rsidRPr="00124F51">
        <w:rPr>
          <w:lang w:eastAsia="en-US"/>
        </w:rPr>
        <w:t>additional research has been carried out on different fabrication procedures</w:t>
      </w:r>
      <w:r w:rsidR="00DC44F0" w:rsidRPr="00124F51">
        <w:rPr>
          <w:lang w:eastAsia="en-US"/>
        </w:rPr>
        <w:t>;</w:t>
      </w:r>
      <w:r w:rsidR="000C211A" w:rsidRPr="00124F51">
        <w:rPr>
          <w:lang w:eastAsia="en-US"/>
        </w:rPr>
        <w:t xml:space="preserve"> </w:t>
      </w:r>
      <w:r w:rsidR="00D47868" w:rsidRPr="00124F51">
        <w:rPr>
          <w:lang w:eastAsia="en-US"/>
        </w:rPr>
        <w:t xml:space="preserve">it would be worth </w:t>
      </w:r>
      <w:r w:rsidR="000C211A" w:rsidRPr="00124F51">
        <w:rPr>
          <w:lang w:eastAsia="en-US"/>
        </w:rPr>
        <w:t xml:space="preserve">studying </w:t>
      </w:r>
      <w:r w:rsidR="00D47868" w:rsidRPr="00124F51">
        <w:rPr>
          <w:lang w:eastAsia="en-US"/>
        </w:rPr>
        <w:t>those too</w:t>
      </w:r>
      <w:r w:rsidR="006032CD" w:rsidRPr="00124F51">
        <w:rPr>
          <w:lang w:eastAsia="en-US"/>
        </w:rPr>
        <w:t>.</w:t>
      </w:r>
      <w:r w:rsidR="00B93C1E">
        <w:rPr>
          <w:lang w:eastAsia="en-US"/>
        </w:rPr>
        <w:t xml:space="preserve"> </w:t>
      </w:r>
    </w:p>
    <w:p w14:paraId="1BC30817" w14:textId="77777777" w:rsidR="004F7257" w:rsidRPr="00013B70" w:rsidRDefault="00974CBF" w:rsidP="00D65B28">
      <w:pPr>
        <w:pStyle w:val="Heading1"/>
        <w:rPr>
          <w:rFonts w:eastAsia="Calibri"/>
        </w:rPr>
      </w:pPr>
      <w:r w:rsidRPr="00013B70">
        <w:rPr>
          <w:rFonts w:eastAsia="Calibri"/>
        </w:rPr>
        <w:t xml:space="preserve"> </w:t>
      </w:r>
      <w:bookmarkStart w:id="519" w:name="_Ref521520740"/>
      <w:bookmarkStart w:id="520" w:name="_Ref521520750"/>
      <w:bookmarkStart w:id="521" w:name="_Toc530166472"/>
      <w:bookmarkStart w:id="522" w:name="_Toc530166607"/>
      <w:bookmarkStart w:id="523" w:name="_Toc530167165"/>
      <w:bookmarkStart w:id="524" w:name="_Toc530167300"/>
      <w:bookmarkStart w:id="525" w:name="_Toc4264526"/>
      <w:r w:rsidRPr="00013B70">
        <w:rPr>
          <w:rFonts w:eastAsia="Calibri"/>
        </w:rPr>
        <w:t>Investig</w:t>
      </w:r>
      <w:r w:rsidR="00172747" w:rsidRPr="00013B70">
        <w:rPr>
          <w:rFonts w:eastAsia="Calibri"/>
        </w:rPr>
        <w:t>ations to r</w:t>
      </w:r>
      <w:r w:rsidRPr="00013B70">
        <w:rPr>
          <w:rFonts w:eastAsia="Calibri"/>
        </w:rPr>
        <w:t xml:space="preserve">educe </w:t>
      </w:r>
      <w:r w:rsidR="00172747" w:rsidRPr="00013B70">
        <w:rPr>
          <w:rFonts w:eastAsia="Calibri"/>
        </w:rPr>
        <w:t>h</w:t>
      </w:r>
      <w:r w:rsidR="00943AA6" w:rsidRPr="00013B70">
        <w:rPr>
          <w:rFonts w:eastAsia="Calibri"/>
        </w:rPr>
        <w:t>ysteresis</w:t>
      </w:r>
      <w:r w:rsidR="00172747" w:rsidRPr="00013B70">
        <w:rPr>
          <w:rFonts w:eastAsia="Calibri"/>
        </w:rPr>
        <w:t xml:space="preserve"> in </w:t>
      </w:r>
      <w:r w:rsidR="00172747" w:rsidRPr="00013B70">
        <w:rPr>
          <w:rFonts w:eastAsia="Calibri"/>
          <w:i/>
        </w:rPr>
        <w:t>IV</w:t>
      </w:r>
      <w:r w:rsidR="00172747" w:rsidRPr="00013B70">
        <w:rPr>
          <w:rFonts w:eastAsia="Calibri"/>
        </w:rPr>
        <w:t xml:space="preserve"> scans of </w:t>
      </w:r>
      <w:r w:rsidR="00754FE2" w:rsidRPr="00013B70">
        <w:rPr>
          <w:rFonts w:eastAsia="Calibri"/>
        </w:rPr>
        <w:t>PSC</w:t>
      </w:r>
      <w:r w:rsidRPr="00013B70">
        <w:rPr>
          <w:rFonts w:eastAsia="Calibri"/>
        </w:rPr>
        <w:t>s</w:t>
      </w:r>
      <w:bookmarkEnd w:id="519"/>
      <w:bookmarkEnd w:id="520"/>
      <w:bookmarkEnd w:id="521"/>
      <w:bookmarkEnd w:id="522"/>
      <w:bookmarkEnd w:id="523"/>
      <w:bookmarkEnd w:id="524"/>
      <w:bookmarkEnd w:id="525"/>
    </w:p>
    <w:p w14:paraId="241A1972" w14:textId="77777777" w:rsidR="009F7606" w:rsidRPr="00013B70" w:rsidRDefault="007D3C42" w:rsidP="00D65B28">
      <w:pPr>
        <w:rPr>
          <w:rFonts w:eastAsia="Calibri"/>
        </w:rPr>
      </w:pPr>
      <w:r w:rsidRPr="00013B70">
        <w:rPr>
          <w:rFonts w:eastAsia="Calibri"/>
        </w:rPr>
        <w:t xml:space="preserve">In order to </w:t>
      </w:r>
      <w:r w:rsidR="00FF5959" w:rsidRPr="00013B70">
        <w:rPr>
          <w:rFonts w:eastAsia="Calibri"/>
        </w:rPr>
        <w:t xml:space="preserve">improve </w:t>
      </w:r>
      <w:r w:rsidRPr="00013B70">
        <w:rPr>
          <w:rFonts w:eastAsia="Calibri"/>
        </w:rPr>
        <w:t xml:space="preserve">stability and obtain truer </w:t>
      </w:r>
      <w:r w:rsidR="00054C0F" w:rsidRPr="00013B70">
        <w:rPr>
          <w:rFonts w:eastAsia="Calibri"/>
          <w:i/>
        </w:rPr>
        <w:t>IV</w:t>
      </w:r>
      <w:r w:rsidRPr="00013B70">
        <w:rPr>
          <w:rFonts w:eastAsia="Calibri"/>
        </w:rPr>
        <w:t xml:space="preserve"> scans of solar cells, </w:t>
      </w:r>
      <w:r w:rsidR="00634971" w:rsidRPr="00013B70">
        <w:rPr>
          <w:rFonts w:eastAsia="Calibri"/>
        </w:rPr>
        <w:t xml:space="preserve">knowing </w:t>
      </w:r>
      <w:r w:rsidRPr="00013B70">
        <w:rPr>
          <w:rFonts w:eastAsia="Calibri"/>
        </w:rPr>
        <w:t xml:space="preserve">why </w:t>
      </w:r>
      <w:r w:rsidR="00943AA6" w:rsidRPr="00013B70">
        <w:rPr>
          <w:rFonts w:eastAsia="Calibri"/>
        </w:rPr>
        <w:t>hysteresis</w:t>
      </w:r>
      <w:r w:rsidR="008D69D2" w:rsidRPr="00013B70">
        <w:rPr>
          <w:rFonts w:eastAsia="Calibri"/>
        </w:rPr>
        <w:t xml:space="preserve"> </w:t>
      </w:r>
      <w:r w:rsidRPr="00013B70">
        <w:rPr>
          <w:rFonts w:eastAsia="Calibri"/>
        </w:rPr>
        <w:t>occurs is important. When understood</w:t>
      </w:r>
      <w:r w:rsidR="008D69D2" w:rsidRPr="00013B70">
        <w:rPr>
          <w:rFonts w:eastAsia="Calibri"/>
        </w:rPr>
        <w:t>,</w:t>
      </w:r>
      <w:r w:rsidRPr="00013B70">
        <w:rPr>
          <w:rFonts w:eastAsia="Calibri"/>
        </w:rPr>
        <w:t xml:space="preserve"> the means to reduce this can be implemented. Many of the techniques used have an effect on the morphology of the layers</w:t>
      </w:r>
      <w:r w:rsidR="00ED4518" w:rsidRPr="00013B70">
        <w:rPr>
          <w:rFonts w:eastAsia="Calibri"/>
        </w:rPr>
        <w:t>,</w:t>
      </w:r>
      <w:r w:rsidRPr="00013B70">
        <w:rPr>
          <w:rFonts w:eastAsia="Calibri"/>
        </w:rPr>
        <w:t xml:space="preserve"> thus </w:t>
      </w:r>
      <w:r w:rsidR="00ED4518" w:rsidRPr="00013B70">
        <w:rPr>
          <w:rFonts w:eastAsia="Calibri"/>
        </w:rPr>
        <w:t xml:space="preserve">changing </w:t>
      </w:r>
      <w:r w:rsidRPr="00013B70">
        <w:rPr>
          <w:rFonts w:eastAsia="Calibri"/>
        </w:rPr>
        <w:t>the way charge flows in the system</w:t>
      </w:r>
      <w:r w:rsidR="00ED4518" w:rsidRPr="00013B70">
        <w:rPr>
          <w:rFonts w:eastAsia="Calibri"/>
        </w:rPr>
        <w:t>,</w:t>
      </w:r>
      <w:r w:rsidR="008D69D2" w:rsidRPr="00013B70">
        <w:rPr>
          <w:rFonts w:eastAsia="Calibri"/>
        </w:rPr>
        <w:t xml:space="preserve"> and hence reducing or increasing this phenomenon</w:t>
      </w:r>
      <w:r w:rsidRPr="00013B70">
        <w:rPr>
          <w:rFonts w:eastAsia="Calibri"/>
        </w:rPr>
        <w:t>.</w:t>
      </w:r>
    </w:p>
    <w:p w14:paraId="184F0202" w14:textId="16381207" w:rsidR="001D3CDD" w:rsidRPr="00013B70" w:rsidRDefault="00FF5959" w:rsidP="00D65B28">
      <w:pPr>
        <w:rPr>
          <w:lang w:eastAsia="en-US"/>
        </w:rPr>
      </w:pPr>
      <w:r w:rsidRPr="00013B70">
        <w:rPr>
          <w:lang w:eastAsia="en-US"/>
        </w:rPr>
        <w:t>As a side note, w</w:t>
      </w:r>
      <w:r w:rsidR="001D3CDD" w:rsidRPr="00013B70">
        <w:rPr>
          <w:lang w:eastAsia="en-US"/>
        </w:rPr>
        <w:t>hat is negative for one technology is a benefit for another</w:t>
      </w:r>
      <w:r w:rsidR="00AA2880" w:rsidRPr="00013B70">
        <w:rPr>
          <w:lang w:eastAsia="en-US"/>
        </w:rPr>
        <w:t>,</w:t>
      </w:r>
      <w:r w:rsidR="001D3CDD" w:rsidRPr="00013B70">
        <w:rPr>
          <w:lang w:eastAsia="en-US"/>
        </w:rPr>
        <w:t xml:space="preserve"> e.g., </w:t>
      </w:r>
      <w:r w:rsidR="00CC0F51" w:rsidRPr="00013B70">
        <w:rPr>
          <w:lang w:eastAsia="en-US"/>
        </w:rPr>
        <w:t xml:space="preserve">hysteresis </w:t>
      </w:r>
      <w:r w:rsidR="001D3CDD" w:rsidRPr="00013B70">
        <w:rPr>
          <w:lang w:eastAsia="en-US"/>
        </w:rPr>
        <w:t xml:space="preserve">for memory based devices/switches is a useful property and has been incorporated for such use </w:t>
      </w:r>
      <w:r w:rsidR="001D3CDD" w:rsidRPr="00013B70">
        <w:rPr>
          <w:lang w:eastAsia="en-US"/>
        </w:rPr>
        <w:fldChar w:fldCharType="begin" w:fldLock="1"/>
      </w:r>
      <w:r w:rsidR="00656764">
        <w:rPr>
          <w:lang w:eastAsia="en-US"/>
        </w:rPr>
        <w:instrText>ADDIN CSL_CITATION {"citationItems":[{"id":"ITEM-1","itemData":{"DOI":"10.1038/s41598-017-00778-5","ISSN":"2045-2322","author":[{"dropping-particle":"","family":"Hwang","given":"Bohee","non-dropping-particle":"","parse-names":false,"suffix":""},{"dropping-particle":"","family":"Lee","given":"Jang-sik","non-dropping-particle":"","parse-names":false,"suffix":""}],"container-title":"Scientific Reports","id":"ITEM-1","issue":"1","issued":{"date-parts":[["2017","12","6"]]},"page":"673","publisher":"Springer US","title":"Hybrid Organic-Inorganic Perovskite Memory with Long-Term Stability in Air","type":"article-journal","volume":"7"},"uris":["http://www.mendeley.com/documents/?uuid=a4fbc435-deea-4b17-8269-441a90f9c47a"]}],"mendeley":{"formattedCitation":"[98]","plainTextFormattedCitation":"[98]","previouslyFormattedCitation":"[98]"},"properties":{"noteIndex":0},"schema":"https://github.com/citation-style-language/schema/raw/master/csl-citation.json"}</w:instrText>
      </w:r>
      <w:r w:rsidR="001D3CDD" w:rsidRPr="00013B70">
        <w:rPr>
          <w:lang w:eastAsia="en-US"/>
        </w:rPr>
        <w:fldChar w:fldCharType="separate"/>
      </w:r>
      <w:r w:rsidR="00FE640A" w:rsidRPr="00FE640A">
        <w:rPr>
          <w:noProof/>
          <w:lang w:eastAsia="en-US"/>
        </w:rPr>
        <w:t>[98]</w:t>
      </w:r>
      <w:r w:rsidR="001D3CDD" w:rsidRPr="00013B70">
        <w:rPr>
          <w:lang w:eastAsia="en-US"/>
        </w:rPr>
        <w:fldChar w:fldCharType="end"/>
      </w:r>
      <w:r w:rsidR="001D3CDD" w:rsidRPr="00013B70">
        <w:rPr>
          <w:lang w:eastAsia="en-US"/>
        </w:rPr>
        <w:t>.</w:t>
      </w:r>
    </w:p>
    <w:p w14:paraId="2A0CC72B" w14:textId="77777777" w:rsidR="0053230E" w:rsidRPr="00013B70" w:rsidRDefault="004C1142" w:rsidP="0053230E">
      <w:pPr>
        <w:keepNext/>
      </w:pPr>
      <w:r w:rsidRPr="00013B70">
        <w:rPr>
          <w:rFonts w:eastAsia="Calibri"/>
          <w:noProof/>
        </w:rPr>
        <w:lastRenderedPageBreak/>
        <w:drawing>
          <wp:inline distT="0" distB="0" distL="0" distR="0" wp14:anchorId="6E877A6B" wp14:editId="6EF8B594">
            <wp:extent cx="4741570" cy="375539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Map Shot 19.png"/>
                    <pic:cNvPicPr/>
                  </pic:nvPicPr>
                  <pic:blipFill>
                    <a:blip r:embed="rId61">
                      <a:extLst>
                        <a:ext uri="{28A0092B-C50C-407E-A947-70E740481C1C}">
                          <a14:useLocalDpi xmlns:a14="http://schemas.microsoft.com/office/drawing/2010/main" val="0"/>
                        </a:ext>
                      </a:extLst>
                    </a:blip>
                    <a:stretch>
                      <a:fillRect/>
                    </a:stretch>
                  </pic:blipFill>
                  <pic:spPr>
                    <a:xfrm>
                      <a:off x="0" y="0"/>
                      <a:ext cx="4760388" cy="3770294"/>
                    </a:xfrm>
                    <a:prstGeom prst="rect">
                      <a:avLst/>
                    </a:prstGeom>
                  </pic:spPr>
                </pic:pic>
              </a:graphicData>
            </a:graphic>
          </wp:inline>
        </w:drawing>
      </w:r>
    </w:p>
    <w:p w14:paraId="47417830" w14:textId="3349A90D" w:rsidR="004C1142" w:rsidRPr="00013B70" w:rsidRDefault="0053230E" w:rsidP="0053230E">
      <w:pPr>
        <w:pStyle w:val="Caption"/>
      </w:pPr>
      <w:r w:rsidRPr="00013B70">
        <w:t xml:space="preserve">Scheme </w:t>
      </w:r>
      <w:fldSimple w:instr=" STYLEREF 1 \s ">
        <w:r w:rsidR="009B4740">
          <w:rPr>
            <w:noProof/>
          </w:rPr>
          <w:t>6</w:t>
        </w:r>
      </w:fldSimple>
    </w:p>
    <w:p w14:paraId="3D53B1B2" w14:textId="77777777" w:rsidR="00975A81" w:rsidRPr="00013B70" w:rsidRDefault="00974CBF" w:rsidP="0099372A">
      <w:pPr>
        <w:pStyle w:val="Heading2"/>
      </w:pPr>
      <w:bookmarkStart w:id="526" w:name="_Toc530166473"/>
      <w:bookmarkStart w:id="527" w:name="_Toc530166608"/>
      <w:bookmarkStart w:id="528" w:name="_Toc530167166"/>
      <w:bookmarkStart w:id="529" w:name="_Toc530167301"/>
      <w:bookmarkStart w:id="530" w:name="_Toc4264527"/>
      <w:r w:rsidRPr="00013B70">
        <w:t>Doping</w:t>
      </w:r>
      <w:bookmarkEnd w:id="526"/>
      <w:bookmarkEnd w:id="527"/>
      <w:bookmarkEnd w:id="528"/>
      <w:bookmarkEnd w:id="529"/>
      <w:bookmarkEnd w:id="530"/>
    </w:p>
    <w:p w14:paraId="4ED4C9FD" w14:textId="355DE019" w:rsidR="004F7257" w:rsidRPr="00013B70" w:rsidRDefault="00974CBF" w:rsidP="00D65B28">
      <w:r w:rsidRPr="00013B70">
        <w:t xml:space="preserve">The use of dopants has been </w:t>
      </w:r>
      <w:r w:rsidR="00053B67" w:rsidRPr="00013B70">
        <w:t xml:space="preserve">described </w:t>
      </w:r>
      <w:r w:rsidR="00777DEC" w:rsidRPr="00013B70">
        <w:t xml:space="preserve">in </w:t>
      </w:r>
      <w:r w:rsidR="003947B8" w:rsidRPr="00013B70">
        <w:t>Ref.</w:t>
      </w:r>
      <w:r w:rsidRPr="00013B70">
        <w:t xml:space="preserve"> </w:t>
      </w:r>
      <w:r w:rsidR="00777DEC" w:rsidRPr="00013B70">
        <w:fldChar w:fldCharType="begin" w:fldLock="1"/>
      </w:r>
      <w:r w:rsidR="00656764">
        <w:instrText>ADDIN CSL_CITATION {"citationItems":[{"id":"ITEM-1","itemData":{"DOI":"10.1039/C5RA27424A","ISSN":"2046-2069","abstract":"Recently, organic metal halide perovskites have emerged as one of the most promising photoactive materials in the field of photovoltaics.","author":[{"dropping-particle":"","family":"Li","given":"Bobo","non-dropping-particle":"","parse-names":false,"suffix":""},{"dropping-particle":"","family":"Li","given":"Yafang","non-dropping-particle":"","parse-names":false,"suffix":""},{"dropping-particle":"","family":"Zheng","given":"Chaoyue","non-dropping-particle":"","parse-names":false,"suffix":""},{"dropping-particle":"","family":"Gao","given":"Deqing","non-dropping-particle":"","parse-names":false,"suffix":""},{"dropping-particle":"","family":"Huang","given":"Wei","non-dropping-particle":"","parse-names":false,"suffix":""}],"container-title":"RSC Advances","id":"ITEM-1","issue":"44","issued":{"date-parts":[["2016"]]},"page":"38079-38091","publisher":"The Royal Society of Chemistry","title":"Advancements in the stability of perovskite solar cells: degradation mechanisms and improvement approaches","type":"article-journal","volume":"6"},"uris":["http://www.mendeley.com/documents/?uuid=6b290471-7dbc-3b31-9d93-6c0891254547"]}],"mendeley":{"formattedCitation":"[131]","plainTextFormattedCitation":"[131]","previouslyFormattedCitation":"[132]"},"properties":{"noteIndex":0},"schema":"https://github.com/citation-style-language/schema/raw/master/csl-citation.json"}</w:instrText>
      </w:r>
      <w:r w:rsidR="00777DEC" w:rsidRPr="00013B70">
        <w:fldChar w:fldCharType="separate"/>
      </w:r>
      <w:r w:rsidR="00656764" w:rsidRPr="00656764">
        <w:rPr>
          <w:noProof/>
        </w:rPr>
        <w:t>[131]</w:t>
      </w:r>
      <w:r w:rsidR="00777DEC" w:rsidRPr="00013B70">
        <w:fldChar w:fldCharType="end"/>
      </w:r>
      <w:r w:rsidR="00AF476B" w:rsidRPr="00013B70">
        <w:t>.</w:t>
      </w:r>
      <w:r w:rsidR="00777DEC" w:rsidRPr="00013B70">
        <w:t xml:space="preserve"> </w:t>
      </w:r>
      <w:r w:rsidRPr="00013B70">
        <w:t>The author recommends this as a means to understand dopants for improvement in stability.</w:t>
      </w:r>
    </w:p>
    <w:p w14:paraId="5455BDF5" w14:textId="77777777" w:rsidR="004F7257" w:rsidRPr="00013B70" w:rsidRDefault="00974CBF" w:rsidP="00C33574">
      <w:pPr>
        <w:pStyle w:val="Heading3"/>
      </w:pPr>
      <w:bookmarkStart w:id="531" w:name="__oxygen_P_doping_reference_18_"/>
      <w:bookmarkStart w:id="532" w:name="_Toc530166474"/>
      <w:bookmarkStart w:id="533" w:name="_Toc530166609"/>
      <w:bookmarkStart w:id="534" w:name="_Toc530167167"/>
      <w:bookmarkStart w:id="535" w:name="_Toc530167302"/>
      <w:bookmarkStart w:id="536" w:name="_Toc4264528"/>
      <w:bookmarkEnd w:id="531"/>
      <w:r w:rsidRPr="00013B70">
        <w:t>Oxygen P doping</w:t>
      </w:r>
      <w:bookmarkEnd w:id="532"/>
      <w:bookmarkEnd w:id="533"/>
      <w:bookmarkEnd w:id="534"/>
      <w:bookmarkEnd w:id="535"/>
      <w:bookmarkEnd w:id="536"/>
    </w:p>
    <w:p w14:paraId="7865520B" w14:textId="77777777" w:rsidR="00E533EB" w:rsidRPr="00013B70" w:rsidRDefault="00974CBF" w:rsidP="00D65B28">
      <w:r w:rsidRPr="00013B70">
        <w:t xml:space="preserve">Perovskite solar modules </w:t>
      </w:r>
      <w:r w:rsidR="00DF54A5" w:rsidRPr="00013B70">
        <w:t>demonstrate</w:t>
      </w:r>
      <w:r w:rsidR="00053B67" w:rsidRPr="00013B70">
        <w:t>d</w:t>
      </w:r>
      <w:r w:rsidR="00DF54A5" w:rsidRPr="00013B70">
        <w:t xml:space="preserve"> </w:t>
      </w:r>
      <w:r w:rsidRPr="00013B70">
        <w:t xml:space="preserve">1200 </w:t>
      </w:r>
      <w:r w:rsidR="00107230" w:rsidRPr="00013B70">
        <w:t>h</w:t>
      </w:r>
      <w:r w:rsidRPr="00013B70">
        <w:t xml:space="preserve"> of stability in the dark in a dry box </w:t>
      </w:r>
      <w:r w:rsidR="00053B67" w:rsidRPr="00013B70">
        <w:t>during a</w:t>
      </w:r>
      <w:r w:rsidRPr="00013B70">
        <w:t xml:space="preserve"> test </w:t>
      </w:r>
      <w:r w:rsidR="00053B67" w:rsidRPr="00013B70">
        <w:t xml:space="preserve">of </w:t>
      </w:r>
      <w:r w:rsidR="00DF54A5" w:rsidRPr="00013B70">
        <w:t xml:space="preserve">their </w:t>
      </w:r>
      <w:r w:rsidRPr="00013B70">
        <w:t>shelf life</w:t>
      </w:r>
      <w:r w:rsidR="00665266" w:rsidRPr="00013B70">
        <w:t>; the devices</w:t>
      </w:r>
      <w:r w:rsidR="00FA66F5" w:rsidRPr="00013B70">
        <w:t xml:space="preserve"> </w:t>
      </w:r>
      <w:r w:rsidR="00CF0780" w:rsidRPr="00013B70">
        <w:t xml:space="preserve">had </w:t>
      </w:r>
      <w:r w:rsidRPr="00013B70">
        <w:t xml:space="preserve">very low </w:t>
      </w:r>
      <w:r w:rsidR="00943AA6" w:rsidRPr="00013B70">
        <w:t>hysteresis</w:t>
      </w:r>
      <w:r w:rsidRPr="00013B70">
        <w:t xml:space="preserve"> </w:t>
      </w:r>
      <w:r w:rsidR="00DF54A5" w:rsidRPr="00013B70">
        <w:t xml:space="preserve">with </w:t>
      </w:r>
      <w:r w:rsidRPr="00013B70">
        <w:t>an initial 3.45% efficiency</w:t>
      </w:r>
      <w:r w:rsidR="00E45D98" w:rsidRPr="00013B70">
        <w:t>,</w:t>
      </w:r>
      <w:r w:rsidRPr="00013B70">
        <w:t xml:space="preserve"> increas</w:t>
      </w:r>
      <w:r w:rsidR="00053B67" w:rsidRPr="00013B70">
        <w:t>ing</w:t>
      </w:r>
      <w:r w:rsidRPr="00013B70">
        <w:t xml:space="preserve"> to about 5.25% after 144 </w:t>
      </w:r>
      <w:r w:rsidR="00107230" w:rsidRPr="00013B70">
        <w:t>h</w:t>
      </w:r>
      <w:r w:rsidRPr="00013B70">
        <w:t xml:space="preserve"> due to oxygen p-doping (positive charge) of the P3HT HTM</w:t>
      </w:r>
      <w:r w:rsidR="00E5571C" w:rsidRPr="00013B70">
        <w:t>;</w:t>
      </w:r>
      <w:r w:rsidRPr="00013B70">
        <w:t xml:space="preserve"> </w:t>
      </w:r>
      <w:r w:rsidR="00A323F4" w:rsidRPr="00013B70">
        <w:t xml:space="preserve">following this, investigators </w:t>
      </w:r>
      <w:r w:rsidRPr="00013B70">
        <w:t>sealed the modules with cyanoacrylate glue</w:t>
      </w:r>
      <w:r w:rsidR="00E5571C" w:rsidRPr="00013B70">
        <w:t>,</w:t>
      </w:r>
      <w:r w:rsidR="00E76690" w:rsidRPr="00013B70">
        <w:t xml:space="preserve"> </w:t>
      </w:r>
      <w:r w:rsidR="00A323F4" w:rsidRPr="00013B70">
        <w:t>which led to</w:t>
      </w:r>
      <w:r w:rsidRPr="00013B70">
        <w:t xml:space="preserve"> the efficiency </w:t>
      </w:r>
      <w:r w:rsidR="00A323F4" w:rsidRPr="00013B70">
        <w:t xml:space="preserve">decaying </w:t>
      </w:r>
      <w:r w:rsidRPr="00013B70">
        <w:t>to 4.96%</w:t>
      </w:r>
      <w:r w:rsidR="00A323F4" w:rsidRPr="00013B70">
        <w:t>;</w:t>
      </w:r>
      <w:r w:rsidR="000D698C" w:rsidRPr="00013B70">
        <w:t xml:space="preserve"> </w:t>
      </w:r>
      <w:r w:rsidR="00053B67" w:rsidRPr="00013B70">
        <w:t xml:space="preserve">at </w:t>
      </w:r>
      <w:r w:rsidRPr="00013B70">
        <w:t xml:space="preserve">300 </w:t>
      </w:r>
      <w:r w:rsidR="00107230" w:rsidRPr="00013B70">
        <w:t>h</w:t>
      </w:r>
      <w:r w:rsidRPr="00013B70">
        <w:t xml:space="preserve"> a reduction was shown in the </w:t>
      </w:r>
      <w:r w:rsidR="00B3468E" w:rsidRPr="00013B70">
        <w:rPr>
          <w:i/>
        </w:rPr>
        <w:t>J</w:t>
      </w:r>
      <w:r w:rsidR="00B3468E" w:rsidRPr="00013B70">
        <w:rPr>
          <w:vertAlign w:val="subscript"/>
        </w:rPr>
        <w:t>sc</w:t>
      </w:r>
      <w:r w:rsidRPr="00013B70">
        <w:t xml:space="preserve"> from 9.8 to 8.9 mA cm</w:t>
      </w:r>
      <w:r w:rsidRPr="00013B70">
        <w:rPr>
          <w:vertAlign w:val="superscript"/>
        </w:rPr>
        <w:t>-2</w:t>
      </w:r>
      <w:r w:rsidRPr="00013B70">
        <w:t xml:space="preserve"> due to possible de</w:t>
      </w:r>
      <w:r w:rsidR="00842F87">
        <w:t>-</w:t>
      </w:r>
      <w:r w:rsidRPr="00013B70">
        <w:t>doping and a</w:t>
      </w:r>
      <w:r w:rsidR="00053B67" w:rsidRPr="00013B70">
        <w:t>fter a</w:t>
      </w:r>
      <w:r w:rsidRPr="00013B70">
        <w:t xml:space="preserve"> further 970 </w:t>
      </w:r>
      <w:r w:rsidR="00107230" w:rsidRPr="00013B70">
        <w:t>h</w:t>
      </w:r>
      <w:r w:rsidRPr="00013B70">
        <w:t xml:space="preserve"> a </w:t>
      </w:r>
      <w:r w:rsidR="0089158D" w:rsidRPr="00013B70">
        <w:t>decrease</w:t>
      </w:r>
      <w:r w:rsidRPr="00013B70">
        <w:t xml:space="preserve"> from 4.4 to 4.3% efficiency. </w:t>
      </w:r>
    </w:p>
    <w:p w14:paraId="62095B5E" w14:textId="5D62AA22" w:rsidR="004F7257" w:rsidRPr="00013B70" w:rsidRDefault="008253D2" w:rsidP="00D65B28">
      <w:pPr>
        <w:rPr>
          <w:rFonts w:eastAsia="Calibri"/>
        </w:rPr>
      </w:pPr>
      <w:r w:rsidRPr="00013B70">
        <w:t>Analysing its</w:t>
      </w:r>
      <w:r w:rsidR="00974CBF" w:rsidRPr="00013B70">
        <w:t xml:space="preserve"> </w:t>
      </w:r>
      <w:r w:rsidRPr="00013B70">
        <w:t>current</w:t>
      </w:r>
      <w:r w:rsidR="0015775D" w:rsidRPr="00013B70">
        <w:t>-</w:t>
      </w:r>
      <w:r w:rsidR="001A6EA0" w:rsidRPr="00013B70">
        <w:t>voltage/</w:t>
      </w:r>
      <w:r w:rsidRPr="00013B70">
        <w:t>current-</w:t>
      </w:r>
      <w:r w:rsidR="001A6EA0" w:rsidRPr="00013B70">
        <w:t>density voltage (</w:t>
      </w:r>
      <w:r w:rsidR="00054C0F" w:rsidRPr="00013B70">
        <w:rPr>
          <w:i/>
        </w:rPr>
        <w:t>IV</w:t>
      </w:r>
      <w:r w:rsidR="001A6EA0" w:rsidRPr="00013B70">
        <w:t>/</w:t>
      </w:r>
      <w:r w:rsidR="00054C0F" w:rsidRPr="00013B70">
        <w:rPr>
          <w:i/>
        </w:rPr>
        <w:t>JV</w:t>
      </w:r>
      <w:r w:rsidR="001A6EA0" w:rsidRPr="00013B70">
        <w:t xml:space="preserve">) </w:t>
      </w:r>
      <w:r w:rsidR="00974CBF" w:rsidRPr="00013B70">
        <w:t>scan with a delay time of 250</w:t>
      </w:r>
      <w:r w:rsidR="00053B67" w:rsidRPr="00013B70">
        <w:t xml:space="preserve"> </w:t>
      </w:r>
      <w:r w:rsidR="000F5E09" w:rsidRPr="00013B70">
        <w:t>Ms</w:t>
      </w:r>
      <w:r w:rsidR="00974CBF" w:rsidRPr="00013B70">
        <w:t xml:space="preserve"> and at 80</w:t>
      </w:r>
      <w:r w:rsidR="00763E38" w:rsidRPr="00013B70">
        <w:t xml:space="preserve"> </w:t>
      </w:r>
      <w:r w:rsidR="00974CBF" w:rsidRPr="00013B70">
        <w:t xml:space="preserve">mV/s showed extremely minimal </w:t>
      </w:r>
      <w:r w:rsidR="00943AA6" w:rsidRPr="00013B70">
        <w:t>hysteresis</w:t>
      </w:r>
      <w:r w:rsidR="00974CBF" w:rsidRPr="00013B70">
        <w:t xml:space="preserve">. Further testing comparing </w:t>
      </w:r>
      <w:r w:rsidR="00D964D4" w:rsidRPr="00013B70">
        <w:t>Spiro-MeOTAD</w:t>
      </w:r>
      <w:r w:rsidR="00557CD7" w:rsidRPr="00013B70">
        <w:t xml:space="preserve"> and P3HT (</w:t>
      </w:r>
      <w:r w:rsidR="00107230" w:rsidRPr="00013B70">
        <w:t>&gt;</w:t>
      </w:r>
      <w:r w:rsidR="00557CD7" w:rsidRPr="00013B70">
        <w:t xml:space="preserve">350 </w:t>
      </w:r>
      <w:r w:rsidR="00107230" w:rsidRPr="00013B70">
        <w:t>h</w:t>
      </w:r>
      <w:r w:rsidR="002E3053" w:rsidRPr="00013B70">
        <w:t xml:space="preserve">, </w:t>
      </w:r>
      <w:r w:rsidR="00B11F04" w:rsidRPr="00013B70">
        <w:t>1</w:t>
      </w:r>
      <w:r w:rsidR="006E4ECE" w:rsidRPr="00013B70">
        <w:t xml:space="preserve"> </w:t>
      </w:r>
      <w:r w:rsidR="002E3053" w:rsidRPr="00013B70">
        <w:t>s</w:t>
      </w:r>
      <w:r w:rsidR="00974CBF" w:rsidRPr="00013B70">
        <w:t>un</w:t>
      </w:r>
      <w:r w:rsidR="00E109F0" w:rsidRPr="00013B70">
        <w:t>/</w:t>
      </w:r>
      <w:r w:rsidR="002E3053" w:rsidRPr="00013B70">
        <w:t>d</w:t>
      </w:r>
      <w:r w:rsidR="00974CBF" w:rsidRPr="00013B70">
        <w:t>ry box</w:t>
      </w:r>
      <w:r w:rsidR="00E109F0" w:rsidRPr="00013B70">
        <w:t>/</w:t>
      </w:r>
      <w:r w:rsidR="00974CBF" w:rsidRPr="00013B70">
        <w:t>40</w:t>
      </w:r>
      <w:r w:rsidR="00E109F0" w:rsidRPr="00013B70">
        <w:t>°C</w:t>
      </w:r>
      <w:r w:rsidR="00974CBF" w:rsidRPr="00013B70">
        <w:t xml:space="preserve">) </w:t>
      </w:r>
      <w:r w:rsidR="0030025D" w:rsidRPr="00013B70">
        <w:t xml:space="preserve">resulted in </w:t>
      </w:r>
      <w:r w:rsidR="00974CBF" w:rsidRPr="00013B70">
        <w:t xml:space="preserve">efficiency reduction by 55% in the first 100 </w:t>
      </w:r>
      <w:r w:rsidR="00107230" w:rsidRPr="00013B70">
        <w:t>h</w:t>
      </w:r>
      <w:r w:rsidR="00974CBF" w:rsidRPr="00013B70">
        <w:t xml:space="preserve"> with </w:t>
      </w:r>
      <w:r w:rsidR="00D964D4" w:rsidRPr="00013B70">
        <w:t>Spiro-MeOTAD</w:t>
      </w:r>
      <w:r w:rsidR="00974CBF" w:rsidRPr="00013B70">
        <w:t xml:space="preserve">, </w:t>
      </w:r>
      <w:r w:rsidR="00E263BB" w:rsidRPr="00013B70">
        <w:t xml:space="preserve">and 75% with </w:t>
      </w:r>
      <w:r w:rsidR="000F5E09" w:rsidRPr="00013B70">
        <w:t xml:space="preserve">P3HT. </w:t>
      </w:r>
      <w:r w:rsidR="00D964D4" w:rsidRPr="00013B70">
        <w:t>Spiro-MeOTAD</w:t>
      </w:r>
      <w:r w:rsidR="00FF078D" w:rsidRPr="00013B70">
        <w:t xml:space="preserve"> continued at 55</w:t>
      </w:r>
      <w:r w:rsidR="00C9341A" w:rsidRPr="00013B70">
        <w:t>-</w:t>
      </w:r>
      <w:r w:rsidR="00974CBF" w:rsidRPr="00013B70">
        <w:t xml:space="preserve"> 60% of the original normalized efficiency for a further 250 </w:t>
      </w:r>
      <w:r w:rsidR="00107230" w:rsidRPr="00013B70">
        <w:t>h</w:t>
      </w:r>
      <w:r w:rsidR="00974CBF" w:rsidRPr="00013B70">
        <w:t xml:space="preserve"> </w:t>
      </w:r>
      <w:r w:rsidR="00E056A5" w:rsidRPr="00013B70">
        <w:fldChar w:fldCharType="begin" w:fldLock="1"/>
      </w:r>
      <w:r w:rsidR="00656764">
        <w:instrText>ADDIN CSL_CITATION {"citationItems":[{"id":"ITEM-1","itemData":{"DOI":"10.1109/NANO.2014.6968015","ISBN":"978-1-4799-5622-7","abstract":"In this work we exploit the use of a new promising class of light harvesting materials, namely the hybrid organic halide perovskites (CH3NH3PbI3-xClx), for the fabrication of mesoscopic perovskite solar cells and series-connected monolithic perovskite module. To achieve this goal, important innovative procedures were implemented in order to define a reproducible fabrication path applicable also to large area devices. Small area solar cells were fabricated with both Spiro-OMeTAD and the P3HT polymer as Hole Transporting Material (HTM) both showing a Power Conversion Efficiency (PCE) up to 10.5%. First attempts to scale up the size of the cell to a module size shown a PCE of 5.1% on an active area of 13.44cm2. In order to improve the efficiency of the module, we developed a new Laser assisted patterning of the perovskite/compact layers together with an optimized perovskite deposition in controlled atmosphere. This allowed us to improve the module PCE up to 7.3% which represent the state of art efficiency for a perovskite module. A promising long-term stability was obtained for the module with Spiro-OMeTAD as HTM. Supporting simulations of Mesoscopic Perovskite Solar Cells were obtained by using the multiscale device simulator TiberCAD.","author":[{"dropping-particle":"","family":"Carlo","given":"A.","non-dropping-particle":"Di","parse-names":false,"suffix":""},{"dropping-particle":"","family":"Matteocci","given":"F.","non-dropping-particle":"","parse-names":false,"suffix":""},{"dropping-particle":"","family":"Razza","given":"S.","non-dropping-particle":"","parse-names":false,"suffix":""},{"dropping-particle":"","family":"Mincuzzi","given":"M.","non-dropping-particle":"","parse-names":false,"suffix":""},{"dropping-particle":"","family":"Giacomo","given":"F.","non-dropping-particle":"Di","parse-names":false,"suffix":""},{"dropping-particle":"","family":"Casaluci","given":"S.","non-dropping-particle":"","parse-names":false,"suffix":""},{"dropping-particle":"","family":"Gentilini","given":"D.","non-dropping-particle":"","parse-names":false,"suffix":""},{"dropping-particle":"","family":"Brown","given":"T. M.","non-dropping-particle":"","parse-names":false,"suffix":""},{"dropping-particle":"","family":"Reale","given":"A.","non-dropping-particle":"","parse-names":false,"suffix":""},{"dropping-particle":"","family":"Brunetti","given":"F.","non-dropping-particle":"","parse-names":false,"suffix":""},{"dropping-particle":"","family":"D'Epifanio","given":"A.","non-dropping-particle":"","parse-names":false,"suffix":""},{"dropping-particle":"","family":"Licoccia","given":"S.","non-dropping-particle":"","parse-names":false,"suffix":""}],"container-title":"14th IEEE International Conference on Nanotechnology","id":"ITEM-1","issued":{"date-parts":[["2014","8"]]},"note":"From Duplicate 1 (Mesoscopic perovskite solar cells and modules - Carlo, A Di; Matteocci, F.; Razza, S.; Mincuzzi, M.; Giacomo, F Di; Casaluci, S.; Brown, T. M.; Reale, A.; Brunetti, F.; Epifanio, A D; Licoccia, S.; Di Carlo, A.; Matteocci, F.; Razza, S.; Mincuzzi, M.; Di Giacomo, F.; Casaluci, S.; Gentilini, D.; Brown, T. M.; Reale, A.; Brunetti, F.; D'Epifanio, A.; Licoccia, S.)\n\nFrom Duplicate 1 (Mesoscopic perovskite solar cells and modules - Di Carlo, a.; Matteocci, F.; Razza, S.; Mincuzzi, M.; Di Giacomo, F.; Casaluci, S.; Gentilini, D.; Brown, T. M.; Reale, a.; Brunetti, F.; D'Epifanio, a.; Licoccia, S.)\n\nID: 1\n\nFrom Duplicate 2 (Mesoscopic perovskite solar cells and modules - Di Carlo, a.; Matteocci, F.; Razza, S.; Mincuzzi, M.; Di Giacomo, F.; Casaluci, S.; Gentilini, D.; Brown, T. M.; Reale, a.; Brunetti, F.; D'Epifanio, a.; Licoccia, S.)\n\nID: 1","page":"70-74","publisher":"IEEE","title":"Mesoscopic perovskite solar cells and modules","type":"paper-conference"},"uris":["http://www.mendeley.com/documents/?uuid=f636ff9f-6975-41df-a741-3aaf293a4f7b"]}],"mendeley":{"formattedCitation":"[132]","plainTextFormattedCitation":"[132]","previouslyFormattedCitation":"[133]"},"properties":{"noteIndex":0},"schema":"https://github.com/citation-style-language/schema/raw/master/csl-citation.json"}</w:instrText>
      </w:r>
      <w:r w:rsidR="00E056A5" w:rsidRPr="00013B70">
        <w:fldChar w:fldCharType="separate"/>
      </w:r>
      <w:r w:rsidR="00656764" w:rsidRPr="00656764">
        <w:rPr>
          <w:noProof/>
        </w:rPr>
        <w:t>[132]</w:t>
      </w:r>
      <w:r w:rsidR="00E056A5" w:rsidRPr="00013B70">
        <w:fldChar w:fldCharType="end"/>
      </w:r>
      <w:r w:rsidR="00CD681A" w:rsidRPr="00013B70">
        <w:t xml:space="preserve"> </w:t>
      </w:r>
      <w:r w:rsidR="005A0CAB" w:rsidRPr="00013B70">
        <w:t>(s</w:t>
      </w:r>
      <w:r w:rsidR="00CD681A" w:rsidRPr="00013B70">
        <w:t xml:space="preserve">ee </w:t>
      </w:r>
      <w:bookmarkStart w:id="537" w:name="_PH3T_doped_graphdiyne__155_"/>
      <w:bookmarkEnd w:id="537"/>
      <w:r w:rsidR="00F056D8" w:rsidRPr="00013B70">
        <w:t>section</w:t>
      </w:r>
      <w:r w:rsidR="00CD681A" w:rsidRPr="00013B70">
        <w:t xml:space="preserve"> </w:t>
      </w:r>
      <w:r w:rsidR="00CD681A" w:rsidRPr="00013B70">
        <w:fldChar w:fldCharType="begin"/>
      </w:r>
      <w:r w:rsidR="00CD681A" w:rsidRPr="00013B70">
        <w:instrText xml:space="preserve"> REF _Ref474954877 \r \h </w:instrText>
      </w:r>
      <w:r w:rsidR="00CD681A" w:rsidRPr="00013B70">
        <w:fldChar w:fldCharType="separate"/>
      </w:r>
      <w:r w:rsidR="009B4740">
        <w:t>9.3.1</w:t>
      </w:r>
      <w:r w:rsidR="00CD681A" w:rsidRPr="00013B70">
        <w:fldChar w:fldCharType="end"/>
      </w:r>
      <w:r w:rsidR="00CD681A" w:rsidRPr="00013B70">
        <w:t xml:space="preserve"> </w:t>
      </w:r>
      <w:r w:rsidR="001D5923" w:rsidRPr="00013B70">
        <w:t xml:space="preserve">for further information on this </w:t>
      </w:r>
      <w:r w:rsidR="00053B67" w:rsidRPr="00013B70">
        <w:t>reference</w:t>
      </w:r>
      <w:r w:rsidR="005A0CAB" w:rsidRPr="00013B70">
        <w:t>)</w:t>
      </w:r>
      <w:r w:rsidR="001D5923" w:rsidRPr="00013B70">
        <w:t>.</w:t>
      </w:r>
    </w:p>
    <w:p w14:paraId="1C030A3B" w14:textId="77777777" w:rsidR="00E619A3" w:rsidRPr="00013B70" w:rsidRDefault="00172747" w:rsidP="0099372A">
      <w:pPr>
        <w:pStyle w:val="Heading2"/>
      </w:pPr>
      <w:bookmarkStart w:id="538" w:name="_Toc530166475"/>
      <w:bookmarkStart w:id="539" w:name="_Toc530166610"/>
      <w:bookmarkStart w:id="540" w:name="_Toc530167168"/>
      <w:bookmarkStart w:id="541" w:name="_Toc530167303"/>
      <w:bookmarkStart w:id="542" w:name="_Toc4264529"/>
      <w:r w:rsidRPr="00013B70">
        <w:lastRenderedPageBreak/>
        <w:t>Other methods of r</w:t>
      </w:r>
      <w:r w:rsidR="00974CBF" w:rsidRPr="00013B70">
        <w:t xml:space="preserve">educing </w:t>
      </w:r>
      <w:r w:rsidRPr="00013B70">
        <w:t>h</w:t>
      </w:r>
      <w:r w:rsidR="00943AA6" w:rsidRPr="00013B70">
        <w:t>ysteresis</w:t>
      </w:r>
      <w:bookmarkEnd w:id="538"/>
      <w:bookmarkEnd w:id="539"/>
      <w:bookmarkEnd w:id="540"/>
      <w:bookmarkEnd w:id="541"/>
      <w:bookmarkEnd w:id="542"/>
    </w:p>
    <w:p w14:paraId="3BAC2E2F" w14:textId="77777777" w:rsidR="009B702B" w:rsidRPr="00013B70" w:rsidRDefault="00172747" w:rsidP="00C33574">
      <w:pPr>
        <w:pStyle w:val="Heading3"/>
      </w:pPr>
      <w:bookmarkStart w:id="543" w:name="__137__to_avoid_to_really_slowly"/>
      <w:bookmarkStart w:id="544" w:name="_Toc530166476"/>
      <w:bookmarkStart w:id="545" w:name="_Toc530166611"/>
      <w:bookmarkStart w:id="546" w:name="_Toc530167169"/>
      <w:bookmarkStart w:id="547" w:name="_Toc530167304"/>
      <w:bookmarkStart w:id="548" w:name="_Toc4264530"/>
      <w:bookmarkEnd w:id="543"/>
      <w:r w:rsidRPr="00013B70">
        <w:t xml:space="preserve">Comparison of mesoporous and planar </w:t>
      </w:r>
      <w:r w:rsidR="00754FE2" w:rsidRPr="00013B70">
        <w:t>PSC</w:t>
      </w:r>
      <w:r w:rsidRPr="00013B70">
        <w:t xml:space="preserve"> S</w:t>
      </w:r>
      <w:r w:rsidR="00974CBF" w:rsidRPr="00013B70">
        <w:t>tructures</w:t>
      </w:r>
      <w:bookmarkEnd w:id="544"/>
      <w:bookmarkEnd w:id="545"/>
      <w:bookmarkEnd w:id="546"/>
      <w:bookmarkEnd w:id="547"/>
      <w:bookmarkEnd w:id="548"/>
    </w:p>
    <w:p w14:paraId="5774961E" w14:textId="1E58C038" w:rsidR="00E533EB" w:rsidRPr="00013B70" w:rsidRDefault="00974CBF" w:rsidP="00D65B28">
      <w:r w:rsidRPr="00013B70">
        <w:t xml:space="preserve">Another study </w:t>
      </w:r>
      <w:r w:rsidR="00E872FF" w:rsidRPr="00013B70">
        <w:t>comparing planar and mesoporous structures</w:t>
      </w:r>
      <w:r w:rsidR="0096048E" w:rsidRPr="00013B70">
        <w:t xml:space="preserve"> </w:t>
      </w:r>
      <w:r w:rsidRPr="00013B70">
        <w:t>using a modified vapour assisted solution process</w:t>
      </w:r>
      <w:r w:rsidR="004E3901" w:rsidRPr="00013B70">
        <w:t>,</w:t>
      </w:r>
      <w:r w:rsidRPr="00013B70">
        <w:t xml:space="preserve"> to create a fully covered perovskite surface with microscale grain size, showed that the ferroelectric polarization of the dipoles in the perovskite is related to </w:t>
      </w:r>
      <w:r w:rsidR="00943AA6" w:rsidRPr="00013B70">
        <w:t>hysteresis</w:t>
      </w:r>
      <w:r w:rsidRPr="00013B70">
        <w:t xml:space="preserve"> </w:t>
      </w:r>
      <w:r w:rsidR="00E056A5" w:rsidRPr="00013B70">
        <w:fldChar w:fldCharType="begin" w:fldLock="1"/>
      </w:r>
      <w:r w:rsidR="00656764">
        <w:instrText>ADDIN CSL_CITATION {"citationItems":[{"id":"ITEM-1","itemData":{"DOI":"10.1021/acsami.5b00375","ISBN":"1944-8244","ISSN":"1944-8244","PMID":"25860158","abstract":"Recently, the organic-inorganic hybrid perovskite solar cells exhibit rapidly rising efficiencies, while anomalous hysteresis in perovskite solar cells remains unsolvable. Herein, a high quality perovskite thin film is prepared by a modified vapor-assisted solution process (VASP), which is, a simple but well controllable method proven to be capable of producing a thin film with full surface coverage and grain size up to micrometers. The as-fabricated perovskite solar cell has efficiency as high as 10.2 %. The hysteresis effects of both planar and mesoscopic TiO2-based perovskite solar cells have been comprehensively studied upon illumination. The results demonstrate that mesoporous-based perovskite cells combined with remarkable grain size are subject to alleviate the hysteresis effects in comparison to the planar cells. Likewise, mesoscopic TiO2-based perovskite cells perform independently of illumination and bias conditions prior to the measurements, whereas the planar cells display a reversible behavior of illumination and applied bias-dependent I-V curves. The present study would refer strip road for the stability study of the perovskite solar cells.","author":[{"dropping-particle":"","family":"Liu","given":"Chong","non-dropping-particle":"","parse-names":false,"suffix":""},{"dropping-particle":"","family":"Fan","given":"Jiandong","non-dropping-particle":"","parse-names":false,"suffix":""},{"dropping-particle":"","family":"Zhang","given":"Xing","non-dropping-particle":"","parse-names":false,"suffix":""},{"dropping-particle":"","family":"Shen","given":"Yanjiao","non-dropping-particle":"","parse-names":false,"suffix":""},{"dropping-particle":"","family":"Yang","given":"Lin","non-dropping-particle":"","parse-names":false,"suffix":""},{"dropping-particle":"","family":"Mai","given":"Yaohua","non-dropping-particle":"","parse-names":false,"suffix":""}],"container-title":"ACS Applied Materials &amp; Interfaces","id":"ITEM-1","issue":"17","issued":{"date-parts":[["2015","5","6"]]},"note":"doi: 10.1021/acsami.5b00375","page":"9066-9071","publisher":"American Chemical Society","title":"Hysteretic Behavior upon Light Soaking in Perovskite Solar Cells Prepared via Modified Vapor-Assisted Solution Process","type":"article-journal","volume":"7"},"uris":["http://www.mendeley.com/documents/?uuid=75664729-a930-4c8e-a373-37a610516008"]}],"mendeley":{"formattedCitation":"[133]","plainTextFormattedCitation":"[133]","previouslyFormattedCitation":"[134]"},"properties":{"noteIndex":0},"schema":"https://github.com/citation-style-language/schema/raw/master/csl-citation.json"}</w:instrText>
      </w:r>
      <w:r w:rsidR="00E056A5" w:rsidRPr="00013B70">
        <w:fldChar w:fldCharType="separate"/>
      </w:r>
      <w:r w:rsidR="00656764" w:rsidRPr="00656764">
        <w:rPr>
          <w:noProof/>
        </w:rPr>
        <w:t>[133]</w:t>
      </w:r>
      <w:r w:rsidR="00E056A5" w:rsidRPr="00013B70">
        <w:fldChar w:fldCharType="end"/>
      </w:r>
      <w:r w:rsidRPr="00013B70">
        <w:t>.</w:t>
      </w:r>
    </w:p>
    <w:p w14:paraId="2EAFDCF5" w14:textId="77777777" w:rsidR="004A4A31" w:rsidRPr="00013B70" w:rsidRDefault="00974CBF" w:rsidP="00D65B28">
      <w:r w:rsidRPr="00013B70">
        <w:t>Furthermore</w:t>
      </w:r>
      <w:r w:rsidR="00424419" w:rsidRPr="00013B70">
        <w:t>,</w:t>
      </w:r>
      <w:r w:rsidRPr="00013B70">
        <w:t xml:space="preserve"> </w:t>
      </w:r>
      <w:r w:rsidR="00424419" w:rsidRPr="00013B70">
        <w:t xml:space="preserve">investigators </w:t>
      </w:r>
      <w:r w:rsidRPr="00013B70">
        <w:t xml:space="preserve">found that light soaking affects the planar structures whereas mesoporous structures showed little </w:t>
      </w:r>
      <w:r w:rsidR="00A879F8" w:rsidRPr="00013B70">
        <w:t>or</w:t>
      </w:r>
      <w:r w:rsidRPr="00013B70">
        <w:t xml:space="preserve"> no </w:t>
      </w:r>
      <w:r w:rsidR="00943AA6" w:rsidRPr="00013B70">
        <w:t>hysteresis</w:t>
      </w:r>
      <w:r w:rsidRPr="00013B70">
        <w:t xml:space="preserve"> regardless of light soaking.</w:t>
      </w:r>
    </w:p>
    <w:p w14:paraId="2BBC7799" w14:textId="77777777" w:rsidR="004A4A31" w:rsidRPr="00013B70" w:rsidRDefault="00A223ED" w:rsidP="00D65B28">
      <w:r w:rsidRPr="00013B70">
        <w:rPr>
          <w:noProof/>
        </w:rPr>
        <w:drawing>
          <wp:inline distT="0" distB="0" distL="0" distR="0" wp14:anchorId="158885FE" wp14:editId="31892E00">
            <wp:extent cx="3018155" cy="1863725"/>
            <wp:effectExtent l="19050" t="0" r="0" b="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srcRect/>
                    <a:stretch>
                      <a:fillRect/>
                    </a:stretch>
                  </pic:blipFill>
                  <pic:spPr bwMode="auto">
                    <a:xfrm>
                      <a:off x="0" y="0"/>
                      <a:ext cx="3018155" cy="1863725"/>
                    </a:xfrm>
                    <a:prstGeom prst="rect">
                      <a:avLst/>
                    </a:prstGeom>
                    <a:noFill/>
                    <a:ln w="9525">
                      <a:noFill/>
                      <a:miter lim="800000"/>
                      <a:headEnd/>
                      <a:tailEnd/>
                    </a:ln>
                  </pic:spPr>
                </pic:pic>
              </a:graphicData>
            </a:graphic>
          </wp:inline>
        </w:drawing>
      </w:r>
      <w:r w:rsidRPr="00013B70">
        <w:rPr>
          <w:noProof/>
        </w:rPr>
        <w:drawing>
          <wp:inline distT="0" distB="0" distL="0" distR="0" wp14:anchorId="76B68FD6" wp14:editId="54B8FCC7">
            <wp:extent cx="2178685" cy="1798955"/>
            <wp:effectExtent l="19050" t="0" r="0" b="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srcRect/>
                    <a:stretch>
                      <a:fillRect/>
                    </a:stretch>
                  </pic:blipFill>
                  <pic:spPr bwMode="auto">
                    <a:xfrm>
                      <a:off x="0" y="0"/>
                      <a:ext cx="2178685" cy="1798955"/>
                    </a:xfrm>
                    <a:prstGeom prst="rect">
                      <a:avLst/>
                    </a:prstGeom>
                    <a:noFill/>
                    <a:ln w="9525">
                      <a:noFill/>
                      <a:miter lim="800000"/>
                      <a:headEnd/>
                      <a:tailEnd/>
                    </a:ln>
                  </pic:spPr>
                </pic:pic>
              </a:graphicData>
            </a:graphic>
          </wp:inline>
        </w:drawing>
      </w:r>
    </w:p>
    <w:p w14:paraId="78450531" w14:textId="6B29CF10" w:rsidR="004A4A31" w:rsidRPr="00013B70" w:rsidRDefault="00974CBF" w:rsidP="00676C17">
      <w:pPr>
        <w:pStyle w:val="Figures"/>
      </w:pPr>
      <w:bookmarkStart w:id="549" w:name="_Toc434948712"/>
      <w:r w:rsidRPr="00013B70">
        <w:t xml:space="preserve">Figure </w:t>
      </w:r>
      <w:fldSimple w:instr=" SEQ Figure \* ARABIC ">
        <w:r w:rsidR="009B4740">
          <w:rPr>
            <w:noProof/>
          </w:rPr>
          <w:t>32</w:t>
        </w:r>
      </w:fldSimple>
      <w:r w:rsidRPr="00013B70">
        <w:t>:</w:t>
      </w:r>
      <w:r w:rsidR="001471E1" w:rsidRPr="001471E1">
        <w:t xml:space="preserve"> </w:t>
      </w:r>
      <w:r w:rsidR="001471E1">
        <w:t>Reprinted (adapted) with permission from (</w:t>
      </w:r>
      <w:r w:rsidR="007E5998" w:rsidRPr="007E5998">
        <w:t>ACS Appl. Mater. Interfaces, 2015, 7 (17), pp 9066–9071</w:t>
      </w:r>
      <w:r w:rsidR="001471E1">
        <w:t>). Copyright (2015) American Chemical Society.</w:t>
      </w:r>
      <w:r w:rsidRPr="00013B70">
        <w:t xml:space="preserve"> </w:t>
      </w:r>
      <w:bookmarkStart w:id="550" w:name="_Toc434948749"/>
      <w:r w:rsidRPr="00013B70">
        <w:t xml:space="preserve">Schematic Mechanism illustration of the polarization in (a) planar-structured solar cell and (b) mesoporous-structured solar cell under reverse biases; (c) and (d) are the magnified images of the corresponding regions in (a) and (b) respectively (Left), Influence of solar cell architecture upon current-voltage </w:t>
      </w:r>
      <w:r w:rsidR="00943AA6" w:rsidRPr="00013B70">
        <w:t>hysteresis</w:t>
      </w:r>
      <w:r w:rsidRPr="00013B70">
        <w:t>. Forward bias to short circuit (FB-SC) and short circuit to forward bias (SC-FB) current-voltage curves measured under simulated AM 1.5 100mW cm</w:t>
      </w:r>
      <w:r w:rsidRPr="00013B70">
        <w:rPr>
          <w:vertAlign w:val="superscript"/>
        </w:rPr>
        <w:t>-2</w:t>
      </w:r>
      <w:r w:rsidRPr="00013B70">
        <w:t>sunlight for (a) solution-processed planar-structure-structured TiO</w:t>
      </w:r>
      <w:r w:rsidRPr="00013B70">
        <w:rPr>
          <w:vertAlign w:val="subscript"/>
        </w:rPr>
        <w:t>2</w:t>
      </w:r>
      <w:r w:rsidRPr="00013B70">
        <w:t>-based solar cell, (b) solution-processed mesoscopic TiO</w:t>
      </w:r>
      <w:r w:rsidRPr="00013B70">
        <w:rPr>
          <w:vertAlign w:val="subscript"/>
        </w:rPr>
        <w:t>2</w:t>
      </w:r>
      <w:r w:rsidRPr="00013B70">
        <w:t>-based solar cell, (c) vapour-assisted planar-structured TiO</w:t>
      </w:r>
      <w:r w:rsidRPr="00013B70">
        <w:rPr>
          <w:vertAlign w:val="subscript"/>
        </w:rPr>
        <w:t>2</w:t>
      </w:r>
      <w:r w:rsidRPr="00013B70">
        <w:t>-based solar cell, and (d) vapour-assisted mesoscopic TiO</w:t>
      </w:r>
      <w:r w:rsidRPr="00013B70">
        <w:rPr>
          <w:vertAlign w:val="subscript"/>
        </w:rPr>
        <w:t>2</w:t>
      </w:r>
      <w:r w:rsidRPr="00013B70">
        <w:t xml:space="preserve">-based solar cell (right). Images and captions </w:t>
      </w:r>
      <w:r w:rsidR="00670FC0" w:rsidRPr="00013B70">
        <w:t>(</w:t>
      </w:r>
      <w:r w:rsidR="002119D4">
        <w:t>reproduced</w:t>
      </w:r>
      <w:r w:rsidR="00670FC0" w:rsidRPr="00013B70">
        <w:t xml:space="preserve"> with permission from Ref. </w:t>
      </w:r>
      <w:r w:rsidR="00E056A5" w:rsidRPr="00013B70">
        <w:fldChar w:fldCharType="begin" w:fldLock="1"/>
      </w:r>
      <w:r w:rsidR="00656764">
        <w:instrText>ADDIN CSL_CITATION {"citationItems":[{"id":"ITEM-1","itemData":{"DOI":"10.1021/acsami.5b00375","ISBN":"1944-8244","ISSN":"1944-8244","PMID":"25860158","abstract":"Recently, the organic-inorganic hybrid perovskite solar cells exhibit rapidly rising efficiencies, while anomalous hysteresis in perovskite solar cells remains unsolvable. Herein, a high quality perovskite thin film is prepared by a modified vapor-assisted solution process (VASP), which is, a simple but well controllable method proven to be capable of producing a thin film with full surface coverage and grain size up to micrometers. The as-fabricated perovskite solar cell has efficiency as high as 10.2 %. The hysteresis effects of both planar and mesoscopic TiO2-based perovskite solar cells have been comprehensively studied upon illumination. The results demonstrate that mesoporous-based perovskite cells combined with remarkable grain size are subject to alleviate the hysteresis effects in comparison to the planar cells. Likewise, mesoscopic TiO2-based perovskite cells perform independently of illumination and bias conditions prior to the measurements, whereas the planar cells display a reversible behavior of illumination and applied bias-dependent I-V curves. The present study would refer strip road for the stability study of the perovskite solar cells.","author":[{"dropping-particle":"","family":"Liu","given":"Chong","non-dropping-particle":"","parse-names":false,"suffix":""},{"dropping-particle":"","family":"Fan","given":"Jiandong","non-dropping-particle":"","parse-names":false,"suffix":""},{"dropping-particle":"","family":"Zhang","given":"Xing","non-dropping-particle":"","parse-names":false,"suffix":""},{"dropping-particle":"","family":"Shen","given":"Yanjiao","non-dropping-particle":"","parse-names":false,"suffix":""},{"dropping-particle":"","family":"Yang","given":"Lin","non-dropping-particle":"","parse-names":false,"suffix":""},{"dropping-particle":"","family":"Mai","given":"Yaohua","non-dropping-particle":"","parse-names":false,"suffix":""}],"container-title":"ACS Applied Materials &amp; Interfaces","id":"ITEM-1","issue":"17","issued":{"date-parts":[["2015","5","6"]]},"note":"doi: 10.1021/acsami.5b00375","page":"9066-9071","publisher":"American Chemical Society","title":"Hysteretic Behavior upon Light Soaking in Perovskite Solar Cells Prepared via Modified Vapor-Assisted Solution Process","type":"article-journal","volume":"7"},"uris":["http://www.mendeley.com/documents/?uuid=75664729-a930-4c8e-a373-37a610516008"]}],"mendeley":{"formattedCitation":"[133]","plainTextFormattedCitation":"[133]","previouslyFormattedCitation":"[134]"},"properties":{"noteIndex":0},"schema":"https://github.com/citation-style-language/schema/raw/master/csl-citation.json"}</w:instrText>
      </w:r>
      <w:r w:rsidR="00E056A5" w:rsidRPr="00013B70">
        <w:fldChar w:fldCharType="separate"/>
      </w:r>
      <w:r w:rsidR="00656764" w:rsidRPr="00656764">
        <w:rPr>
          <w:i w:val="0"/>
          <w:noProof/>
        </w:rPr>
        <w:t>[133]</w:t>
      </w:r>
      <w:r w:rsidR="00E056A5" w:rsidRPr="00013B70">
        <w:fldChar w:fldCharType="end"/>
      </w:r>
      <w:r w:rsidR="00670FC0" w:rsidRPr="00013B70">
        <w:t>)</w:t>
      </w:r>
      <w:r w:rsidRPr="00013B70">
        <w:t>.</w:t>
      </w:r>
      <w:bookmarkEnd w:id="549"/>
      <w:bookmarkEnd w:id="550"/>
      <w:r w:rsidRPr="00013B70">
        <w:t xml:space="preserve"> </w:t>
      </w:r>
    </w:p>
    <w:p w14:paraId="0AE51620" w14:textId="77777777" w:rsidR="009B702B" w:rsidRPr="00013B70" w:rsidRDefault="00974CBF" w:rsidP="00C33574">
      <w:pPr>
        <w:pStyle w:val="Heading3"/>
      </w:pPr>
      <w:bookmarkStart w:id="551" w:name="_Ref476850164"/>
      <w:bookmarkStart w:id="552" w:name="_Toc530166477"/>
      <w:bookmarkStart w:id="553" w:name="_Toc530166612"/>
      <w:bookmarkStart w:id="554" w:name="_Toc530167170"/>
      <w:bookmarkStart w:id="555" w:name="_Toc530167305"/>
      <w:bookmarkStart w:id="556" w:name="_Toc4264531"/>
      <w:r w:rsidRPr="00013B70">
        <w:t xml:space="preserve">HTMs with hydrophilic nature have less </w:t>
      </w:r>
      <w:r w:rsidR="00943AA6" w:rsidRPr="00013B70">
        <w:t>hysteresis</w:t>
      </w:r>
      <w:bookmarkEnd w:id="551"/>
      <w:bookmarkEnd w:id="552"/>
      <w:bookmarkEnd w:id="553"/>
      <w:bookmarkEnd w:id="554"/>
      <w:bookmarkEnd w:id="555"/>
      <w:bookmarkEnd w:id="556"/>
    </w:p>
    <w:p w14:paraId="118E7DB4" w14:textId="25D5C0A0" w:rsidR="00E533EB" w:rsidRPr="00013B70" w:rsidRDefault="00974CBF" w:rsidP="00D65B28">
      <w:r w:rsidRPr="00013B70">
        <w:t xml:space="preserve">What is interesting is that hydrophobic HTMs have shown an increase </w:t>
      </w:r>
      <w:r w:rsidR="00A879F8" w:rsidRPr="00013B70">
        <w:t>in</w:t>
      </w:r>
      <w:r w:rsidRPr="00013B70">
        <w:t xml:space="preserve"> </w:t>
      </w:r>
      <w:r w:rsidR="00943AA6" w:rsidRPr="00013B70">
        <w:t>hysteresis</w:t>
      </w:r>
      <w:r w:rsidRPr="00013B70">
        <w:t xml:space="preserve"> in comparison to hydrophilic ones </w:t>
      </w:r>
      <w:r w:rsidR="00E056A5" w:rsidRPr="00013B70">
        <w:fldChar w:fldCharType="begin" w:fldLock="1"/>
      </w:r>
      <w:r w:rsidR="00656764">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[117]","plainTextFormattedCitation":"[117]","previouslyFormattedCitation":"[117]"},"properties":{"noteIndex":0},"schema":"https://github.com/citation-style-language/schema/raw/master/csl-citation.json"}</w:instrText>
      </w:r>
      <w:r w:rsidR="00E056A5" w:rsidRPr="00013B70">
        <w:fldChar w:fldCharType="separate"/>
      </w:r>
      <w:r w:rsidR="00FE640A" w:rsidRPr="00FE640A">
        <w:rPr>
          <w:noProof/>
        </w:rPr>
        <w:t>[117]</w:t>
      </w:r>
      <w:r w:rsidR="00E056A5" w:rsidRPr="00013B70">
        <w:fldChar w:fldCharType="end"/>
      </w:r>
      <w:r w:rsidRPr="00013B70">
        <w:t xml:space="preserve"> </w:t>
      </w:r>
      <w:r w:rsidR="00BC0216" w:rsidRPr="00013B70">
        <w:t xml:space="preserve">(see </w:t>
      </w:r>
      <w:r w:rsidRPr="00013B70">
        <w:t xml:space="preserve">near the end of </w:t>
      </w:r>
      <w:r w:rsidR="00F056D8" w:rsidRPr="00013B70">
        <w:t>section</w:t>
      </w:r>
      <w:r w:rsidRPr="00013B70">
        <w:t xml:space="preserve"> </w:t>
      </w:r>
      <w:r w:rsidR="00E056A5" w:rsidRPr="00013B70">
        <w:fldChar w:fldCharType="begin"/>
      </w:r>
      <w:r w:rsidRPr="00013B70">
        <w:instrText xml:space="preserve"> REF _Ref476848417 \w \h </w:instrText>
      </w:r>
      <w:r w:rsidR="00E056A5" w:rsidRPr="00013B70">
        <w:fldChar w:fldCharType="separate"/>
      </w:r>
      <w:r w:rsidR="009B4740">
        <w:t>4.1.2</w:t>
      </w:r>
      <w:r w:rsidR="00E056A5" w:rsidRPr="00013B70">
        <w:fldChar w:fldCharType="end"/>
      </w:r>
      <w:r w:rsidR="00BC0216" w:rsidRPr="00013B70">
        <w:t xml:space="preserve"> on PTPD)</w:t>
      </w:r>
      <w:r w:rsidRPr="00013B70">
        <w:t>.</w:t>
      </w:r>
    </w:p>
    <w:p w14:paraId="22791F16" w14:textId="2DE3712B" w:rsidR="009B702B" w:rsidRPr="00013B70" w:rsidRDefault="00974CBF" w:rsidP="00D65B28">
      <w:pPr>
        <w:rPr>
          <w:rFonts w:eastAsia="Calibri"/>
        </w:rPr>
      </w:pPr>
      <w:r w:rsidRPr="00013B70">
        <w:t xml:space="preserve">The PTPD4 (hydrophilic) </w:t>
      </w:r>
      <w:r w:rsidR="00FE190F" w:rsidRPr="00013B70">
        <w:t xml:space="preserve">HTM on the </w:t>
      </w:r>
      <w:r w:rsidRPr="00013B70">
        <w:t>perovskite</w:t>
      </w:r>
      <w:r w:rsidR="00B33412" w:rsidRPr="00013B70">
        <w:t>,</w:t>
      </w:r>
      <w:r w:rsidRPr="00013B70">
        <w:t xml:space="preserve"> </w:t>
      </w:r>
      <w:r w:rsidR="00B33412" w:rsidRPr="00013B70">
        <w:t xml:space="preserve">after </w:t>
      </w:r>
      <w:r w:rsidR="00A879F8" w:rsidRPr="00013B70">
        <w:t>5</w:t>
      </w:r>
      <w:r w:rsidR="00B33412" w:rsidRPr="00013B70">
        <w:t xml:space="preserve"> min of illumination</w:t>
      </w:r>
      <w:r w:rsidR="00907BC7" w:rsidRPr="00013B70">
        <w:t>,</w:t>
      </w:r>
      <w:r w:rsidRPr="00013B70">
        <w:t xml:space="preserve"> </w:t>
      </w:r>
      <w:r w:rsidR="00B33412" w:rsidRPr="00013B70">
        <w:t xml:space="preserve">resulted in almost zero difference in the </w:t>
      </w:r>
      <w:r w:rsidR="00054C0F" w:rsidRPr="00013B70">
        <w:rPr>
          <w:i/>
        </w:rPr>
        <w:t>JV</w:t>
      </w:r>
      <w:r w:rsidR="00D14844" w:rsidRPr="00013B70">
        <w:t xml:space="preserve"> scan </w:t>
      </w:r>
      <w:r w:rsidR="00FE190F" w:rsidRPr="00013B70">
        <w:t xml:space="preserve">in the </w:t>
      </w:r>
      <w:r w:rsidR="00D14844" w:rsidRPr="00013B70">
        <w:t>forward and reverse directions</w:t>
      </w:r>
      <w:r w:rsidR="00C46D0D" w:rsidRPr="00013B70">
        <w:t>,</w:t>
      </w:r>
      <w:r w:rsidR="00D14844" w:rsidRPr="00013B70">
        <w:t xml:space="preserve"> </w:t>
      </w:r>
      <w:r w:rsidRPr="00013B70">
        <w:t xml:space="preserve">while </w:t>
      </w:r>
      <w:r w:rsidR="00D14844" w:rsidRPr="00013B70">
        <w:t xml:space="preserve">the </w:t>
      </w:r>
      <w:r w:rsidRPr="00013B70">
        <w:t xml:space="preserve">PTPD2 </w:t>
      </w:r>
      <w:r w:rsidR="00D14844" w:rsidRPr="00013B70">
        <w:t xml:space="preserve">HTM </w:t>
      </w:r>
      <w:r w:rsidRPr="00013B70">
        <w:t xml:space="preserve">(non-hydrophilic) </w:t>
      </w:r>
      <w:r w:rsidR="00C46D0D" w:rsidRPr="00013B70">
        <w:t xml:space="preserve">demonstrated </w:t>
      </w:r>
      <w:r w:rsidRPr="00013B70">
        <w:t xml:space="preserve">higher </w:t>
      </w:r>
      <w:r w:rsidR="00943AA6" w:rsidRPr="00013B70">
        <w:t>hysteresis</w:t>
      </w:r>
      <w:r w:rsidRPr="00013B70">
        <w:t xml:space="preserve"> </w:t>
      </w:r>
      <w:r w:rsidR="00495EC3" w:rsidRPr="00013B70">
        <w:rPr>
          <w:i/>
        </w:rPr>
        <w:t>ΔJ</w:t>
      </w:r>
      <w:r w:rsidR="00495EC3" w:rsidRPr="00013B70">
        <w:rPr>
          <w:vertAlign w:val="subscript"/>
        </w:rPr>
        <w:t>sc</w:t>
      </w:r>
      <w:r w:rsidR="00DA3FE3" w:rsidRPr="00013B70">
        <w:t>&gt;</w:t>
      </w:r>
      <w:r w:rsidRPr="00013B70">
        <w:t>5</w:t>
      </w:r>
      <w:r w:rsidR="00FF078D" w:rsidRPr="00013B70">
        <w:t xml:space="preserve"> </w:t>
      </w:r>
      <w:r w:rsidRPr="00013B70">
        <w:t>mA cm</w:t>
      </w:r>
      <w:r w:rsidRPr="00013B70">
        <w:rPr>
          <w:vertAlign w:val="superscript"/>
        </w:rPr>
        <w:t>-2</w:t>
      </w:r>
      <w:r w:rsidR="004F7A48" w:rsidRPr="00013B70">
        <w:t xml:space="preserve"> and </w:t>
      </w:r>
      <w:r w:rsidR="00495EC3" w:rsidRPr="00013B70">
        <w:rPr>
          <w:i/>
        </w:rPr>
        <w:t>Δ</w:t>
      </w:r>
      <w:r w:rsidR="007361D9" w:rsidRPr="00013B70">
        <w:rPr>
          <w:i/>
        </w:rPr>
        <w:t>V</w:t>
      </w:r>
      <w:r w:rsidR="007361D9" w:rsidRPr="00013B70">
        <w:rPr>
          <w:vertAlign w:val="subscript"/>
        </w:rPr>
        <w:t>oc</w:t>
      </w:r>
      <w:r w:rsidR="00A879F8" w:rsidRPr="00013B70">
        <w:rPr>
          <w:vertAlign w:val="subscript"/>
        </w:rPr>
        <w:t xml:space="preserve"> </w:t>
      </w:r>
      <w:r w:rsidR="004F7A48" w:rsidRPr="00013B70">
        <w:t>40</w:t>
      </w:r>
      <w:r w:rsidR="00FF078D" w:rsidRPr="00013B70">
        <w:t xml:space="preserve"> </w:t>
      </w:r>
      <w:r w:rsidR="004F7A48" w:rsidRPr="00013B70">
        <w:t xml:space="preserve">mV </w:t>
      </w:r>
      <w:r w:rsidR="004E4252" w:rsidRPr="00013B70">
        <w:fldChar w:fldCharType="begin" w:fldLock="1"/>
      </w:r>
      <w:r w:rsidR="00656764">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[117]","plainTextFormattedCitation":"[117]","previouslyFormattedCitation":"[117]"},"properties":{"noteIndex":0},"schema":"https://github.com/citation-style-language/schema/raw/master/csl-citation.json"}</w:instrText>
      </w:r>
      <w:r w:rsidR="004E4252" w:rsidRPr="00013B70">
        <w:fldChar w:fldCharType="separate"/>
      </w:r>
      <w:r w:rsidR="00FE640A" w:rsidRPr="00FE640A">
        <w:rPr>
          <w:noProof/>
        </w:rPr>
        <w:t>[117]</w:t>
      </w:r>
      <w:r w:rsidR="004E4252" w:rsidRPr="00013B70">
        <w:fldChar w:fldCharType="end"/>
      </w:r>
      <w:r w:rsidR="00C46D0D" w:rsidRPr="00013B70">
        <w:t xml:space="preserve"> (</w:t>
      </w:r>
      <w:r w:rsidR="007361D9" w:rsidRPr="00013B70">
        <w:t>as suggested in</w:t>
      </w:r>
      <w:r w:rsidR="00C46D0D" w:rsidRPr="00013B70">
        <w:t xml:space="preserve"> section </w:t>
      </w:r>
      <w:r w:rsidR="00C46D0D" w:rsidRPr="00013B70">
        <w:fldChar w:fldCharType="begin"/>
      </w:r>
      <w:r w:rsidR="00C46D0D" w:rsidRPr="00013B70">
        <w:instrText xml:space="preserve"> REF _Ref476850113 \w \h </w:instrText>
      </w:r>
      <w:r w:rsidR="00C46D0D" w:rsidRPr="00013B70">
        <w:fldChar w:fldCharType="separate"/>
      </w:r>
      <w:r w:rsidR="009B4740">
        <w:t>5.5.1</w:t>
      </w:r>
      <w:r w:rsidR="00C46D0D" w:rsidRPr="00013B70">
        <w:fldChar w:fldCharType="end"/>
      </w:r>
      <w:r w:rsidR="00C46D0D" w:rsidRPr="00013B70">
        <w:t>)</w:t>
      </w:r>
      <w:r w:rsidR="004F7A48" w:rsidRPr="00013B70">
        <w:t>.</w:t>
      </w:r>
      <w:r w:rsidRPr="00013B70">
        <w:t xml:space="preserve"> </w:t>
      </w:r>
    </w:p>
    <w:p w14:paraId="1BAA476A" w14:textId="259A882D" w:rsidR="004F7257" w:rsidRPr="00013B70" w:rsidRDefault="00974CBF" w:rsidP="00C33574">
      <w:pPr>
        <w:pStyle w:val="Heading3"/>
      </w:pPr>
      <w:r w:rsidRPr="00013B70">
        <w:t xml:space="preserve"> </w:t>
      </w:r>
      <w:bookmarkStart w:id="557" w:name="_Toc530166478"/>
      <w:bookmarkStart w:id="558" w:name="_Toc530166613"/>
      <w:bookmarkStart w:id="559" w:name="_Toc530167171"/>
      <w:bookmarkStart w:id="560" w:name="_Toc530167306"/>
      <w:bookmarkStart w:id="561" w:name="_Toc4264532"/>
      <w:r w:rsidRPr="00013B70">
        <w:t xml:space="preserve">Slower </w:t>
      </w:r>
      <w:r w:rsidRPr="00013B70">
        <w:rPr>
          <w:i/>
        </w:rPr>
        <w:t>IV</w:t>
      </w:r>
      <w:r w:rsidR="00172747" w:rsidRPr="00013B70">
        <w:t xml:space="preserve"> s</w:t>
      </w:r>
      <w:r w:rsidRPr="00013B70">
        <w:t>cans are more stable</w:t>
      </w:r>
      <w:bookmarkEnd w:id="557"/>
      <w:bookmarkEnd w:id="558"/>
      <w:bookmarkEnd w:id="559"/>
      <w:bookmarkEnd w:id="560"/>
      <w:bookmarkEnd w:id="561"/>
    </w:p>
    <w:p w14:paraId="6E827EBA" w14:textId="34B29363" w:rsidR="00EF3CA6" w:rsidRPr="00013B70" w:rsidRDefault="00974CBF" w:rsidP="00D65B28">
      <w:r w:rsidRPr="00013B70">
        <w:t xml:space="preserve">A distinct difference in the </w:t>
      </w:r>
      <w:r w:rsidR="00851AB1" w:rsidRPr="00013B70">
        <w:rPr>
          <w:i/>
        </w:rPr>
        <w:t>JV</w:t>
      </w:r>
      <w:r w:rsidR="00851AB1" w:rsidRPr="00013B70">
        <w:t xml:space="preserve"> curves for </w:t>
      </w:r>
      <w:r w:rsidRPr="00013B70">
        <w:t>reverse bias direction compared to forward bias</w:t>
      </w:r>
      <w:r w:rsidR="00E03436" w:rsidRPr="00013B70">
        <w:t xml:space="preserve"> </w:t>
      </w:r>
      <w:r w:rsidRPr="00013B70">
        <w:t xml:space="preserve">has been </w:t>
      </w:r>
      <w:r w:rsidR="00BF3EE6" w:rsidRPr="00013B70">
        <w:t xml:space="preserve">measured </w:t>
      </w:r>
      <w:r w:rsidR="00B6120A" w:rsidRPr="00013B70">
        <w:t xml:space="preserve">to be </w:t>
      </w:r>
      <w:r w:rsidR="00851AB1" w:rsidRPr="00013B70">
        <w:t xml:space="preserve">coming from the </w:t>
      </w:r>
      <w:r w:rsidRPr="00013B70">
        <w:t>interface between the perovskite and charge collection surfaces</w:t>
      </w:r>
      <w:r w:rsidR="00EF3CA6" w:rsidRPr="00013B70">
        <w:t xml:space="preserve"> </w:t>
      </w:r>
      <w:r w:rsidR="00EF3CA6" w:rsidRPr="00013B70">
        <w:fldChar w:fldCharType="begin" w:fldLock="1"/>
      </w:r>
      <w:r w:rsidR="00656764">
        <w:instrText>ADDIN CSL_CITATION {"citationItems":[{"id":"ITEM-1","itemData":{"DOI":"10.1021/jz500113x","ISBN":"1948-7185","ISSN":"1948-7185","PMID":"26270088","abstract":"Perovskite solar cells have rapidly risen to the forefront of emerging photovoltaic technologies, exhibiting with rapidly rising efficiencies. This is likely to continue to rise, but in the development of these solar cells there are unusual characteristics which have arisen; specifically an anomalous hysteresis in the current-voltage curves. In this letter we identify this phenomenon and show some examples of factors which make the hysteresis more or less extreme. We also demonstrate stabilized power output under working conditions, and suggest that this is a useful parameter to present, alongside the current voltage scan derived power conversion efficiency. We hypothesize three possible origins of the effect and discuss its implications on device efficiency and future research directions. Understanding and resolving the hysteresis is essential for further progress, and is likely to lead to a further step improvement in performance.","author":[{"dropping-particle":"","family":"Snaith","given":"Henry J.","non-dropping-particle":"","parse-names":false,"suffix":""},{"dropping-particle":"","family":"Abate","given":"Antonio","non-dropping-particle":"","parse-names":false,"suffix":""},{"dropping-particle":"","family":"Ball","given":"James M.","non-dropping-particle":"","parse-names":false,"suffix":""},{"dropping-particle":"","family":"Eperon","given":"Giles E.","non-dropping-particle":"","parse-names":false,"suffix":""},{"dropping-particle":"","family":"Leijtens","given":"Tomas","non-dropping-particle":"","parse-names":false,"suffix":""},{"dropping-particle":"","family":"Noel","given":"Nakita K.","non-dropping-particle":"","parse-names":false,"suffix":""},{"dropping-particle":"","family":"Stranks","given":"Samuel D.","non-dropping-particle":"","parse-names":false,"suffix":""},{"dropping-particle":"","family":"Wang","given":"Jacob Tse-Wei","non-dropping-particle":"","parse-names":false,"suffix":""},{"dropping-particle":"","family":"Wojciechowski","given":"Konrad","non-dropping-particle":"","parse-names":false,"suffix":""},{"dropping-particle":"","family":"Zhang","given":"Wei","non-dropping-particle":"","parse-names":false,"suffix":""}],"container-title":"The Journal of Physical Chemistry Letters","id":"ITEM-1","issue":"9","issued":{"date-parts":[["2014","5","10"]]},"note":"From Duplicate 1 (Anomalous hysteresis in perovskite solar cells - Snaith, Henry J.; Abate, Antonio; Ball, James M.; Eperon, Giles E.; Leijtens, Tomas; Noel, Nakita K.; Stranks, Samuel D.; Wang, Jacob Tse Wei; Wojciechowski, Konrad; Zhang, Wei)\n\ndoi: 10.1021/jz500113x; M3: doi: 10.1021/jz500113x; 02\n\nFrom Duplicate 2 (Anomalous hysteresis in perovskite solar cells - Snaith, Henry J.; Abate, Antonio; Ball, James M.; Eperon, Giles E.; Leijtens, Tomas; Noel, Nakita K.; Stranks, Samuel D.; Wang, Jacob Tse Wei; Wojciechowski, Konrad; Zhang, Wei)\n\nFrom Duplicate 2 (Anomalous hysteresis in perovskite solar cells - Snaith, Henry J.; Abate, Antonio; Ball, James M.; Eperon, Giles E.; Leijtens, Tomas; Noel, Nakita K.; Stranks, Samuel D.; Wang, Jacob Tse Wei; Wojciechowski, Konrad; Zhang, Wei)\n\ndoi: 10.1021/jz500113x; M3: doi: 10.1021/jz500113x; 02\n\nFrom Duplicate 3 (Anomalous hysteresis in perovskite solar cells - Snaith, Henry J.; Abate, Antonio; Ball, James M.; Eperon, Giles E.; Leijtens, Tomas; Noel, Nakita K.; Stranks, Samuel D.; Wang, Jacob Tse Wei; Wojciechowski, Konrad; Zhang, Wei)\n\nFrom Duplicate 1 (Anomalous hysteresis in perovskite solar cells - Snaith, Henry J.; Abate, Antonio; Ball, James M.; Eperon, Giles E.; Leijtens, Tomas; Noel, Nakita K.; Stranks, Samuel D.; Wang, Jacob Tse Wei; Wojciechowski, Konrad; Zhang, Wei)\n\ndoi: 10.1021/jz500113x; M3: doi: 10.1021/jz500113x; 02\n\nFrom Duplicate 2 (Anomalous hysteresis in perovskite solar cells - Snaith, Henry J.; Abate, Antonio; Ball, James M.; Eperon, Giles E.; Leijtens, Tomas; Noel, Nakita K.; Stranks, Samuel D.; Wang, Jacob Tse Wei; Wojciechowski, Konrad; Zhang, Wei)\n\nFrom Duplicate 2 (Anomalous hysteresis in perovskite solar cells - Snaith, Henry J.; Abate, Antonio; Ball, James M.; Eperon, Giles E.; Leijtens, Tomas; Noel, Nakita K.; Stranks, Samuel D.; Wang, Jacob Tse Wei; Wojciechowski, Konrad; Zhang, Wei)\n\ndoi: 10.1021/jz500113x; M3: doi: 10.1021/jz500113x; 02","page":"1511-1515","publisher":"American Chemical Society","title":"Anomalous Hysteresis in Perovskite Solar Cells","type":"article-journal","volume":"5"},"uris":["http://www.mendeley.com/documents/?uuid=28d33378-0a0d-456e-b041-3dd1f0cd3ebc"]}],"mendeley":{"formattedCitation":"[134]","plainTextFormattedCitation":"[134]","previouslyFormattedCitation":"[135]"},"properties":{"noteIndex":0},"schema":"https://github.com/citation-style-language/schema/raw/master/csl-citation.json"}</w:instrText>
      </w:r>
      <w:r w:rsidR="00EF3CA6" w:rsidRPr="00013B70">
        <w:fldChar w:fldCharType="separate"/>
      </w:r>
      <w:r w:rsidR="00656764" w:rsidRPr="00656764">
        <w:rPr>
          <w:noProof/>
        </w:rPr>
        <w:t>[134]</w:t>
      </w:r>
      <w:r w:rsidR="00EF3CA6" w:rsidRPr="00013B70">
        <w:fldChar w:fldCharType="end"/>
      </w:r>
      <w:r w:rsidRPr="00013B70">
        <w:t>.</w:t>
      </w:r>
    </w:p>
    <w:p w14:paraId="1F44A1E1" w14:textId="77777777" w:rsidR="004F7257" w:rsidRPr="00013B70" w:rsidRDefault="008E15DE" w:rsidP="00D65B28">
      <w:r w:rsidRPr="00013B70">
        <w:t>R</w:t>
      </w:r>
      <w:r w:rsidR="00BF3EE6" w:rsidRPr="00013B70">
        <w:t xml:space="preserve">esearchers documented </w:t>
      </w:r>
      <w:r w:rsidR="00CC2141" w:rsidRPr="00013B70">
        <w:t xml:space="preserve">that </w:t>
      </w:r>
      <w:r w:rsidR="00054C0F" w:rsidRPr="00013B70">
        <w:rPr>
          <w:i/>
        </w:rPr>
        <w:t>JV</w:t>
      </w:r>
      <w:r w:rsidR="00974CBF" w:rsidRPr="00013B70">
        <w:t xml:space="preserve"> </w:t>
      </w:r>
      <w:r w:rsidR="00AB4CFD" w:rsidRPr="00013B70">
        <w:t xml:space="preserve">scans </w:t>
      </w:r>
      <w:r w:rsidR="00DA0BA9" w:rsidRPr="00013B70">
        <w:t>indi</w:t>
      </w:r>
      <w:r w:rsidR="00A879F8" w:rsidRPr="00013B70">
        <w:t>c</w:t>
      </w:r>
      <w:r w:rsidR="00DA0BA9" w:rsidRPr="00013B70">
        <w:t xml:space="preserve">ating </w:t>
      </w:r>
      <w:r w:rsidR="00AB4CFD" w:rsidRPr="00013B70">
        <w:t xml:space="preserve">photovoltaic parameters should </w:t>
      </w:r>
      <w:r w:rsidR="00DA0BA9" w:rsidRPr="00013B70">
        <w:t xml:space="preserve">display </w:t>
      </w:r>
      <w:r w:rsidR="00AB4CFD" w:rsidRPr="00013B70">
        <w:t xml:space="preserve">both </w:t>
      </w:r>
      <w:r w:rsidR="00974CBF" w:rsidRPr="00013B70">
        <w:t xml:space="preserve">the forward and reverse </w:t>
      </w:r>
      <w:r w:rsidR="00DF4FE7" w:rsidRPr="00013B70">
        <w:t>scan</w:t>
      </w:r>
      <w:r w:rsidR="00DA0BA9" w:rsidRPr="00013B70">
        <w:t>,</w:t>
      </w:r>
      <w:r w:rsidR="00974CBF" w:rsidRPr="00013B70">
        <w:t xml:space="preserve"> </w:t>
      </w:r>
      <w:r w:rsidR="00A879F8" w:rsidRPr="00013B70">
        <w:t xml:space="preserve">showing </w:t>
      </w:r>
      <w:r w:rsidR="00AB4CFD" w:rsidRPr="00013B70">
        <w:t xml:space="preserve">on the graph </w:t>
      </w:r>
      <w:r w:rsidR="00974CBF" w:rsidRPr="00013B70">
        <w:t>the scan rate</w:t>
      </w:r>
      <w:r w:rsidR="00AB4CFD" w:rsidRPr="00013B70">
        <w:t xml:space="preserve"> in V/s. </w:t>
      </w:r>
      <w:r w:rsidR="00F22CC1" w:rsidRPr="00013B70">
        <w:t xml:space="preserve">Hysteresis between </w:t>
      </w:r>
      <w:r w:rsidR="00DA0BA9" w:rsidRPr="00013B70">
        <w:t xml:space="preserve">the two directions </w:t>
      </w:r>
      <w:r w:rsidR="00F22CC1" w:rsidRPr="00013B70">
        <w:t>can be avoided</w:t>
      </w:r>
      <w:r w:rsidR="002F1C0B" w:rsidRPr="00013B70">
        <w:t>,</w:t>
      </w:r>
      <w:r w:rsidR="00F22CC1" w:rsidRPr="00013B70">
        <w:t xml:space="preserve"> but only if </w:t>
      </w:r>
      <w:r w:rsidR="001A0BDD" w:rsidRPr="00013B70">
        <w:t xml:space="preserve">carried out </w:t>
      </w:r>
      <w:r w:rsidR="00F22CC1" w:rsidRPr="00013B70">
        <w:t>at a very slow and</w:t>
      </w:r>
      <w:r w:rsidR="00A879F8" w:rsidRPr="00013B70">
        <w:t xml:space="preserve"> </w:t>
      </w:r>
      <w:r w:rsidR="00F22CC1" w:rsidRPr="00013B70">
        <w:t xml:space="preserve">impractical rate. With </w:t>
      </w:r>
      <w:r w:rsidR="00C0001E" w:rsidRPr="00013B70">
        <w:t>this information</w:t>
      </w:r>
      <w:r w:rsidR="00F22CC1" w:rsidRPr="00013B70">
        <w:t xml:space="preserve">, groups </w:t>
      </w:r>
      <w:r w:rsidR="00AB4CFD" w:rsidRPr="00013B70">
        <w:t xml:space="preserve">should also </w:t>
      </w:r>
      <w:r w:rsidR="00F22CC1" w:rsidRPr="00013B70">
        <w:t xml:space="preserve">present </w:t>
      </w:r>
      <w:r w:rsidR="00AB4CFD" w:rsidRPr="00013B70">
        <w:t>a graph</w:t>
      </w:r>
      <w:r w:rsidR="00974CBF" w:rsidRPr="00013B70">
        <w:t xml:space="preserve"> showing the </w:t>
      </w:r>
      <w:r w:rsidR="00974CBF" w:rsidRPr="00013B70">
        <w:lastRenderedPageBreak/>
        <w:t>stabilized power output at the maximum power point</w:t>
      </w:r>
      <w:r w:rsidR="00A879F8" w:rsidRPr="00013B70">
        <w:t>,</w:t>
      </w:r>
      <w:r w:rsidR="00C0001E" w:rsidRPr="00013B70">
        <w:t xml:space="preserve"> </w:t>
      </w:r>
      <w:r w:rsidR="004102FD" w:rsidRPr="00013B70">
        <w:t>supporting</w:t>
      </w:r>
      <w:r w:rsidR="000B0C44" w:rsidRPr="00013B70">
        <w:t xml:space="preserve"> </w:t>
      </w:r>
      <w:r w:rsidR="00C0001E" w:rsidRPr="00013B70">
        <w:t xml:space="preserve">the </w:t>
      </w:r>
      <w:r w:rsidR="00B6120A" w:rsidRPr="00013B70">
        <w:t>ascertained</w:t>
      </w:r>
      <w:r w:rsidR="00006F44" w:rsidRPr="00013B70">
        <w:t xml:space="preserve"> </w:t>
      </w:r>
      <w:r w:rsidR="00C0001E" w:rsidRPr="00013B70">
        <w:t>efficiency and its stability.</w:t>
      </w:r>
    </w:p>
    <w:p w14:paraId="2702F567" w14:textId="77777777" w:rsidR="00DF4FE7" w:rsidRPr="00013B70" w:rsidRDefault="00DF4FE7" w:rsidP="00D65B28"/>
    <w:p w14:paraId="378D40E4" w14:textId="77777777" w:rsidR="004F7257" w:rsidRPr="00013B70" w:rsidRDefault="00974CBF" w:rsidP="00C33574">
      <w:pPr>
        <w:pStyle w:val="Heading3"/>
      </w:pPr>
      <w:bookmarkStart w:id="562" w:name="_TiO2_thickness_optimization__58__crysta"/>
      <w:bookmarkEnd w:id="562"/>
      <w:r w:rsidRPr="00013B70">
        <w:t xml:space="preserve"> </w:t>
      </w:r>
      <w:bookmarkStart w:id="563" w:name="_Toc530166479"/>
      <w:bookmarkStart w:id="564" w:name="_Toc530166614"/>
      <w:bookmarkStart w:id="565" w:name="_Toc530167172"/>
      <w:bookmarkStart w:id="566" w:name="_Toc530167307"/>
      <w:bookmarkStart w:id="567" w:name="_Toc4264533"/>
      <w:r w:rsidRPr="00013B70">
        <w:t>Morphology layer interface</w:t>
      </w:r>
      <w:bookmarkEnd w:id="563"/>
      <w:bookmarkEnd w:id="564"/>
      <w:bookmarkEnd w:id="565"/>
      <w:bookmarkEnd w:id="566"/>
      <w:bookmarkEnd w:id="567"/>
    </w:p>
    <w:p w14:paraId="40FF47D0" w14:textId="0E3544B3" w:rsidR="004F7257" w:rsidRPr="00013B70" w:rsidRDefault="00974CBF" w:rsidP="00D65B28">
      <w:r w:rsidRPr="00013B70">
        <w:t>The thickness of the TiO</w:t>
      </w:r>
      <w:r w:rsidRPr="00013B70">
        <w:rPr>
          <w:vertAlign w:val="subscript"/>
        </w:rPr>
        <w:t>2</w:t>
      </w:r>
      <w:r w:rsidRPr="00013B70">
        <w:t xml:space="preserve"> layer can be optimised to reduce </w:t>
      </w:r>
      <w:r w:rsidR="00943AA6" w:rsidRPr="00013B70">
        <w:t>hysteresis</w:t>
      </w:r>
      <w:r w:rsidRPr="00013B70">
        <w:t xml:space="preserve"> in the </w:t>
      </w:r>
      <w:r w:rsidRPr="00013B70">
        <w:rPr>
          <w:i/>
        </w:rPr>
        <w:t>IV</w:t>
      </w:r>
      <w:r w:rsidRPr="00013B70">
        <w:t xml:space="preserve"> curve on the reverse and forward bias</w:t>
      </w:r>
      <w:r w:rsidR="00FB1B28" w:rsidRPr="00013B70">
        <w:t>,</w:t>
      </w:r>
      <w:r w:rsidRPr="00013B70">
        <w:t xml:space="preserve"> and found that decreasing the voltage scan rate without the TiO</w:t>
      </w:r>
      <w:r w:rsidRPr="00013B70">
        <w:rPr>
          <w:vertAlign w:val="subscript"/>
        </w:rPr>
        <w:t>2</w:t>
      </w:r>
      <w:r w:rsidRPr="00013B70">
        <w:t xml:space="preserve"> </w:t>
      </w:r>
      <w:r w:rsidR="00FB1B28" w:rsidRPr="00013B70">
        <w:t xml:space="preserve">lowers </w:t>
      </w:r>
      <w:r w:rsidR="00943AA6" w:rsidRPr="00013B70">
        <w:t>hysteresis</w:t>
      </w:r>
      <w:r w:rsidRPr="00013B70">
        <w:t xml:space="preserve"> but </w:t>
      </w:r>
      <w:r w:rsidR="007D43BF" w:rsidRPr="00013B70">
        <w:t xml:space="preserve">at </w:t>
      </w:r>
      <w:r w:rsidR="008B6B05" w:rsidRPr="00013B70">
        <w:t>the</w:t>
      </w:r>
      <w:r w:rsidR="007D43BF" w:rsidRPr="00013B70">
        <w:t xml:space="preserve"> cost of </w:t>
      </w:r>
      <w:r w:rsidRPr="00013B70">
        <w:t>efficiency</w:t>
      </w:r>
      <w:r w:rsidR="00FB1B28" w:rsidRPr="00013B70">
        <w:t xml:space="preserve"> </w:t>
      </w:r>
      <w:r w:rsidR="00FB1B28" w:rsidRPr="00013B70">
        <w:fldChar w:fldCharType="begin" w:fldLock="1"/>
      </w:r>
      <w:r w:rsidR="00656764">
        <w:instrText>ADDIN CSL_CITATION {"citationItems":[{"id":"ITEM-1","itemData":{"DOI":"10.1038/nmat4014","ISBN":"1476-1122","ISSN":"1476-1122","PMID":"24997740","abstract":"Organolead trihalide perovskite materials have been successfully used as light absorbers in efficient photovoltaic cells. Two different cell structures, based on mesoscopic metal oxides and planar heterojunctions have already demonstrated very impressive advances in performance. Here, we report a bilayer architecture comprising the key features of mesoscopic and planar structures obtained by a fully solution-based process. We used CH3NH3 Pb(I1 - xBrx)3 (x = 0.1-0.15) as the absorbing layer and poly(triarylamine) as a hole-transporting material. The use of a mixed solvent of γ-butyrolactone and dimethylsulphoxide (DMSO) followed by toluene drop-casting leads to extremely uniform and dense perovskite layers via a CH3NH3I-PbI2-DMSO intermediate phase, and enables the fabrication of remarkably improved solar cells with a certified power-conversion efficiency of 16.2% and no hysteresis. These results provide important progress towards the understanding of the role of solution-processing in the realization of low-cost and highly efficient perovskite solar cells.","author":[{"dropping-particle":"","family":"Jeon","given":"Nam Joong","non-dropping-particle":"","parse-names":false,"suffix":""},{"dropping-particle":"","family":"Noh","given":"Jun Hong","non-dropping-particle":"","parse-names":false,"suffix":""},{"dropping-particle":"","family":"Kim","given":"Young Chan","non-dropping-particle":"","parse-names":false,"suffix":""},{"dropping-particle":"","family":"Yang","given":"Woon Seok","non-dropping-particle":"","parse-names":false,"suffix":""},{"dropping-particle":"","family":"Ryu","given":"Seungchan","non-dropping-particle":"","parse-names":false,"suffix":""},{"dropping-particle":"Il","family":"Seok","given":"Sang","non-dropping-particle":"","parse-names":false,"suffix":""}],"container-title":"Nature Materials","id":"ITEM-1","issue":"9","issued":{"date-parts":[["2014","9","6"]]},"page":"897-903","publisher":"Nature Publishing Group","title":"Solvent engineering for high-performance inorganic–organic hybrid perovskite solar cells","type":"article-journal","volume":"13"},"uris":["http://www.mendeley.com/documents/?uuid=bdc2432f-b277-42f8-93a3-ae59b7da3b33"]}],"mendeley":{"formattedCitation":"[135]","plainTextFormattedCitation":"[135]","previouslyFormattedCitation":"[121]"},"properties":{"noteIndex":0},"schema":"https://github.com/citation-style-language/schema/raw/master/csl-citation.json"}</w:instrText>
      </w:r>
      <w:r w:rsidR="00FB1B28" w:rsidRPr="00013B70">
        <w:fldChar w:fldCharType="separate"/>
      </w:r>
      <w:r w:rsidR="00656764" w:rsidRPr="00656764">
        <w:rPr>
          <w:noProof/>
        </w:rPr>
        <w:t>[135]</w:t>
      </w:r>
      <w:r w:rsidR="00FB1B28" w:rsidRPr="00013B70">
        <w:fldChar w:fldCharType="end"/>
      </w:r>
      <w:r w:rsidRPr="00013B70">
        <w:t xml:space="preserve">. One way to </w:t>
      </w:r>
      <w:r w:rsidR="007D43BF" w:rsidRPr="00013B70">
        <w:t xml:space="preserve">mitigate </w:t>
      </w:r>
      <w:r w:rsidRPr="00013B70">
        <w:t xml:space="preserve">this was discovered </w:t>
      </w:r>
      <w:r w:rsidR="00442027" w:rsidRPr="00013B70">
        <w:t xml:space="preserve">surprisingly </w:t>
      </w:r>
      <w:r w:rsidRPr="00013B70">
        <w:t>via recrystallization</w:t>
      </w:r>
      <w:r w:rsidR="008B6B05" w:rsidRPr="00013B70">
        <w:t>,</w:t>
      </w:r>
      <w:r w:rsidRPr="00013B70">
        <w:t xml:space="preserve"> as discussed in </w:t>
      </w:r>
      <w:r w:rsidR="00442027" w:rsidRPr="00013B70">
        <w:t xml:space="preserve">the current review </w:t>
      </w:r>
      <w:r w:rsidRPr="00013B70">
        <w:t xml:space="preserve">in section </w:t>
      </w:r>
      <w:r w:rsidR="00E056A5" w:rsidRPr="00013B70">
        <w:fldChar w:fldCharType="begin"/>
      </w:r>
      <w:r w:rsidR="00B00641" w:rsidRPr="00013B70">
        <w:instrText xml:space="preserve"> REF _Ref517734663 \r \h </w:instrText>
      </w:r>
      <w:r w:rsidR="00E056A5" w:rsidRPr="00013B70">
        <w:fldChar w:fldCharType="separate"/>
      </w:r>
      <w:r w:rsidR="009B4740">
        <w:t>5.5.3.3</w:t>
      </w:r>
      <w:r w:rsidR="00E056A5" w:rsidRPr="00013B70">
        <w:fldChar w:fldCharType="end"/>
      </w:r>
      <w:r w:rsidRPr="00013B70">
        <w:t xml:space="preserve">, due to improved crystallinity/morphology and layer interface </w:t>
      </w:r>
      <w:r w:rsidR="00E056A5" w:rsidRPr="00013B70">
        <w:fldChar w:fldCharType="begin" w:fldLock="1"/>
      </w:r>
      <w:r w:rsidR="00656764">
        <w:instrText>ADDIN CSL_CITATION {"citationItems":[{"id":"ITEM-1","itemData":{"DOI":"10.1039/C5NR00225G","ISBN":"2040-3364","ISSN":"2040-3364","PMID":"25733191","abstract":"Self-repair of poor CH 3 NH 3 PbI 3 films to uniform ones by DMF vapor fumigation, enhancing cell efficiency from 5.07% to 11.15%.","author":[{"dropping-particle":"","family":"Zhu","given":"Weidong","non-dropping-particle":"","parse-names":false,"suffix":""},{"dropping-particle":"","family":"Yu","given":"Tao","non-dropping-particle":"","parse-names":false,"suffix":""},{"dropping-particle":"","family":"Li","given":"Faming","non-dropping-particle":"","parse-names":false,"suffix":""},{"dropping-particle":"","family":"Bao","given":"Chunxiong","non-dropping-particle":"","parse-names":false,"suffix":""},{"dropping-particle":"","family":"Gao","given":"Hao","non-dropping-particle":"","parse-names":false,"suffix":""},{"dropping-particle":"","family":"Yi","given":"Yong","non-dropping-particle":"","parse-names":false,"suffix":""},{"dropping-particle":"","family":"Yang","given":"Jie","non-dropping-particle":"","parse-names":false,"suffix":""},{"dropping-particle":"","family":"Fu","given":"Gao","non-dropping-particle":"","parse-names":false,"suffix":""},{"dropping-particle":"","family":"Zhou","given":"Xiaoxin","non-dropping-particle":"","parse-names":false,"suffix":""},{"dropping-particle":"","family":"Zou","given":"Zhigang","non-dropping-particle":"","parse-names":false,"suffix":""}],"container-title":"Nanoscale","id":"ITEM-1","issue":"12","issued":{"date-parts":[["2015"]]},"page":"5427-5434","publisher":"The Royal Society of Chemistry","title":"A facile, solvent vapor–fumigation-induced, self-repair recrystallization of CH 3 NH 3 PbI 3 films for high-performance perovskite solar cells","type":"article-journal","volume":"7"},"uris":["http://www.mendeley.com/documents/?uuid=07c6f1ae-be75-419d-8af4-79ba549fb3fb"]}],"mendeley":{"formattedCitation":"[129]","plainTextFormattedCitation":"[129]","previouslyFormattedCitation":"[130]"},"properties":{"noteIndex":0},"schema":"https://github.com/citation-style-language/schema/raw/master/csl-citation.json"}</w:instrText>
      </w:r>
      <w:r w:rsidR="00E056A5" w:rsidRPr="00013B70">
        <w:fldChar w:fldCharType="separate"/>
      </w:r>
      <w:r w:rsidR="00656764" w:rsidRPr="00656764">
        <w:rPr>
          <w:noProof/>
        </w:rPr>
        <w:t>[129]</w:t>
      </w:r>
      <w:r w:rsidR="00E056A5" w:rsidRPr="00013B70">
        <w:fldChar w:fldCharType="end"/>
      </w:r>
      <w:r w:rsidRPr="00013B70">
        <w:t>.</w:t>
      </w:r>
    </w:p>
    <w:p w14:paraId="1C72E05D" w14:textId="0DE4B2D9" w:rsidR="00157016" w:rsidRPr="00013B70" w:rsidRDefault="007640BA" w:rsidP="00D65B28">
      <w:r w:rsidRPr="00013B70">
        <w:t>H</w:t>
      </w:r>
      <w:r w:rsidR="007910BD" w:rsidRPr="00013B70">
        <w:t xml:space="preserve">ysteresis </w:t>
      </w:r>
      <w:r w:rsidRPr="00013B70">
        <w:t xml:space="preserve">minimization </w:t>
      </w:r>
      <w:r w:rsidR="007910BD" w:rsidRPr="00013B70">
        <w:t>can also be achieved via c</w:t>
      </w:r>
      <w:r w:rsidR="0058705C" w:rsidRPr="00013B70">
        <w:t>hanging materials</w:t>
      </w:r>
      <w:r w:rsidR="007910BD" w:rsidRPr="00013B70">
        <w:t>,</w:t>
      </w:r>
      <w:r w:rsidR="0058705C" w:rsidRPr="00013B70">
        <w:t xml:space="preserve"> such as u</w:t>
      </w:r>
      <w:r w:rsidR="00974CBF" w:rsidRPr="00013B70">
        <w:t xml:space="preserve">sing </w:t>
      </w:r>
      <w:r w:rsidR="007910BD" w:rsidRPr="00013B70">
        <w:t xml:space="preserve">a </w:t>
      </w:r>
      <w:r w:rsidR="00974CBF" w:rsidRPr="00013B70">
        <w:t xml:space="preserve">caesium acetate </w:t>
      </w:r>
      <w:r w:rsidR="007910BD" w:rsidRPr="00013B70">
        <w:t xml:space="preserve">dopant </w:t>
      </w:r>
      <w:r w:rsidR="002407B6" w:rsidRPr="00013B70">
        <w:t xml:space="preserve">layer </w:t>
      </w:r>
      <w:r w:rsidR="00974CBF" w:rsidRPr="00013B70">
        <w:t>instead of caesium carbonate</w:t>
      </w:r>
      <w:r w:rsidR="007910BD" w:rsidRPr="00013B70">
        <w:t>.</w:t>
      </w:r>
      <w:r w:rsidR="00974CBF" w:rsidRPr="00013B70">
        <w:t xml:space="preserve"> </w:t>
      </w:r>
      <w:r w:rsidR="002407B6" w:rsidRPr="00013B70">
        <w:t xml:space="preserve">Placing this </w:t>
      </w:r>
      <w:r w:rsidR="00ED7A55" w:rsidRPr="00013B70">
        <w:t>coating</w:t>
      </w:r>
      <w:r w:rsidR="002407B6" w:rsidRPr="00013B70">
        <w:t xml:space="preserve"> on </w:t>
      </w:r>
      <w:r w:rsidR="007910BD" w:rsidRPr="00013B70">
        <w:t>top of the</w:t>
      </w:r>
      <w:r w:rsidR="00974CBF" w:rsidRPr="00013B70">
        <w:t xml:space="preserve"> ZnO blocking layer as part of a low temperature ITO inverse </w:t>
      </w:r>
      <w:r w:rsidR="00754FE2" w:rsidRPr="00013B70">
        <w:t>PSC</w:t>
      </w:r>
      <w:r w:rsidR="00974CBF" w:rsidRPr="00013B70">
        <w:t xml:space="preserve"> structure</w:t>
      </w:r>
      <w:r w:rsidR="0081068B" w:rsidRPr="00013B70">
        <w:t xml:space="preserve"> has proved effective.</w:t>
      </w:r>
      <w:r w:rsidR="00761D14" w:rsidRPr="00013B70">
        <w:t xml:space="preserve"> This produced a smoother, </w:t>
      </w:r>
      <w:r w:rsidR="00974CBF" w:rsidRPr="00013B70">
        <w:t>more hydrophobic surface</w:t>
      </w:r>
      <w:r w:rsidR="00761D14" w:rsidRPr="00013B70">
        <w:t xml:space="preserve"> and </w:t>
      </w:r>
      <w:r w:rsidR="00974CBF" w:rsidRPr="00013B70">
        <w:t xml:space="preserve">large grains in the perovskite </w:t>
      </w:r>
      <w:r w:rsidR="00B10B96" w:rsidRPr="00013B70">
        <w:t>film</w:t>
      </w:r>
      <w:r w:rsidR="00910406" w:rsidRPr="00013B70">
        <w:t>,</w:t>
      </w:r>
      <w:r w:rsidR="00974CBF" w:rsidRPr="00013B70">
        <w:t xml:space="preserve"> which reduced electrode polarization and thus</w:t>
      </w:r>
      <w:r w:rsidR="00795E7C" w:rsidRPr="00013B70">
        <w:t>,</w:t>
      </w:r>
      <w:r w:rsidR="00974CBF" w:rsidRPr="00013B70">
        <w:t xml:space="preserve"> </w:t>
      </w:r>
      <w:r w:rsidR="00943AA6" w:rsidRPr="00013B70">
        <w:t>hysteresis</w:t>
      </w:r>
      <w:r w:rsidR="00974CBF" w:rsidRPr="00013B70">
        <w:t xml:space="preserve"> </w:t>
      </w:r>
      <w:r w:rsidR="00E056A5" w:rsidRPr="00013B70">
        <w:fldChar w:fldCharType="begin" w:fldLock="1"/>
      </w:r>
      <w:r w:rsidR="00656764">
        <w:instrText>ADDIN CSL_CITATION {"citationItems":[{"id":"ITEM-1","itemData":{"DOI":"10.1016/j.solmat.2017.08.032","ISSN":"09270248","abstract":"The presented work demonstrates the development of highly stable low temperature processed Cesium com- pound incorporated ZnO electron transport layer (ETL) for perovskite solar cells (PSCs). Cesium compounds such as CA (cesium acetate) and CC (cesium carbonate) modified ETLs are employed for fabricating highly efficient (PCE: ~ 16.5%) mixed organic cation based MA0.6FA0.4PbI3 PSCs via restricted volume solvent annealing (RVSA) method. Here, CA ETL demonstrates a 50 meV upshift in Fermi level position with respect to CC ETL, contributing to higher n-type conductivity and lower electron injection barrier at the interface. Furthermore, CA ETL also exhibits profound influence on the perovskite microstructure leading to larger grain size and uniform distribution. Cesium acetate incorporated devices exhibit about 82% higher PCE compared to conventional CC devices. In addition to higher photovoltaic performance, CA devices exhibit mitigated photo-current hysteresis phenomena compared to CC devices, owing to suppressed electrode polarization phenomena. Besides, the sta- bility of the CA devices are 400% higher than the conventional CC devices, retaining almost 90% of its initial PCE even after a month-long (30 days) systematic degradation study. The mechanism behind superior perfor- mance and stability is investigated and discussed comprehensively.","author":[{"dropping-particle":"","family":"Arafat Mahmud","given":"Md","non-dropping-particle":"","parse-names":false,"suffix":""},{"dropping-particle":"","family":"Kumar Elumalai","given":"Naveen","non-dropping-particle":"","parse-names":false,"suffix":""},{"dropping-particle":"","family":"Baishakhi Upama","given":"Mushfika","non-dropping-particle":"","parse-names":false,"suffix":""},{"dropping-particle":"","family":"Wang","given":"Dian","non-dropping-particle":"","parse-names":false,"suffix":""},{"dropping-particle":"","family":"Gonçales","given":"Vinicius R","non-dropping-particle":"","parse-names":false,"suffix":""},{"dropping-particle":"","family":"Wright","given":"Matthew","non-dropping-particle":"","parse-names":false,"suffix":""},{"dropping-particle":"","family":"Justin Gooding","given":"John","non-dropping-particle":"","parse-names":false,"suffix":""},{"dropping-particle":"","family":"Haque","given":"Faiazul","non-dropping-particle":"","parse-names":false,"suffix":""},{"dropping-particle":"","family":"Xu","given":"Cheng","non-dropping-particle":"","parse-names":false,"suffix":""},{"dropping-particle":"","family":"Uddin","given":"Ashraf","non-dropping-particle":"","parse-names":false,"suffix":""}],"container-title":"Solar Energy Materials and Solar Cells","id":"ITEM-1","issue":"August 2017","issued":{"date-parts":[["2018","1","1"]]},"page":"172-186","publisher":"North-Holland","title":"Cesium compounds as interface modifiers for stable and efficient perovskite solar cells","type":"article-journal","volume":"174"},"uris":["http://www.mendeley.com/documents/?uuid=f257a5d2-7d5d-4a3b-b5af-5918e9128be1"]}],"mendeley":{"formattedCitation":"[136]","plainTextFormattedCitation":"[136]","previouslyFormattedCitation":"[136]"},"properties":{"noteIndex":0},"schema":"https://github.com/citation-style-language/schema/raw/master/csl-citation.json"}</w:instrText>
      </w:r>
      <w:r w:rsidR="00E056A5" w:rsidRPr="00013B70">
        <w:fldChar w:fldCharType="separate"/>
      </w:r>
      <w:r w:rsidR="00FE640A" w:rsidRPr="00FE640A">
        <w:rPr>
          <w:noProof/>
        </w:rPr>
        <w:t>[136]</w:t>
      </w:r>
      <w:r w:rsidR="00E056A5" w:rsidRPr="00013B70">
        <w:fldChar w:fldCharType="end"/>
      </w:r>
      <w:r w:rsidR="00974CBF" w:rsidRPr="00013B70">
        <w:t xml:space="preserve">. </w:t>
      </w:r>
      <w:r w:rsidR="00D711DC" w:rsidRPr="00013B70">
        <w:t>This</w:t>
      </w:r>
      <w:r w:rsidR="00157016" w:rsidRPr="00013B70">
        <w:t xml:space="preserve"> relates to the effects seen in the previous</w:t>
      </w:r>
      <w:r w:rsidR="00F056D8" w:rsidRPr="00013B70">
        <w:t xml:space="preserve"> section</w:t>
      </w:r>
      <w:r w:rsidR="00157016" w:rsidRPr="00013B70">
        <w:t xml:space="preserve"> on how to change and improve the layer </w:t>
      </w:r>
      <w:r w:rsidR="00736427" w:rsidRPr="00013B70">
        <w:t xml:space="preserve">quality of the cell </w:t>
      </w:r>
      <w:r w:rsidR="00795E7C" w:rsidRPr="00013B70">
        <w:t>(</w:t>
      </w:r>
      <w:r w:rsidR="00736427" w:rsidRPr="00013B70">
        <w:t>see</w:t>
      </w:r>
      <w:r w:rsidR="00F056D8" w:rsidRPr="00013B70">
        <w:t xml:space="preserve"> section</w:t>
      </w:r>
      <w:r w:rsidR="00157016" w:rsidRPr="00013B70">
        <w:t xml:space="preserve"> </w:t>
      </w:r>
      <w:r w:rsidR="00E056A5" w:rsidRPr="00013B70">
        <w:fldChar w:fldCharType="begin"/>
      </w:r>
      <w:r w:rsidR="00157016" w:rsidRPr="00013B70">
        <w:instrText xml:space="preserve"> REF _Ref517780973 \r \h </w:instrText>
      </w:r>
      <w:r w:rsidR="00E056A5" w:rsidRPr="00013B70">
        <w:fldChar w:fldCharType="separate"/>
      </w:r>
      <w:r w:rsidR="009B4740">
        <w:t>5</w:t>
      </w:r>
      <w:r w:rsidR="00E056A5" w:rsidRPr="00013B70">
        <w:fldChar w:fldCharType="end"/>
      </w:r>
      <w:r w:rsidR="00795E7C" w:rsidRPr="00013B70">
        <w:t>)</w:t>
      </w:r>
      <w:r w:rsidR="00157016" w:rsidRPr="00013B70">
        <w:t xml:space="preserve">. </w:t>
      </w:r>
    </w:p>
    <w:p w14:paraId="7E16158A" w14:textId="0F00E554" w:rsidR="009B702B" w:rsidRPr="00013B70" w:rsidRDefault="00974CBF" w:rsidP="00D65B28">
      <w:r w:rsidRPr="00013B70">
        <w:t xml:space="preserve">The higher performance was thought to be due to </w:t>
      </w:r>
      <w:r w:rsidR="00296CDF" w:rsidRPr="00013B70">
        <w:t xml:space="preserve">greater </w:t>
      </w:r>
      <w:r w:rsidRPr="00013B70">
        <w:t xml:space="preserve">conductivity and better band gap energy matching of the layers. The </w:t>
      </w:r>
      <w:r w:rsidR="006D0B29" w:rsidRPr="00013B70">
        <w:t>acetate-based</w:t>
      </w:r>
      <w:r w:rsidRPr="00013B70">
        <w:t xml:space="preserve"> cell had smoother</w:t>
      </w:r>
      <w:r w:rsidR="008B6B05" w:rsidRPr="00013B70">
        <w:t xml:space="preserve"> </w:t>
      </w:r>
      <w:r w:rsidRPr="00013B70">
        <w:t xml:space="preserve">morphology and thus </w:t>
      </w:r>
      <w:r w:rsidR="00E22D00" w:rsidRPr="00013B70">
        <w:t xml:space="preserve">fewer </w:t>
      </w:r>
      <w:r w:rsidRPr="00013B70">
        <w:t>shunt paths leading to lower current leakage and higher performance</w:t>
      </w:r>
      <w:r w:rsidR="00157016" w:rsidRPr="00013B70">
        <w:t>.</w:t>
      </w:r>
      <w:r w:rsidR="00D47868" w:rsidRPr="00013B70">
        <w:t xml:space="preserve"> </w:t>
      </w:r>
    </w:p>
    <w:p w14:paraId="30455375" w14:textId="77777777" w:rsidR="004F7257" w:rsidRPr="00013B70" w:rsidRDefault="00974CBF" w:rsidP="00C33574">
      <w:pPr>
        <w:pStyle w:val="Heading3"/>
      </w:pPr>
      <w:bookmarkStart w:id="568" w:name="_Toc530166480"/>
      <w:bookmarkStart w:id="569" w:name="_Toc530166615"/>
      <w:bookmarkStart w:id="570" w:name="_Toc530167173"/>
      <w:bookmarkStart w:id="571" w:name="_Toc530167308"/>
      <w:bookmarkStart w:id="572" w:name="_Toc4264534"/>
      <w:r w:rsidRPr="00013B70">
        <w:t>Pacifying trap states using organic/inorganic layers</w:t>
      </w:r>
      <w:bookmarkEnd w:id="568"/>
      <w:bookmarkEnd w:id="569"/>
      <w:bookmarkEnd w:id="570"/>
      <w:bookmarkEnd w:id="571"/>
      <w:bookmarkEnd w:id="572"/>
    </w:p>
    <w:p w14:paraId="6E9F80F3" w14:textId="5F383610" w:rsidR="00D87B70" w:rsidRPr="00013B70" w:rsidRDefault="00974CBF" w:rsidP="00D65B28">
      <w:r w:rsidRPr="00013B70">
        <w:rPr>
          <w:lang w:eastAsia="el-GR"/>
        </w:rPr>
        <w:t>T</w:t>
      </w:r>
      <w:r w:rsidRPr="00013B70">
        <w:t xml:space="preserve">he use of </w:t>
      </w:r>
      <w:r w:rsidR="00662CA1" w:rsidRPr="00013B70">
        <w:t xml:space="preserve">a </w:t>
      </w:r>
      <w:r w:rsidRPr="00013B70">
        <w:t xml:space="preserve">PCBM fullerene </w:t>
      </w:r>
      <w:r w:rsidR="00662CA1" w:rsidRPr="00013B70">
        <w:t>HTM</w:t>
      </w:r>
      <w:r w:rsidRPr="00013B70">
        <w:t xml:space="preserve"> on the top of the perovskite </w:t>
      </w:r>
      <w:r w:rsidR="00662CA1" w:rsidRPr="00013B70">
        <w:t>film</w:t>
      </w:r>
      <w:r w:rsidRPr="00013B70">
        <w:t xml:space="preserve"> </w:t>
      </w:r>
      <w:r w:rsidR="00E22D00" w:rsidRPr="00013B70">
        <w:t xml:space="preserve">has been </w:t>
      </w:r>
      <w:r w:rsidRPr="00013B70">
        <w:t xml:space="preserve">shown to reduce </w:t>
      </w:r>
      <w:r w:rsidR="00943AA6" w:rsidRPr="00013B70">
        <w:t>hysteresis</w:t>
      </w:r>
      <w:r w:rsidRPr="00013B70">
        <w:t xml:space="preserve"> significantly as a result of pacifying trap states</w:t>
      </w:r>
      <w:r w:rsidR="00EE2181" w:rsidRPr="00013B70">
        <w:t>,</w:t>
      </w:r>
      <w:r w:rsidRPr="00013B70">
        <w:t xml:space="preserve"> due to surface decomposition in the </w:t>
      </w:r>
      <w:r w:rsidR="00F163ED" w:rsidRPr="00013B70">
        <w:t>CH</w:t>
      </w:r>
      <w:r w:rsidR="00F163ED" w:rsidRPr="00013B70">
        <w:rPr>
          <w:vertAlign w:val="subscript"/>
        </w:rPr>
        <w:t>3</w:t>
      </w:r>
      <w:r w:rsidR="00F163ED" w:rsidRPr="00013B70">
        <w:t>NH</w:t>
      </w:r>
      <w:r w:rsidR="00F163ED" w:rsidRPr="00013B70">
        <w:rPr>
          <w:vertAlign w:val="subscript"/>
        </w:rPr>
        <w:t>3</w:t>
      </w:r>
      <w:r w:rsidRPr="00013B70">
        <w:t>PbI</w:t>
      </w:r>
      <w:r w:rsidRPr="00013B70">
        <w:rPr>
          <w:vertAlign w:val="subscript"/>
        </w:rPr>
        <w:t>3</w:t>
      </w:r>
      <w:r w:rsidRPr="00013B70">
        <w:t xml:space="preserve"> perovskite layer that was annealed at 100</w:t>
      </w:r>
      <w:r w:rsidR="00E109F0" w:rsidRPr="00013B70">
        <w:t>°C</w:t>
      </w:r>
      <w:r w:rsidRPr="00013B70">
        <w:t xml:space="preserve"> for </w:t>
      </w:r>
      <w:r w:rsidR="00107230" w:rsidRPr="00013B70">
        <w:t>2</w:t>
      </w:r>
      <w:r w:rsidR="00AB6038" w:rsidRPr="00013B70">
        <w:t xml:space="preserve"> </w:t>
      </w:r>
      <w:r w:rsidR="00107230" w:rsidRPr="00013B70">
        <w:t>h</w:t>
      </w:r>
      <w:r w:rsidRPr="00013B70">
        <w:t>. Increased annealing time of the PCBM layer at 100</w:t>
      </w:r>
      <w:r w:rsidR="00E109F0" w:rsidRPr="00013B70">
        <w:t>°C</w:t>
      </w:r>
      <w:r w:rsidR="003C19A1" w:rsidRPr="00013B70">
        <w:t xml:space="preserve"> from 15-</w:t>
      </w:r>
      <w:r w:rsidRPr="00013B70">
        <w:t xml:space="preserve">45 </w:t>
      </w:r>
      <w:r w:rsidR="003C19A1" w:rsidRPr="00013B70">
        <w:t>min</w:t>
      </w:r>
      <w:r w:rsidRPr="00013B70">
        <w:t xml:space="preserve"> further </w:t>
      </w:r>
      <w:r w:rsidR="0072476B" w:rsidRPr="00013B70">
        <w:t xml:space="preserve">minimized </w:t>
      </w:r>
      <w:r w:rsidRPr="00013B70">
        <w:t xml:space="preserve">this phenomenon </w:t>
      </w:r>
      <w:r w:rsidR="00E056A5" w:rsidRPr="00013B70">
        <w:fldChar w:fldCharType="begin" w:fldLock="1"/>
      </w:r>
      <w:r w:rsidR="00656764">
        <w:instrText>ADDIN CSL_CITATION {"citationItems":[{"id":"ITEM-1","itemData":{"DOI":"10.1111/j.1365-2230.2009.03702.x","ISBN":"2041-1723 (Electronic)\\r2041-1723 (Linking)","ISSN":"03076938","PMID":"25503258","abstract":"The large photocurrent hysteresis observed in many organometal trihalide perovskite solar cells has become a major hindrance impairing the ultimate performance and stability of these devices, while its origin was unknown. Here we demonstrate the trap states on the surface and grain boundaries of the perovskite materials to be the origin of photocurrent hysteresis and that the fullerene layers deposited on perovskites can effectively passivate these charge trap states and eliminate the notorious photocurrent hysteresis. Fullerenes deposited on the top of the perovskites reduce the trap density by two orders of magnitude and double the power conversion efficiency of CH3NH3PbI3 solar cells. The elucidation of the origin of photocurrent hysteresis and its elimination by trap passivation in perovskite solar cells provides important directions for future enhancements to device efficienc","author":[{"dropping-particle":"","family":"Nakamura","given":"S.","non-dropping-particle":"","parse-names":false,"suffix":""},{"dropping-particle":"","family":"Hashimoto","given":"Y.","non-dropping-particle":"","parse-names":false,"suffix":""},{"dropping-particle":"","family":"Igawa","given":"S.","non-dropping-particle":"","parse-names":false,"suffix":""},{"dropping-particle":"","family":"Kajino","given":"M.","non-dropping-particle":"","parse-names":false,"suffix":""},{"dropping-particle":"","family":"Nishi","given":"K.","non-dropping-particle":"","parse-names":false,"suffix":""},{"dropping-particle":"","family":"Takahashi","given":"H.","non-dropping-particle":"","parse-names":false,"suffix":""},{"dropping-particle":"","family":"Mizumoto","given":"T.","non-dropping-particle":"","parse-names":false,"suffix":""},{"dropping-particle":"","family":"Iizuka","given":"H.","non-dropping-particle":"","parse-names":false,"suffix":""}],"container-title":"Clinical and Experimental Dermatology","id":"ITEM-1","issue":"8","issued":{"date-parts":[["2009","12"]]},"note":"Supplementary information available for this article at http://www.nature.com/ncomms/2014/141215/ncomms6784/suppinfo/ncomms6784_S1.html","page":"e1023-e1024","publisher":"Nature Publishing Group, a division of Macmillan Publishers Limited. All Rights Reserved","title":"Childhood generalized pustular psoriasis treated by preprandial ciclosporin administration: serum cytokine pattern during the course of the disease","type":"article-journal","volume":"34"},"uris":["http://www.mendeley.com/documents/?uuid=376dbc51-cadc-4022-b77d-7f15f0cce388"]}],"mendeley":{"formattedCitation":"[137]","plainTextFormattedCitation":"[137]","previouslyFormattedCitation":"[137]"},"properties":{"noteIndex":0},"schema":"https://github.com/citation-style-language/schema/raw/master/csl-citation.json"}</w:instrText>
      </w:r>
      <w:r w:rsidR="00E056A5" w:rsidRPr="00013B70">
        <w:fldChar w:fldCharType="separate"/>
      </w:r>
      <w:r w:rsidR="00FE640A" w:rsidRPr="00FE640A">
        <w:rPr>
          <w:noProof/>
        </w:rPr>
        <w:t>[137]</w:t>
      </w:r>
      <w:r w:rsidR="00E056A5" w:rsidRPr="00013B70">
        <w:fldChar w:fldCharType="end"/>
      </w:r>
      <w:r w:rsidRPr="00013B70">
        <w:t>.</w:t>
      </w:r>
    </w:p>
    <w:p w14:paraId="7822D51F" w14:textId="3B645101" w:rsidR="005332FC" w:rsidRPr="00013B70" w:rsidRDefault="00974CBF" w:rsidP="00C33574">
      <w:pPr>
        <w:pStyle w:val="Heading3"/>
      </w:pPr>
      <w:bookmarkStart w:id="573" w:name="_Mechanical_Stability_Substrate"/>
      <w:bookmarkStart w:id="574" w:name="_Dehydrate_/_recrystallize"/>
      <w:bookmarkEnd w:id="573"/>
      <w:bookmarkEnd w:id="574"/>
      <w:r w:rsidRPr="00013B70">
        <w:t xml:space="preserve"> </w:t>
      </w:r>
      <w:bookmarkStart w:id="575" w:name="_Ref474936418"/>
      <w:bookmarkStart w:id="576" w:name="_Toc530166481"/>
      <w:bookmarkStart w:id="577" w:name="_Toc530166616"/>
      <w:bookmarkStart w:id="578" w:name="_Toc530167174"/>
      <w:bookmarkStart w:id="579" w:name="_Toc530167309"/>
      <w:bookmarkStart w:id="580" w:name="_Toc4264535"/>
      <w:r w:rsidRPr="00013B70">
        <w:t>Dehydrat</w:t>
      </w:r>
      <w:r w:rsidR="00790A6C">
        <w:t>ion and recrystallization</w:t>
      </w:r>
      <w:r w:rsidR="00CE56C0">
        <w:t xml:space="preserve"> effects on hysteresis</w:t>
      </w:r>
      <w:bookmarkEnd w:id="575"/>
      <w:bookmarkEnd w:id="576"/>
      <w:bookmarkEnd w:id="577"/>
      <w:bookmarkEnd w:id="578"/>
      <w:bookmarkEnd w:id="579"/>
      <w:bookmarkEnd w:id="580"/>
    </w:p>
    <w:p w14:paraId="04C2536E" w14:textId="5C395244" w:rsidR="005332FC" w:rsidRPr="00013B70" w:rsidRDefault="00E533EB" w:rsidP="00D65B28">
      <w:r w:rsidRPr="00013B70">
        <w:t>C</w:t>
      </w:r>
      <w:r w:rsidR="00974CBF" w:rsidRPr="00013B70">
        <w:t xml:space="preserve">ontact with moisture </w:t>
      </w:r>
      <w:r w:rsidR="00172747" w:rsidRPr="00013B70">
        <w:t>results in the formation of p</w:t>
      </w:r>
      <w:r w:rsidRPr="00013B70">
        <w:t xml:space="preserve">erovskite hydrated crystals </w:t>
      </w:r>
      <w:r w:rsidR="00974CBF" w:rsidRPr="00013B70">
        <w:t>and after drying (with N</w:t>
      </w:r>
      <w:r w:rsidR="00974CBF" w:rsidRPr="00013B70">
        <w:rPr>
          <w:vertAlign w:val="subscript"/>
        </w:rPr>
        <w:t>2</w:t>
      </w:r>
      <w:r w:rsidR="00974CBF" w:rsidRPr="00013B70">
        <w:t xml:space="preserve"> or dr</w:t>
      </w:r>
      <w:r w:rsidR="00AD6791" w:rsidRPr="00013B70">
        <w:t>y air at 30% relative humidity)</w:t>
      </w:r>
      <w:r w:rsidR="00E22D00" w:rsidRPr="00013B70">
        <w:t xml:space="preserve"> they</w:t>
      </w:r>
      <w:r w:rsidR="00974CBF" w:rsidRPr="00013B70">
        <w:t xml:space="preserve"> return close to their previous photovoltaic properties </w:t>
      </w:r>
      <w:r w:rsidR="00AD6791" w:rsidRPr="00013B70">
        <w:t xml:space="preserve">and </w:t>
      </w:r>
      <w:r w:rsidR="00974CBF" w:rsidRPr="00013B70">
        <w:t xml:space="preserve">to their original dehydrated structure. </w:t>
      </w:r>
      <w:r w:rsidR="00943AA6" w:rsidRPr="00013B70">
        <w:t>Hysteresis</w:t>
      </w:r>
      <w:r w:rsidR="00974CBF" w:rsidRPr="00013B70">
        <w:t xml:space="preserve"> increases significantly after </w:t>
      </w:r>
      <w:r w:rsidR="003E7F31" w:rsidRPr="00013B70">
        <w:t>dehydration</w:t>
      </w:r>
      <w:r w:rsidR="00E22D00" w:rsidRPr="00013B70">
        <w:t>,</w:t>
      </w:r>
      <w:r w:rsidR="003E7F31" w:rsidRPr="00013B70">
        <w:t xml:space="preserve"> indicating</w:t>
      </w:r>
      <w:r w:rsidR="00974CBF" w:rsidRPr="00013B70">
        <w:t xml:space="preserve"> it is possibly linked with the recrystallization process</w:t>
      </w:r>
      <w:r w:rsidR="0015741B">
        <w:t xml:space="preserve"> although the authors of that work do suggest it is a means </w:t>
      </w:r>
      <w:r w:rsidR="00C90217">
        <w:t>to obtain</w:t>
      </w:r>
      <w:r w:rsidR="0015741B">
        <w:t xml:space="preserve"> better film morphology provided </w:t>
      </w:r>
      <w:r w:rsidR="00CE56C0">
        <w:t>optimum protocols are followed.</w:t>
      </w:r>
      <w:r w:rsidR="00974CBF" w:rsidRPr="00013B70">
        <w:t xml:space="preserve"> The mechanisms by which this happens are illustrated below as well as the irreversible direction when excess humidity is applied </w:t>
      </w:r>
      <w:r w:rsidR="00E056A5" w:rsidRPr="00013B70">
        <w:fldChar w:fldCharType="begin" w:fldLock="1"/>
      </w:r>
      <w:r w:rsidR="00656764">
        <w:instrText>ADDIN CSL_CITATION {"citationItems":[{"id":"ITEM-1","itemData":{"DOI":"10.1021/acs.chemmater.5b00660","ISBN":"10.1021/acs.chemmater.5b00660","ISSN":"0897-4756","abstract":"Solar cells composed of methylammonium lead iodide perovskite (MAPI) are notorious for their sensitivity to moisture. We show that (i) hydrated crystal phases are formed when MAPI is exposed to water vapor at room temperature and (ii) these phase changes are fully reversed when the material is subsequently dried. The reversible formation of CH3NH3PbI3·H2O followed by (CH3NH3)4PbI6·2H2O (upon long exposure times) was observed using time-resolved XRD and ellipsometry of thin films prepared using ?solvent engineering?, single crystals, and state-of-the-art solar cells. In contrast to water vapor, the presence of liquid water results in the irreversible decomposition of MAPI to form PbI2. MAPI changes from dark brown to transparent on hydration; the precise optical constants of CH3NH3PbI3·H2O formed on single crystals were determined, with a bandgap at 3.1 eV. Using the single-crystal optical constants and thin-film ellipsometry measurements, the time-dependent changes to MAPI films exposed to moisture were modeled. The results suggest that the monohydrate phase forms independent of the depth in the film, suggesting rapid transport of water molecules along grain boundaries. Vapor-phase hydration of an unencapsulated solar cell (initially Jsc ≈ 19 mA cm?2 and Voc ≈ 1.05 V at 1 sun) resulted in more than a 90% drop in short-circuit photocurrent and ?200 mV loss in open-circuit potential; however, these losses were fully reversed after the device was exposed to dry nitrogen for 6 h. Hysteresis in the current?voltage characteristics was significantly increased after this dehydration, which may be related to changes in the defect density and morphology of MAPI following recrystallization from the hydrate. Based on our observations, we suggest that irreversible decomposition of MAPI in the presence of water vapor only occurs significantly once a grain has been fully converted to the monohydrate phase.","author":[{"dropping-particle":"","family":"Leguy","given":"Aurélien M. A.","non-dropping-particle":"","parse-names":false,"suffix":""},{"dropping-particle":"","family":"Hu","given":"Yinghong","non-dropping-particle":"","parse-names":false,"suffix":""},{"dropping-particle":"","family":"Campoy-Quiles","given":"Mariano","non-dropping-particle":"","parse-names":false,"suffix":""},{"dropping-particle":"","family":"Alonso","given":"M. Isabel","non-dropping-particle":"","parse-names":false,"suffix":""},{"dropping-particle":"","family":"Weber","given":"Oliver J.","non-dropping-particle":"","parse-names":false,"suffix":""},{"dropping-particle":"","family":"Azarhoosh","given":"Pooya","non-dropping-particle":"","parse-names":false,"suffix":""},{"dropping-particle":"","family":"Schilfgaarde","given":"Mark","non-dropping-particle":"van","parse-names":false,"suffix":""},{"dropping-particle":"","family":"Weller","given":"Mark T.","non-dropping-particle":"","parse-names":false,"suffix":""},{"dropping-particle":"","family":"Bein","given":"Thomas","non-dropping-particle":"","parse-names":false,"suffix":""},{"dropping-particle":"","family":"Nelson","given":"Jenny","non-dropping-particle":"","parse-names":false,"suffix":""},{"dropping-particle":"","family":"Docampo","given":"Pablo","non-dropping-particle":"","parse-names":false,"suffix":""},{"dropping-particle":"","family":"Barnes","given":"Piers R. F.","non-dropping-particle":"","parse-names":false,"suffix":""}],"container-title":"Chemistry of Materials","id":"ITEM-1","issue":"9","issued":{"date-parts":[["2015","5","12"]]},"note":"From Duplicate 1 (Reversible Hydration of CH 3 NH 3 PbI 3 in Films, Single Crystals, and Solar Cells - Leguy, Aurélien M. A.; Hu, Yinghong; Campoy-Quiles, Mariano; Alonso, M. Isabel; Weber, Oliver J.; Azarhoosh, Pooya; van Schilfgaarde, Mark; Weller, Mark T.; Bein, Thomas; Nelson, Jenny; Docampo, Pablo; Barnes, Piers R. F.)\n\ndoi: 10.1021/acs.chemmater.5b00660","page":"3397-3407","publisher":"American Chemical Society","title":"Reversible Hydration of CH 3 NH 3 PbI 3 in Films, Single Crystals, and Solar Cells","type":"article-journal","volume":"27"},"uris":["http://www.mendeley.com/documents/?uuid=6dce1e2e-200a-4ef9-a271-efd3ab75bbcd"]}],"mendeley":{"formattedCitation":"[138]","plainTextFormattedCitation":"[138]","previouslyFormattedCitation":"[138]"},"properties":{"noteIndex":0},"schema":"https://github.com/citation-style-language/schema/raw/master/csl-citation.json"}</w:instrText>
      </w:r>
      <w:r w:rsidR="00E056A5" w:rsidRPr="00013B70">
        <w:fldChar w:fldCharType="separate"/>
      </w:r>
      <w:r w:rsidR="00FE640A" w:rsidRPr="00FE640A">
        <w:rPr>
          <w:noProof/>
        </w:rPr>
        <w:t>[138]</w:t>
      </w:r>
      <w:r w:rsidR="00E056A5" w:rsidRPr="00013B70">
        <w:fldChar w:fldCharType="end"/>
      </w:r>
      <w:r w:rsidR="00974CBF" w:rsidRPr="00013B70">
        <w:t>.</w:t>
      </w:r>
    </w:p>
    <w:p w14:paraId="2E0751F1" w14:textId="77777777" w:rsidR="004A01C8" w:rsidRPr="00013B70" w:rsidRDefault="00405BA3" w:rsidP="00D65B28">
      <w:r w:rsidRPr="00013B70">
        <w:t>4(CH</w:t>
      </w:r>
      <w:r w:rsidR="00A27BFB" w:rsidRPr="00013B70">
        <w:rPr>
          <w:vertAlign w:val="subscript"/>
        </w:rPr>
        <w:t>3</w:t>
      </w:r>
      <w:r w:rsidRPr="00013B70">
        <w:t>NH</w:t>
      </w:r>
      <w:r w:rsidR="00A27BFB" w:rsidRPr="00013B70">
        <w:rPr>
          <w:vertAlign w:val="subscript"/>
        </w:rPr>
        <w:t>3</w:t>
      </w:r>
      <w:r w:rsidRPr="00013B70">
        <w:t>)PbI</w:t>
      </w:r>
      <w:r w:rsidR="00A27BFB" w:rsidRPr="00013B70">
        <w:rPr>
          <w:vertAlign w:val="subscript"/>
        </w:rPr>
        <w:t>3</w:t>
      </w:r>
      <w:r w:rsidR="00B93C1E">
        <w:t xml:space="preserve"> </w:t>
      </w:r>
      <w:r w:rsidRPr="00013B70">
        <w:t>+ 4H</w:t>
      </w:r>
      <w:r w:rsidR="00A27BFB" w:rsidRPr="00013B70">
        <w:rPr>
          <w:vertAlign w:val="subscript"/>
        </w:rPr>
        <w:t>2</w:t>
      </w:r>
      <w:r w:rsidR="00A27BFB" w:rsidRPr="00013B70">
        <w:t xml:space="preserve">O </w:t>
      </w:r>
      <w:r w:rsidR="00A27BFB" w:rsidRPr="00013B70">
        <w:rPr>
          <w:rFonts w:ascii="Cambria Math" w:hAnsi="Cambria Math" w:cs="Cambria Math"/>
        </w:rPr>
        <w:t>⇌</w:t>
      </w:r>
      <w:r w:rsidRPr="00013B70">
        <w:t xml:space="preserve"> 4[CH</w:t>
      </w:r>
      <w:r w:rsidR="00A27BFB" w:rsidRPr="00013B70">
        <w:rPr>
          <w:vertAlign w:val="subscript"/>
        </w:rPr>
        <w:t>3</w:t>
      </w:r>
      <w:r w:rsidRPr="00013B70">
        <w:t>NH</w:t>
      </w:r>
      <w:r w:rsidR="00A27BFB" w:rsidRPr="00013B70">
        <w:rPr>
          <w:vertAlign w:val="subscript"/>
        </w:rPr>
        <w:t>3</w:t>
      </w:r>
      <w:r w:rsidRPr="00013B70">
        <w:t>PbI</w:t>
      </w:r>
      <w:r w:rsidR="00A27BFB" w:rsidRPr="00013B70">
        <w:rPr>
          <w:vertAlign w:val="subscript"/>
        </w:rPr>
        <w:t>3</w:t>
      </w:r>
      <w:r w:rsidR="00A27BFB" w:rsidRPr="00013B70">
        <w:t>‧</w:t>
      </w:r>
      <w:r w:rsidRPr="00013B70">
        <w:t>H</w:t>
      </w:r>
      <w:r w:rsidR="00A27BFB" w:rsidRPr="00013B70">
        <w:rPr>
          <w:vertAlign w:val="subscript"/>
        </w:rPr>
        <w:t>2</w:t>
      </w:r>
      <w:r w:rsidR="00A27BFB" w:rsidRPr="00013B70">
        <w:t>O]</w:t>
      </w:r>
      <w:r w:rsidR="00F772EE" w:rsidRPr="00013B70">
        <w:rPr>
          <w:rFonts w:ascii="Cambria Math" w:hAnsi="Cambria Math" w:cs="Cambria Math"/>
        </w:rPr>
        <w:t>⇌</w:t>
      </w:r>
      <w:r w:rsidR="00255B9F" w:rsidRPr="00013B70">
        <w:rPr>
          <w:rFonts w:ascii="Cambria Math" w:hAnsi="Cambria Math" w:cs="Cambria Math"/>
        </w:rPr>
        <w:t xml:space="preserve"> </w:t>
      </w:r>
      <w:r w:rsidR="00F772EE" w:rsidRPr="00013B70">
        <w:t>(CH</w:t>
      </w:r>
      <w:r w:rsidR="000624E5" w:rsidRPr="00013B70">
        <w:rPr>
          <w:vertAlign w:val="subscript"/>
        </w:rPr>
        <w:t>3</w:t>
      </w:r>
      <w:r w:rsidR="000624E5" w:rsidRPr="00013B70">
        <w:t>NH</w:t>
      </w:r>
      <w:r w:rsidR="000624E5" w:rsidRPr="00013B70">
        <w:rPr>
          <w:vertAlign w:val="subscript"/>
        </w:rPr>
        <w:t>3</w:t>
      </w:r>
      <w:r w:rsidR="000624E5" w:rsidRPr="00013B70">
        <w:t>)</w:t>
      </w:r>
      <w:r w:rsidR="000624E5" w:rsidRPr="00013B70">
        <w:rPr>
          <w:vertAlign w:val="subscript"/>
        </w:rPr>
        <w:t>4</w:t>
      </w:r>
      <w:r w:rsidR="000624E5" w:rsidRPr="00013B70">
        <w:t>PbI</w:t>
      </w:r>
      <w:r w:rsidR="00EF0FD3" w:rsidRPr="00013B70">
        <w:rPr>
          <w:vertAlign w:val="subscript"/>
        </w:rPr>
        <w:t>6</w:t>
      </w:r>
      <w:r w:rsidR="00F772EE" w:rsidRPr="00013B70">
        <w:t>‧2H</w:t>
      </w:r>
      <w:r w:rsidR="00F772EE" w:rsidRPr="00013B70">
        <w:rPr>
          <w:vertAlign w:val="subscript"/>
        </w:rPr>
        <w:t>2</w:t>
      </w:r>
      <w:r w:rsidR="00F772EE" w:rsidRPr="00013B70">
        <w:t>O+3PbI</w:t>
      </w:r>
      <w:r w:rsidR="00F772EE" w:rsidRPr="00013B70">
        <w:rPr>
          <w:vertAlign w:val="subscript"/>
        </w:rPr>
        <w:t>2</w:t>
      </w:r>
      <w:r w:rsidR="00F772EE" w:rsidRPr="00013B70">
        <w:t>+2H</w:t>
      </w:r>
      <w:r w:rsidR="00F772EE" w:rsidRPr="00013B70">
        <w:rPr>
          <w:vertAlign w:val="subscript"/>
        </w:rPr>
        <w:t>2</w:t>
      </w:r>
      <w:r w:rsidR="00F772EE" w:rsidRPr="00013B70">
        <w:t>O</w:t>
      </w:r>
    </w:p>
    <w:p w14:paraId="69DF601E" w14:textId="77777777" w:rsidR="005332FC" w:rsidRPr="00013B70" w:rsidRDefault="000624E5" w:rsidP="00D65B28">
      <w:r w:rsidRPr="00013B70">
        <w:t>(CH</w:t>
      </w:r>
      <w:r w:rsidRPr="00013B70">
        <w:rPr>
          <w:vertAlign w:val="subscript"/>
        </w:rPr>
        <w:t>3</w:t>
      </w:r>
      <w:r w:rsidRPr="00013B70">
        <w:t>NH</w:t>
      </w:r>
      <w:r w:rsidRPr="00013B70">
        <w:rPr>
          <w:vertAlign w:val="subscript"/>
        </w:rPr>
        <w:t>3</w:t>
      </w:r>
      <w:r w:rsidRPr="00013B70">
        <w:t>)</w:t>
      </w:r>
      <w:r w:rsidRPr="00013B70">
        <w:rPr>
          <w:vertAlign w:val="subscript"/>
        </w:rPr>
        <w:t>4</w:t>
      </w:r>
      <w:r w:rsidRPr="00013B70">
        <w:t xml:space="preserve"> PbI</w:t>
      </w:r>
      <w:r w:rsidRPr="00013B70">
        <w:rPr>
          <w:vertAlign w:val="subscript"/>
        </w:rPr>
        <w:t>6</w:t>
      </w:r>
      <w:r w:rsidRPr="00013B70">
        <w:t>‧2H</w:t>
      </w:r>
      <w:r w:rsidRPr="00013B70">
        <w:rPr>
          <w:vertAlign w:val="subscript"/>
        </w:rPr>
        <w:t>2</w:t>
      </w:r>
      <w:r w:rsidR="00704C3C" w:rsidRPr="00013B70">
        <w:t>O</w:t>
      </w:r>
      <w:r w:rsidR="00704C3C" w:rsidRPr="00013B70">
        <w:rPr>
          <w:vertAlign w:val="subscript"/>
        </w:rPr>
        <w:t>(s</w:t>
      </w:r>
      <w:r w:rsidRPr="00013B70">
        <w:rPr>
          <w:vertAlign w:val="subscript"/>
        </w:rPr>
        <w:t>)</w:t>
      </w:r>
      <w:r w:rsidRPr="00013B70">
        <w:t xml:space="preserve"> </w:t>
      </w:r>
      <w:r w:rsidR="00AD364E" w:rsidRPr="00013B70">
        <w:t xml:space="preserve">→ </w:t>
      </w:r>
      <w:r w:rsidR="00EF0FD3" w:rsidRPr="00013B70">
        <w:t>(via</w:t>
      </w:r>
      <w:r w:rsidR="00C903DE" w:rsidRPr="00013B70">
        <w:t xml:space="preserve"> </w:t>
      </w:r>
      <w:r w:rsidRPr="00013B70">
        <w:t>H</w:t>
      </w:r>
      <w:r w:rsidRPr="00013B70">
        <w:rPr>
          <w:vertAlign w:val="subscript"/>
        </w:rPr>
        <w:t>2</w:t>
      </w:r>
      <w:r w:rsidR="00704C3C" w:rsidRPr="00013B70">
        <w:t>O</w:t>
      </w:r>
      <w:r w:rsidR="00704C3C" w:rsidRPr="00013B70">
        <w:rPr>
          <w:vertAlign w:val="subscript"/>
        </w:rPr>
        <w:t>(l)</w:t>
      </w:r>
      <w:r w:rsidR="00EF0FD3" w:rsidRPr="00013B70">
        <w:t>)</w:t>
      </w:r>
      <w:r w:rsidR="00AD364E" w:rsidRPr="00013B70">
        <w:t xml:space="preserve"> →</w:t>
      </w:r>
      <w:r w:rsidR="00C903DE" w:rsidRPr="00013B70">
        <w:t xml:space="preserve"> </w:t>
      </w:r>
      <w:r w:rsidR="00704C3C" w:rsidRPr="00013B70">
        <w:t>4CH</w:t>
      </w:r>
      <w:r w:rsidRPr="00013B70">
        <w:rPr>
          <w:vertAlign w:val="subscript"/>
        </w:rPr>
        <w:t>3</w:t>
      </w:r>
      <w:r w:rsidR="00704C3C" w:rsidRPr="00013B70">
        <w:t>NH</w:t>
      </w:r>
      <w:r w:rsidRPr="00013B70">
        <w:rPr>
          <w:vertAlign w:val="subscript"/>
        </w:rPr>
        <w:t>3</w:t>
      </w:r>
      <w:r w:rsidR="00704C3C" w:rsidRPr="00013B70">
        <w:t>I</w:t>
      </w:r>
      <w:r w:rsidR="00704C3C" w:rsidRPr="00013B70">
        <w:rPr>
          <w:vertAlign w:val="subscript"/>
        </w:rPr>
        <w:t>(aq)</w:t>
      </w:r>
      <w:r w:rsidR="00704C3C" w:rsidRPr="00013B70">
        <w:t>+PbI</w:t>
      </w:r>
      <w:r w:rsidRPr="00013B70">
        <w:rPr>
          <w:vertAlign w:val="subscript"/>
        </w:rPr>
        <w:t>2</w:t>
      </w:r>
      <w:r w:rsidR="00AD364E" w:rsidRPr="00013B70">
        <w:rPr>
          <w:vertAlign w:val="subscript"/>
        </w:rPr>
        <w:t>(s)</w:t>
      </w:r>
      <w:r w:rsidR="00704C3C" w:rsidRPr="00013B70">
        <w:t>+2H</w:t>
      </w:r>
      <w:r w:rsidRPr="00013B70">
        <w:rPr>
          <w:vertAlign w:val="subscript"/>
        </w:rPr>
        <w:t>2</w:t>
      </w:r>
      <w:r w:rsidRPr="00013B70">
        <w:t>O</w:t>
      </w:r>
      <w:r w:rsidRPr="00013B70">
        <w:rPr>
          <w:vertAlign w:val="subscript"/>
        </w:rPr>
        <w:t>(l)</w:t>
      </w:r>
    </w:p>
    <w:p w14:paraId="3977495F" w14:textId="77777777" w:rsidR="005332FC" w:rsidRPr="00013B70" w:rsidRDefault="00A223ED" w:rsidP="00D65B28">
      <w:r w:rsidRPr="00013B70">
        <w:rPr>
          <w:noProof/>
        </w:rPr>
        <w:lastRenderedPageBreak/>
        <w:drawing>
          <wp:inline distT="0" distB="0" distL="0" distR="0" wp14:anchorId="57C637D5" wp14:editId="6A58C28A">
            <wp:extent cx="3213100" cy="1708785"/>
            <wp:effectExtent l="19050" t="0" r="635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srcRect/>
                    <a:stretch>
                      <a:fillRect/>
                    </a:stretch>
                  </pic:blipFill>
                  <pic:spPr bwMode="auto">
                    <a:xfrm>
                      <a:off x="0" y="0"/>
                      <a:ext cx="3213100" cy="1708785"/>
                    </a:xfrm>
                    <a:prstGeom prst="rect">
                      <a:avLst/>
                    </a:prstGeom>
                    <a:noFill/>
                    <a:ln w="9525">
                      <a:noFill/>
                      <a:miter lim="800000"/>
                      <a:headEnd/>
                      <a:tailEnd/>
                    </a:ln>
                  </pic:spPr>
                </pic:pic>
              </a:graphicData>
            </a:graphic>
          </wp:inline>
        </w:drawing>
      </w:r>
    </w:p>
    <w:p w14:paraId="30469F9F" w14:textId="246F5A51" w:rsidR="005332FC" w:rsidRPr="00013B70" w:rsidRDefault="00974CBF" w:rsidP="00676C17">
      <w:pPr>
        <w:pStyle w:val="Figures"/>
      </w:pPr>
      <w:r w:rsidRPr="00013B70">
        <w:t xml:space="preserve">Figure </w:t>
      </w:r>
      <w:fldSimple w:instr=" SEQ Figure \* ARABIC ">
        <w:r w:rsidR="009B4740">
          <w:rPr>
            <w:noProof/>
          </w:rPr>
          <w:t>33</w:t>
        </w:r>
      </w:fldSimple>
      <w:r w:rsidRPr="00013B70">
        <w:t>:</w:t>
      </w:r>
      <w:bookmarkStart w:id="581" w:name="_Toc434948750"/>
      <w:r w:rsidR="00B93C1E">
        <w:t xml:space="preserve"> </w:t>
      </w:r>
      <w:r w:rsidRPr="00013B70">
        <w:t>Presumed mic</w:t>
      </w:r>
      <w:r w:rsidR="00B61117" w:rsidRPr="00013B70">
        <w:t>roscopic degradation model of CH</w:t>
      </w:r>
      <w:r w:rsidR="00B61117" w:rsidRPr="00013B70">
        <w:rPr>
          <w:vertAlign w:val="subscript"/>
        </w:rPr>
        <w:t>3</w:t>
      </w:r>
      <w:r w:rsidR="00B61117" w:rsidRPr="00013B70">
        <w:t>NH</w:t>
      </w:r>
      <w:r w:rsidR="00B61117" w:rsidRPr="00013B70">
        <w:rPr>
          <w:vertAlign w:val="subscript"/>
        </w:rPr>
        <w:t>3</w:t>
      </w:r>
      <w:r w:rsidRPr="00013B70">
        <w:t>P</w:t>
      </w:r>
      <w:r w:rsidR="00F163ED" w:rsidRPr="00013B70">
        <w:t>b</w:t>
      </w:r>
      <w:r w:rsidRPr="00013B70">
        <w:t>I</w:t>
      </w:r>
      <w:r w:rsidR="00F163ED" w:rsidRPr="00013B70">
        <w:rPr>
          <w:vertAlign w:val="subscript"/>
        </w:rPr>
        <w:t>3</w:t>
      </w:r>
      <w:r w:rsidRPr="00013B70">
        <w:t xml:space="preserve"> thin films under partial hydration </w:t>
      </w:r>
      <w:r w:rsidR="002766EE" w:rsidRPr="002766EE">
        <w:t xml:space="preserve">Reproduced (“Adapted” or “in part”) from { J. Mater. Chem. A, 2015,3, 5360-5367 } or </w:t>
      </w:r>
      <w:r w:rsidR="0051044B" w:rsidRPr="00013B70">
        <w:t xml:space="preserve">Ref. </w:t>
      </w:r>
      <w:r w:rsidR="0051044B" w:rsidRPr="00013B70">
        <w:fldChar w:fldCharType="begin"/>
      </w:r>
      <w:r w:rsidR="0051044B" w:rsidRPr="00013B70">
        <w:instrText>ADDIN RW.CITE{{37607 Leguy,AurelienM.A. 2015}}</w:instrText>
      </w:r>
      <w:r w:rsidR="0051044B" w:rsidRPr="00013B70">
        <w:fldChar w:fldCharType="separate"/>
      </w:r>
      <w:r w:rsidR="0051044B" w:rsidRPr="00013B70">
        <w:t>[74]</w:t>
      </w:r>
      <w:r w:rsidR="0051044B" w:rsidRPr="00013B70">
        <w:fldChar w:fldCharType="end"/>
      </w:r>
      <w:r w:rsidR="002766EE" w:rsidRPr="002766EE">
        <w:t xml:space="preserve"> with permission of The Royal Society of Chemistry</w:t>
      </w:r>
      <w:bookmarkStart w:id="582" w:name="_Carbon_buffer_layer__89__"/>
      <w:bookmarkEnd w:id="581"/>
      <w:bookmarkEnd w:id="582"/>
    </w:p>
    <w:p w14:paraId="206675FF" w14:textId="77777777" w:rsidR="008711D6" w:rsidRPr="00013B70" w:rsidRDefault="00974CBF" w:rsidP="000D7610">
      <w:pPr>
        <w:pStyle w:val="Heading2"/>
      </w:pPr>
      <w:bookmarkStart w:id="583" w:name="_Toc530166482"/>
      <w:bookmarkStart w:id="584" w:name="_Toc530166617"/>
      <w:bookmarkStart w:id="585" w:name="_Toc530167175"/>
      <w:bookmarkStart w:id="586" w:name="_Toc530167310"/>
      <w:bookmarkStart w:id="587" w:name="_Toc4264536"/>
      <w:r w:rsidRPr="00013B70">
        <w:t>Summary of</w:t>
      </w:r>
      <w:r w:rsidR="00F056D8" w:rsidRPr="00013B70">
        <w:t xml:space="preserve"> section</w:t>
      </w:r>
      <w:r w:rsidRPr="00013B70">
        <w:t xml:space="preserve"> 6</w:t>
      </w:r>
      <w:bookmarkEnd w:id="583"/>
      <w:bookmarkEnd w:id="584"/>
      <w:bookmarkEnd w:id="585"/>
      <w:bookmarkEnd w:id="586"/>
      <w:bookmarkEnd w:id="587"/>
    </w:p>
    <w:p w14:paraId="15C98C4F" w14:textId="77777777" w:rsidR="00DE23D9" w:rsidRPr="00013B70" w:rsidRDefault="00943AA6" w:rsidP="00D65B28">
      <w:pPr>
        <w:rPr>
          <w:lang w:eastAsia="en-US"/>
        </w:rPr>
      </w:pPr>
      <w:r w:rsidRPr="00013B70">
        <w:rPr>
          <w:lang w:eastAsia="en-US"/>
        </w:rPr>
        <w:t>Hysteresis</w:t>
      </w:r>
      <w:r w:rsidR="00974CBF" w:rsidRPr="00013B70">
        <w:rPr>
          <w:lang w:eastAsia="en-US"/>
        </w:rPr>
        <w:t xml:space="preserve"> will affect the efficiency value of the </w:t>
      </w:r>
      <w:r w:rsidR="00754FE2" w:rsidRPr="00013B70">
        <w:rPr>
          <w:lang w:eastAsia="en-US"/>
        </w:rPr>
        <w:t>PSC</w:t>
      </w:r>
      <w:r w:rsidR="00974CBF" w:rsidRPr="00013B70">
        <w:rPr>
          <w:lang w:eastAsia="en-US"/>
        </w:rPr>
        <w:t xml:space="preserve">s and the </w:t>
      </w:r>
      <w:r w:rsidR="00AF6616" w:rsidRPr="00013B70">
        <w:rPr>
          <w:lang w:eastAsia="en-US"/>
        </w:rPr>
        <w:t xml:space="preserve">smaller </w:t>
      </w:r>
      <w:r w:rsidR="00974CBF" w:rsidRPr="00013B70">
        <w:rPr>
          <w:lang w:eastAsia="en-US"/>
        </w:rPr>
        <w:t>this effect is</w:t>
      </w:r>
      <w:r w:rsidR="00AF6616" w:rsidRPr="00013B70">
        <w:rPr>
          <w:lang w:eastAsia="en-US"/>
        </w:rPr>
        <w:t>,</w:t>
      </w:r>
      <w:r w:rsidR="00974CBF" w:rsidRPr="00013B70">
        <w:rPr>
          <w:lang w:eastAsia="en-US"/>
        </w:rPr>
        <w:t xml:space="preserve"> the better. Observations of doping through different means have shown </w:t>
      </w:r>
      <w:r w:rsidR="000152FD" w:rsidRPr="00013B70">
        <w:rPr>
          <w:lang w:eastAsia="en-US"/>
        </w:rPr>
        <w:t xml:space="preserve">this </w:t>
      </w:r>
      <w:r w:rsidR="00974CBF" w:rsidRPr="00013B70">
        <w:rPr>
          <w:lang w:eastAsia="en-US"/>
        </w:rPr>
        <w:t>to be effective</w:t>
      </w:r>
      <w:r w:rsidR="00A97752" w:rsidRPr="00013B70">
        <w:rPr>
          <w:lang w:eastAsia="en-US"/>
        </w:rPr>
        <w:t xml:space="preserve">. The </w:t>
      </w:r>
      <w:r w:rsidR="00974CBF" w:rsidRPr="00013B70">
        <w:rPr>
          <w:lang w:eastAsia="en-US"/>
        </w:rPr>
        <w:t xml:space="preserve">structure of solar cells </w:t>
      </w:r>
      <w:r w:rsidR="00AF6616" w:rsidRPr="00013B70">
        <w:rPr>
          <w:lang w:eastAsia="en-US"/>
        </w:rPr>
        <w:t>demonstrate</w:t>
      </w:r>
      <w:r w:rsidR="000152FD" w:rsidRPr="00013B70">
        <w:rPr>
          <w:lang w:eastAsia="en-US"/>
        </w:rPr>
        <w:t>s</w:t>
      </w:r>
      <w:r w:rsidR="00AF6616" w:rsidRPr="00013B70">
        <w:rPr>
          <w:lang w:eastAsia="en-US"/>
        </w:rPr>
        <w:t xml:space="preserve"> </w:t>
      </w:r>
      <w:r w:rsidR="00A97752" w:rsidRPr="00013B70">
        <w:rPr>
          <w:lang w:eastAsia="en-US"/>
        </w:rPr>
        <w:t xml:space="preserve">that if there is a </w:t>
      </w:r>
      <w:r w:rsidR="00974CBF" w:rsidRPr="00013B70">
        <w:rPr>
          <w:lang w:eastAsia="en-US"/>
        </w:rPr>
        <w:t>mesoporous</w:t>
      </w:r>
      <w:r w:rsidR="00A97752" w:rsidRPr="00013B70">
        <w:rPr>
          <w:lang w:eastAsia="en-US"/>
        </w:rPr>
        <w:t xml:space="preserve"> layer</w:t>
      </w:r>
      <w:r w:rsidR="003F46B6" w:rsidRPr="00013B70">
        <w:rPr>
          <w:lang w:eastAsia="en-US"/>
        </w:rPr>
        <w:t xml:space="preserve">, the hysteresis of </w:t>
      </w:r>
      <w:r w:rsidR="00054C0F" w:rsidRPr="00013B70">
        <w:rPr>
          <w:i/>
          <w:lang w:eastAsia="en-US"/>
        </w:rPr>
        <w:t>JV</w:t>
      </w:r>
      <w:r w:rsidR="003F46B6" w:rsidRPr="00013B70">
        <w:rPr>
          <w:lang w:eastAsia="en-US"/>
        </w:rPr>
        <w:t xml:space="preserve"> scans </w:t>
      </w:r>
      <w:r w:rsidR="00974CBF" w:rsidRPr="00013B70">
        <w:rPr>
          <w:lang w:eastAsia="en-US"/>
        </w:rPr>
        <w:t xml:space="preserve">is reduced in comparison to </w:t>
      </w:r>
      <w:r w:rsidR="00257C99" w:rsidRPr="00240511">
        <w:rPr>
          <w:lang w:eastAsia="en-US"/>
        </w:rPr>
        <w:t>that</w:t>
      </w:r>
      <w:r w:rsidR="003F46B6" w:rsidRPr="00013B70">
        <w:rPr>
          <w:lang w:eastAsia="en-US"/>
        </w:rPr>
        <w:t xml:space="preserve"> of </w:t>
      </w:r>
      <w:r w:rsidR="00974CBF" w:rsidRPr="00013B70">
        <w:rPr>
          <w:lang w:eastAsia="en-US"/>
        </w:rPr>
        <w:t>planar devices.</w:t>
      </w:r>
    </w:p>
    <w:p w14:paraId="70186FEA" w14:textId="77777777" w:rsidR="00DE23D9" w:rsidRPr="00013B70" w:rsidRDefault="00974CBF" w:rsidP="00D65B28">
      <w:pPr>
        <w:rPr>
          <w:lang w:eastAsia="en-US"/>
        </w:rPr>
      </w:pPr>
      <w:r w:rsidRPr="00013B70">
        <w:rPr>
          <w:lang w:eastAsia="en-US"/>
        </w:rPr>
        <w:t>Some HTMs with hydrophobic</w:t>
      </w:r>
      <w:r w:rsidR="00975908" w:rsidRPr="00013B70">
        <w:rPr>
          <w:lang w:eastAsia="en-US"/>
        </w:rPr>
        <w:t xml:space="preserve"> properties</w:t>
      </w:r>
      <w:r w:rsidR="00257C99" w:rsidRPr="00013B70">
        <w:rPr>
          <w:lang w:eastAsia="en-US"/>
        </w:rPr>
        <w:t xml:space="preserve"> </w:t>
      </w:r>
      <w:r w:rsidRPr="00013B70">
        <w:rPr>
          <w:lang w:eastAsia="en-US"/>
        </w:rPr>
        <w:t xml:space="preserve">show more stable results in the </w:t>
      </w:r>
      <w:r w:rsidR="00054C0F" w:rsidRPr="00013B70">
        <w:rPr>
          <w:i/>
          <w:lang w:eastAsia="en-US"/>
        </w:rPr>
        <w:t>IV</w:t>
      </w:r>
      <w:r w:rsidRPr="00013B70">
        <w:rPr>
          <w:lang w:eastAsia="en-US"/>
        </w:rPr>
        <w:t xml:space="preserve"> forward and backward scan</w:t>
      </w:r>
      <w:r w:rsidR="00975908" w:rsidRPr="00013B70">
        <w:rPr>
          <w:lang w:eastAsia="en-US"/>
        </w:rPr>
        <w:t>,</w:t>
      </w:r>
      <w:r w:rsidRPr="00013B70">
        <w:rPr>
          <w:lang w:eastAsia="en-US"/>
        </w:rPr>
        <w:t xml:space="preserve"> while the morphology of the layers </w:t>
      </w:r>
      <w:r w:rsidR="006D0B29" w:rsidRPr="00013B70">
        <w:rPr>
          <w:lang w:eastAsia="en-US"/>
        </w:rPr>
        <w:t>has</w:t>
      </w:r>
      <w:r w:rsidRPr="00013B70">
        <w:rPr>
          <w:lang w:eastAsia="en-US"/>
        </w:rPr>
        <w:t xml:space="preserve"> also been found to improve the measurement.</w:t>
      </w:r>
    </w:p>
    <w:p w14:paraId="748A4D34" w14:textId="6C1B8B85" w:rsidR="008711D6" w:rsidRPr="00013B70" w:rsidRDefault="00974CBF" w:rsidP="00D65B28">
      <w:pPr>
        <w:rPr>
          <w:lang w:eastAsia="en-US"/>
        </w:rPr>
      </w:pPr>
      <w:r w:rsidRPr="00013B70">
        <w:rPr>
          <w:lang w:eastAsia="en-US"/>
        </w:rPr>
        <w:t>Another solution would be to pacify possible trap states</w:t>
      </w:r>
      <w:r w:rsidR="00C90217">
        <w:rPr>
          <w:lang w:eastAsia="en-US"/>
        </w:rPr>
        <w:t>; also</w:t>
      </w:r>
      <w:r w:rsidR="00257C99" w:rsidRPr="00013B70">
        <w:rPr>
          <w:lang w:eastAsia="en-US"/>
        </w:rPr>
        <w:t xml:space="preserve"> </w:t>
      </w:r>
      <w:r w:rsidRPr="00013B70">
        <w:rPr>
          <w:lang w:eastAsia="en-US"/>
        </w:rPr>
        <w:t>removing moisture and recrystallizing the perovskite crystal</w:t>
      </w:r>
      <w:r w:rsidR="00CE56C0">
        <w:rPr>
          <w:lang w:eastAsia="en-US"/>
        </w:rPr>
        <w:t xml:space="preserve"> would help repair and create better morphology </w:t>
      </w:r>
      <w:r w:rsidR="00C90217">
        <w:rPr>
          <w:lang w:eastAsia="en-US"/>
        </w:rPr>
        <w:t xml:space="preserve">although </w:t>
      </w:r>
      <w:r w:rsidR="00CE56C0">
        <w:rPr>
          <w:lang w:eastAsia="en-US"/>
        </w:rPr>
        <w:t>hysteresis is increased</w:t>
      </w:r>
      <w:r w:rsidRPr="00013B70">
        <w:rPr>
          <w:lang w:eastAsia="en-US"/>
        </w:rPr>
        <w:t>.</w:t>
      </w:r>
    </w:p>
    <w:p w14:paraId="78C0C4FD" w14:textId="77777777" w:rsidR="00F57E01" w:rsidRPr="00013B70" w:rsidRDefault="00974CBF" w:rsidP="00D65B28">
      <w:pPr>
        <w:pStyle w:val="Heading1"/>
        <w:rPr>
          <w:rFonts w:eastAsia="Calibri"/>
        </w:rPr>
      </w:pPr>
      <w:bookmarkStart w:id="588" w:name="_Toc517108572"/>
      <w:bookmarkStart w:id="589" w:name="_Ref521520792"/>
      <w:bookmarkStart w:id="590" w:name="_Ref521520806"/>
      <w:bookmarkStart w:id="591" w:name="_Toc530166483"/>
      <w:bookmarkStart w:id="592" w:name="_Toc530166618"/>
      <w:bookmarkStart w:id="593" w:name="_Toc530167176"/>
      <w:bookmarkStart w:id="594" w:name="_Toc530167311"/>
      <w:bookmarkStart w:id="595" w:name="_Toc4264537"/>
      <w:r w:rsidRPr="00013B70">
        <w:rPr>
          <w:rFonts w:eastAsia="Calibri"/>
        </w:rPr>
        <w:t>Flexible</w:t>
      </w:r>
      <w:r w:rsidR="003D2077" w:rsidRPr="00013B70">
        <w:rPr>
          <w:rFonts w:eastAsia="Calibri"/>
        </w:rPr>
        <w:t>/</w:t>
      </w:r>
      <w:r w:rsidR="00BA4E20" w:rsidRPr="00013B70">
        <w:rPr>
          <w:rFonts w:eastAsia="Calibri"/>
        </w:rPr>
        <w:t>r</w:t>
      </w:r>
      <w:r w:rsidR="00F8238A" w:rsidRPr="00013B70">
        <w:rPr>
          <w:rFonts w:eastAsia="Calibri"/>
        </w:rPr>
        <w:t>igid</w:t>
      </w:r>
      <w:r w:rsidR="007C24F4" w:rsidRPr="00013B70">
        <w:rPr>
          <w:rFonts w:eastAsia="Calibri"/>
        </w:rPr>
        <w:t xml:space="preserve"> behaviour of electrodes and</w:t>
      </w:r>
      <w:r w:rsidR="00C21B23" w:rsidRPr="00013B70">
        <w:rPr>
          <w:rFonts w:eastAsia="Calibri"/>
        </w:rPr>
        <w:t xml:space="preserve"> </w:t>
      </w:r>
      <w:r w:rsidR="00172747" w:rsidRPr="00013B70">
        <w:rPr>
          <w:rFonts w:eastAsia="Calibri"/>
        </w:rPr>
        <w:t>s</w:t>
      </w:r>
      <w:r w:rsidRPr="00013B70">
        <w:rPr>
          <w:rFonts w:eastAsia="Calibri"/>
        </w:rPr>
        <w:t>ubstrates</w:t>
      </w:r>
      <w:bookmarkEnd w:id="588"/>
      <w:bookmarkEnd w:id="589"/>
      <w:bookmarkEnd w:id="590"/>
      <w:bookmarkEnd w:id="591"/>
      <w:bookmarkEnd w:id="592"/>
      <w:bookmarkEnd w:id="593"/>
      <w:bookmarkEnd w:id="594"/>
      <w:bookmarkEnd w:id="595"/>
    </w:p>
    <w:p w14:paraId="16521CEB" w14:textId="77777777" w:rsidR="00F57E01" w:rsidRPr="00013B70" w:rsidRDefault="00974CBF" w:rsidP="00D65B28">
      <w:pPr>
        <w:rPr>
          <w:rFonts w:eastAsia="Calibri"/>
        </w:rPr>
      </w:pPr>
      <w:r w:rsidRPr="00013B70">
        <w:rPr>
          <w:rFonts w:eastAsia="Calibri"/>
        </w:rPr>
        <w:t>The different properties th</w:t>
      </w:r>
      <w:r w:rsidR="00BF29C2" w:rsidRPr="00013B70">
        <w:rPr>
          <w:rFonts w:eastAsia="Calibri"/>
        </w:rPr>
        <w:t>at flexible substrates for BIPV</w:t>
      </w:r>
      <w:r w:rsidRPr="00013B70">
        <w:rPr>
          <w:rFonts w:eastAsia="Calibri"/>
        </w:rPr>
        <w:t xml:space="preserve"> or other applications would need to have are high transparency, conductivity (low </w:t>
      </w:r>
      <w:r w:rsidR="00BA4E20" w:rsidRPr="00013B70">
        <w:rPr>
          <w:rFonts w:eastAsia="Calibri"/>
        </w:rPr>
        <w:t xml:space="preserve">electrical </w:t>
      </w:r>
      <w:r w:rsidRPr="00013B70">
        <w:rPr>
          <w:rFonts w:eastAsia="Calibri"/>
        </w:rPr>
        <w:t xml:space="preserve">resistance), flexibility without losing performance, and </w:t>
      </w:r>
      <w:r w:rsidR="00BA4E20" w:rsidRPr="00013B70">
        <w:rPr>
          <w:rFonts w:eastAsia="Calibri"/>
        </w:rPr>
        <w:t xml:space="preserve">a cost-effective </w:t>
      </w:r>
      <w:r w:rsidR="00DA0071" w:rsidRPr="00013B70">
        <w:rPr>
          <w:rFonts w:eastAsia="Calibri"/>
        </w:rPr>
        <w:t xml:space="preserve">facile </w:t>
      </w:r>
      <w:r w:rsidRPr="00013B70">
        <w:rPr>
          <w:rFonts w:eastAsia="Calibri"/>
        </w:rPr>
        <w:t>method of fabrication</w:t>
      </w:r>
      <w:r w:rsidR="00DA0071" w:rsidRPr="00013B70">
        <w:rPr>
          <w:rFonts w:eastAsia="Calibri"/>
        </w:rPr>
        <w:t>.</w:t>
      </w:r>
      <w:r w:rsidRPr="00013B70">
        <w:rPr>
          <w:rFonts w:eastAsia="Calibri"/>
        </w:rPr>
        <w:t xml:space="preserve"> </w:t>
      </w:r>
      <w:r w:rsidR="00DA0071" w:rsidRPr="00013B70">
        <w:rPr>
          <w:rFonts w:eastAsia="Calibri"/>
        </w:rPr>
        <w:t>T</w:t>
      </w:r>
      <w:r w:rsidRPr="00013B70">
        <w:rPr>
          <w:rFonts w:eastAsia="Calibri"/>
        </w:rPr>
        <w:t xml:space="preserve">here are many types of substrates that </w:t>
      </w:r>
      <w:r w:rsidR="005A78BA" w:rsidRPr="00013B70">
        <w:rPr>
          <w:rFonts w:eastAsia="Calibri"/>
        </w:rPr>
        <w:t>could</w:t>
      </w:r>
      <w:r w:rsidR="00DA0071" w:rsidRPr="00013B70">
        <w:rPr>
          <w:rFonts w:eastAsia="Calibri"/>
        </w:rPr>
        <w:t xml:space="preserve"> meet this need</w:t>
      </w:r>
      <w:r w:rsidR="005A78BA" w:rsidRPr="00013B70">
        <w:rPr>
          <w:rFonts w:eastAsia="Calibri"/>
        </w:rPr>
        <w:t>, e.g.,</w:t>
      </w:r>
      <w:r w:rsidRPr="00013B70">
        <w:rPr>
          <w:rFonts w:eastAsia="Calibri"/>
        </w:rPr>
        <w:t xml:space="preserve"> ITO sputtered polymers, metal nanowire meshes, and </w:t>
      </w:r>
      <w:r w:rsidR="006D0B29" w:rsidRPr="00013B70">
        <w:rPr>
          <w:rFonts w:eastAsia="Calibri"/>
        </w:rPr>
        <w:t>carbon-based</w:t>
      </w:r>
      <w:r w:rsidRPr="00013B70">
        <w:rPr>
          <w:rFonts w:eastAsia="Calibri"/>
        </w:rPr>
        <w:t xml:space="preserve"> </w:t>
      </w:r>
      <w:r w:rsidR="00DE53EA" w:rsidRPr="00013B70">
        <w:rPr>
          <w:rFonts w:eastAsia="Calibri"/>
        </w:rPr>
        <w:t xml:space="preserve">substrates </w:t>
      </w:r>
      <w:r w:rsidR="009D405C" w:rsidRPr="00013B70">
        <w:rPr>
          <w:rFonts w:eastAsia="Calibri"/>
        </w:rPr>
        <w:t>constitut</w:t>
      </w:r>
      <w:r w:rsidR="005A78BA" w:rsidRPr="00013B70">
        <w:rPr>
          <w:rFonts w:eastAsia="Calibri"/>
        </w:rPr>
        <w:t>ed</w:t>
      </w:r>
      <w:r w:rsidR="009D405C" w:rsidRPr="00013B70">
        <w:rPr>
          <w:rFonts w:eastAsia="Calibri"/>
        </w:rPr>
        <w:t xml:space="preserve"> of </w:t>
      </w:r>
      <w:r w:rsidRPr="00013B70">
        <w:rPr>
          <w:rFonts w:eastAsia="Calibri"/>
        </w:rPr>
        <w:t>nanotubes and graphene.</w:t>
      </w:r>
      <w:r w:rsidR="00A93C6D" w:rsidRPr="00013B70">
        <w:rPr>
          <w:rFonts w:eastAsia="Calibri"/>
        </w:rPr>
        <w:t xml:space="preserve"> Since </w:t>
      </w:r>
      <w:r w:rsidR="009D405C" w:rsidRPr="00013B70">
        <w:rPr>
          <w:rFonts w:eastAsia="Calibri"/>
        </w:rPr>
        <w:t xml:space="preserve">the majority </w:t>
      </w:r>
      <w:r w:rsidR="00A93C6D" w:rsidRPr="00013B70">
        <w:rPr>
          <w:rFonts w:eastAsia="Calibri"/>
        </w:rPr>
        <w:t xml:space="preserve">of the substrates are </w:t>
      </w:r>
      <w:r w:rsidR="009D405C" w:rsidRPr="00013B70">
        <w:rPr>
          <w:rFonts w:eastAsia="Calibri"/>
        </w:rPr>
        <w:t xml:space="preserve">used as </w:t>
      </w:r>
      <w:r w:rsidR="00A93C6D" w:rsidRPr="00013B70">
        <w:rPr>
          <w:rFonts w:eastAsia="Calibri"/>
        </w:rPr>
        <w:t>part of the electrode, these two subjects are contained in this</w:t>
      </w:r>
      <w:r w:rsidR="00F056D8" w:rsidRPr="00013B70">
        <w:rPr>
          <w:rFonts w:eastAsia="Calibri"/>
        </w:rPr>
        <w:t xml:space="preserve"> section</w:t>
      </w:r>
      <w:r w:rsidR="00A93C6D" w:rsidRPr="00013B70">
        <w:rPr>
          <w:rFonts w:eastAsia="Calibri"/>
        </w:rPr>
        <w:t>.</w:t>
      </w:r>
    </w:p>
    <w:p w14:paraId="672C1259" w14:textId="77777777" w:rsidR="0053230E" w:rsidRPr="00013B70" w:rsidRDefault="00A107B4" w:rsidP="0053230E">
      <w:pPr>
        <w:keepNext/>
      </w:pPr>
      <w:r w:rsidRPr="00013B70">
        <w:rPr>
          <w:rFonts w:eastAsia="Calibri"/>
          <w:noProof/>
        </w:rPr>
        <w:drawing>
          <wp:inline distT="0" distB="0" distL="0" distR="0" wp14:anchorId="6A2C1201" wp14:editId="37BBA374">
            <wp:extent cx="5486400" cy="13506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ap Shot 15.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1350645"/>
                    </a:xfrm>
                    <a:prstGeom prst="rect">
                      <a:avLst/>
                    </a:prstGeom>
                  </pic:spPr>
                </pic:pic>
              </a:graphicData>
            </a:graphic>
          </wp:inline>
        </w:drawing>
      </w:r>
    </w:p>
    <w:p w14:paraId="20C8DC44" w14:textId="1BC74159" w:rsidR="005C1D82" w:rsidRPr="00013B70" w:rsidRDefault="0053230E" w:rsidP="0053230E">
      <w:pPr>
        <w:pStyle w:val="Caption"/>
      </w:pPr>
      <w:r w:rsidRPr="00013B70">
        <w:t xml:space="preserve">Scheme </w:t>
      </w:r>
      <w:fldSimple w:instr=" STYLEREF 1 \s ">
        <w:r w:rsidR="009B4740">
          <w:rPr>
            <w:noProof/>
          </w:rPr>
          <w:t>7</w:t>
        </w:r>
      </w:fldSimple>
    </w:p>
    <w:p w14:paraId="54B6E0D0" w14:textId="77777777" w:rsidR="005C1D82" w:rsidRPr="00013B70" w:rsidRDefault="005C1D82" w:rsidP="005C1D82">
      <w:r w:rsidRPr="00013B70">
        <w:t>This section could in itself be the subject of a thorough review paper</w:t>
      </w:r>
      <w:r w:rsidR="005A78BA" w:rsidRPr="00013B70">
        <w:t xml:space="preserve"> of</w:t>
      </w:r>
      <w:r w:rsidRPr="00013B70">
        <w:t xml:space="preserve"> at least 30 pages l</w:t>
      </w:r>
      <w:r w:rsidR="005A78BA" w:rsidRPr="00013B70">
        <w:t>ength,</w:t>
      </w:r>
      <w:r w:rsidRPr="00013B70">
        <w:t xml:space="preserve"> listing the different properties for use in photovoltaics</w:t>
      </w:r>
      <w:r w:rsidR="005A78BA" w:rsidRPr="00013B70">
        <w:t xml:space="preserve">, i.e., </w:t>
      </w:r>
      <w:r w:rsidRPr="00013B70">
        <w:t>advantages, disadvantages, and the properties required</w:t>
      </w:r>
      <w:r w:rsidR="00512CA1" w:rsidRPr="00013B70">
        <w:t>,</w:t>
      </w:r>
      <w:r w:rsidRPr="00013B70">
        <w:t xml:space="preserve"> depending on where the </w:t>
      </w:r>
      <w:r w:rsidR="002A64B4" w:rsidRPr="00013B70">
        <w:t xml:space="preserve">device </w:t>
      </w:r>
      <w:r w:rsidRPr="00013B70">
        <w:t xml:space="preserve">is </w:t>
      </w:r>
      <w:r w:rsidR="002A64B4" w:rsidRPr="00013B70">
        <w:t xml:space="preserve">to be </w:t>
      </w:r>
      <w:r w:rsidRPr="00013B70">
        <w:lastRenderedPageBreak/>
        <w:t xml:space="preserve">implemented. This </w:t>
      </w:r>
      <w:r w:rsidR="005A78BA" w:rsidRPr="00013B70">
        <w:t xml:space="preserve">section </w:t>
      </w:r>
      <w:r w:rsidRPr="00013B70">
        <w:t xml:space="preserve">will just cover the initial thoughts of the </w:t>
      </w:r>
      <w:r w:rsidR="006D0B29" w:rsidRPr="00013B70">
        <w:t>author and</w:t>
      </w:r>
      <w:r w:rsidRPr="00013B70">
        <w:t xml:space="preserve"> suggest a few </w:t>
      </w:r>
      <w:r w:rsidR="005A78BA" w:rsidRPr="00013B70">
        <w:t>references</w:t>
      </w:r>
      <w:r w:rsidR="002A64B4" w:rsidRPr="00013B70">
        <w:t xml:space="preserve"> </w:t>
      </w:r>
      <w:r w:rsidRPr="00013B70">
        <w:t xml:space="preserve">which </w:t>
      </w:r>
      <w:r w:rsidR="005A78BA" w:rsidRPr="00013B70">
        <w:t xml:space="preserve">describe </w:t>
      </w:r>
      <w:r w:rsidRPr="00013B70">
        <w:t xml:space="preserve">some of these properties. </w:t>
      </w:r>
    </w:p>
    <w:p w14:paraId="06DB69AD" w14:textId="77777777" w:rsidR="0053230E" w:rsidRPr="00013B70" w:rsidRDefault="0053230E" w:rsidP="0053230E">
      <w:pPr>
        <w:pStyle w:val="Heading2"/>
      </w:pPr>
      <w:bookmarkStart w:id="596" w:name="_Toc530166484"/>
      <w:bookmarkStart w:id="597" w:name="_Toc530166619"/>
      <w:bookmarkStart w:id="598" w:name="_Toc530167177"/>
      <w:bookmarkStart w:id="599" w:name="_Toc530167312"/>
      <w:bookmarkStart w:id="600" w:name="_Toc4264538"/>
      <w:r w:rsidRPr="00013B70">
        <w:t>Different substrate properties</w:t>
      </w:r>
      <w:bookmarkEnd w:id="596"/>
      <w:bookmarkEnd w:id="597"/>
      <w:bookmarkEnd w:id="598"/>
      <w:bookmarkEnd w:id="599"/>
      <w:bookmarkEnd w:id="600"/>
    </w:p>
    <w:p w14:paraId="2A71CAB8" w14:textId="77777777" w:rsidR="005C1D82" w:rsidRPr="00013B70" w:rsidRDefault="007E188A" w:rsidP="0053230E">
      <w:pPr>
        <w:pStyle w:val="Heading3"/>
      </w:pPr>
      <w:bookmarkStart w:id="601" w:name="_Toc530166485"/>
      <w:bookmarkStart w:id="602" w:name="_Toc530166620"/>
      <w:bookmarkStart w:id="603" w:name="_Toc530167178"/>
      <w:bookmarkStart w:id="604" w:name="_Toc530167313"/>
      <w:bookmarkStart w:id="605" w:name="_Toc4264539"/>
      <w:r w:rsidRPr="00013B70">
        <w:t>Substrate r</w:t>
      </w:r>
      <w:r w:rsidR="005C1D82" w:rsidRPr="00013B70">
        <w:t>equirements</w:t>
      </w:r>
      <w:bookmarkEnd w:id="601"/>
      <w:bookmarkEnd w:id="602"/>
      <w:bookmarkEnd w:id="603"/>
      <w:bookmarkEnd w:id="604"/>
      <w:bookmarkEnd w:id="605"/>
    </w:p>
    <w:p w14:paraId="6A7AC983" w14:textId="77777777" w:rsidR="00F439EA" w:rsidRPr="00013B70" w:rsidRDefault="005C1D82" w:rsidP="005C1D82">
      <w:r w:rsidRPr="00013B70">
        <w:t>The main function of the substrate for solar cells is to support the device throughout its fabrication (unaffected by strong polar solvents</w:t>
      </w:r>
      <w:r w:rsidR="0012758F" w:rsidRPr="00013B70">
        <w:t xml:space="preserve"> used in each of the layers during deposition</w:t>
      </w:r>
      <w:r w:rsidRPr="00013B70">
        <w:t xml:space="preserve">, temperature of annealing the different layers). </w:t>
      </w:r>
      <w:r w:rsidR="009D50C7" w:rsidRPr="00013B70">
        <w:t>A</w:t>
      </w:r>
      <w:r w:rsidRPr="00013B70">
        <w:t xml:space="preserve"> homogeneous conductive layer</w:t>
      </w:r>
      <w:r w:rsidR="00DE2BA8" w:rsidRPr="00013B70">
        <w:t xml:space="preserve"> enabling </w:t>
      </w:r>
      <w:r w:rsidRPr="00013B70">
        <w:t>the electrical circuit to operate and remain connected throughout its life</w:t>
      </w:r>
      <w:r w:rsidR="009D50C7" w:rsidRPr="00013B70">
        <w:t xml:space="preserve"> </w:t>
      </w:r>
      <w:r w:rsidR="00875BAC" w:rsidRPr="00013B70">
        <w:t>is also important</w:t>
      </w:r>
      <w:r w:rsidRPr="00013B70">
        <w:t>.</w:t>
      </w:r>
    </w:p>
    <w:p w14:paraId="03918A2C" w14:textId="77777777" w:rsidR="009B4F0F" w:rsidRPr="00013B70" w:rsidRDefault="006F04B3" w:rsidP="005C1D82">
      <w:r w:rsidRPr="00013B70">
        <w:rPr>
          <w:noProof/>
        </w:rPr>
        <w:drawing>
          <wp:inline distT="0" distB="0" distL="0" distR="0" wp14:anchorId="347A72FB" wp14:editId="5899D8DB">
            <wp:extent cx="5362575" cy="163208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ubstrateRequirementsFabrication.jpg"/>
                    <pic:cNvPicPr/>
                  </pic:nvPicPr>
                  <pic:blipFill rotWithShape="1">
                    <a:blip r:embed="rId66">
                      <a:extLst>
                        <a:ext uri="{28A0092B-C50C-407E-A947-70E740481C1C}">
                          <a14:useLocalDpi xmlns:a14="http://schemas.microsoft.com/office/drawing/2010/main" val="0"/>
                        </a:ext>
                      </a:extLst>
                    </a:blip>
                    <a:srcRect l="4861" t="14858" r="27257" b="44022"/>
                    <a:stretch/>
                  </pic:blipFill>
                  <pic:spPr bwMode="auto">
                    <a:xfrm>
                      <a:off x="0" y="0"/>
                      <a:ext cx="5385255" cy="1638991"/>
                    </a:xfrm>
                    <a:prstGeom prst="rect">
                      <a:avLst/>
                    </a:prstGeom>
                    <a:ln>
                      <a:noFill/>
                    </a:ln>
                    <a:extLst>
                      <a:ext uri="{53640926-AAD7-44D8-BBD7-CCE9431645EC}">
                        <a14:shadowObscured xmlns:a14="http://schemas.microsoft.com/office/drawing/2010/main"/>
                      </a:ext>
                    </a:extLst>
                  </pic:spPr>
                </pic:pic>
              </a:graphicData>
            </a:graphic>
          </wp:inline>
        </w:drawing>
      </w:r>
    </w:p>
    <w:p w14:paraId="016E7CD3" w14:textId="77777777" w:rsidR="00BF6C83" w:rsidRPr="00013B70" w:rsidRDefault="001228BC" w:rsidP="005C1D82">
      <w:r>
        <w:rPr>
          <w:noProof/>
        </w:rPr>
        <mc:AlternateContent>
          <mc:Choice Requires="wps">
            <w:drawing>
              <wp:anchor distT="0" distB="0" distL="114300" distR="114300" simplePos="0" relativeHeight="251658752" behindDoc="0" locked="0" layoutInCell="1" allowOverlap="1" wp14:anchorId="212122F3" wp14:editId="0F469281">
                <wp:simplePos x="0" y="0"/>
                <wp:positionH relativeFrom="column">
                  <wp:posOffset>0</wp:posOffset>
                </wp:positionH>
                <wp:positionV relativeFrom="paragraph">
                  <wp:posOffset>12700</wp:posOffset>
                </wp:positionV>
                <wp:extent cx="5486400" cy="232410"/>
                <wp:effectExtent l="0" t="3175" r="0" b="2540"/>
                <wp:wrapNone/>
                <wp:docPr id="126" name="Text Box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2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3CBE1" w14:textId="73B3A6CD" w:rsidR="00901276" w:rsidRPr="00AC004B" w:rsidRDefault="00901276" w:rsidP="00F439EA">
                            <w:pPr>
                              <w:pStyle w:val="Figures"/>
                            </w:pPr>
                            <w:r>
                              <w:t xml:space="preserve">Figure </w:t>
                            </w:r>
                            <w:r>
                              <w:rPr>
                                <w:noProof/>
                              </w:rPr>
                              <w:fldChar w:fldCharType="begin"/>
                            </w:r>
                            <w:r>
                              <w:rPr>
                                <w:noProof/>
                              </w:rPr>
                              <w:instrText xml:space="preserve"> SEQ Figure \* ARABIC </w:instrText>
                            </w:r>
                            <w:r>
                              <w:rPr>
                                <w:noProof/>
                              </w:rPr>
                              <w:fldChar w:fldCharType="separate"/>
                            </w:r>
                            <w:r w:rsidR="009B4740">
                              <w:rPr>
                                <w:noProof/>
                              </w:rPr>
                              <w:t>34</w:t>
                            </w:r>
                            <w:r>
                              <w:rPr>
                                <w:noProof/>
                              </w:rPr>
                              <w:fldChar w:fldCharType="end"/>
                            </w:r>
                            <w:r>
                              <w:t>: A few of the stability requirements for substrates to have during fabrication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122F3" id="Text Box 703" o:spid="_x0000_s1039" type="#_x0000_t202" style="position:absolute;margin-left:0;margin-top:1pt;width:6in;height:18.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" stroked="f">
                <v:textbox inset="0,0,0,0">
                  <w:txbxContent>
                    <w:p w14:paraId="2693CBE1" w14:textId="73B3A6CD" w:rsidR="00901276" w:rsidRPr="00AC004B" w:rsidRDefault="00901276" w:rsidP="00F439EA">
                      <w:pPr>
                        <w:pStyle w:val="Figures"/>
                      </w:pPr>
                      <w:r>
                        <w:t xml:space="preserve">Figure </w:t>
                      </w:r>
                      <w:r>
                        <w:rPr>
                          <w:noProof/>
                        </w:rPr>
                        <w:fldChar w:fldCharType="begin"/>
                      </w:r>
                      <w:r>
                        <w:rPr>
                          <w:noProof/>
                        </w:rPr>
                        <w:instrText xml:space="preserve"> SEQ Figure \* ARABIC </w:instrText>
                      </w:r>
                      <w:r>
                        <w:rPr>
                          <w:noProof/>
                        </w:rPr>
                        <w:fldChar w:fldCharType="separate"/>
                      </w:r>
                      <w:r w:rsidR="009B4740">
                        <w:rPr>
                          <w:noProof/>
                        </w:rPr>
                        <w:t>34</w:t>
                      </w:r>
                      <w:r>
                        <w:rPr>
                          <w:noProof/>
                        </w:rPr>
                        <w:fldChar w:fldCharType="end"/>
                      </w:r>
                      <w:r>
                        <w:t>: A few of the stability requirements for substrates to have during fabrication</w:t>
                      </w:r>
                    </w:p>
                  </w:txbxContent>
                </v:textbox>
              </v:shape>
            </w:pict>
          </mc:Fallback>
        </mc:AlternateContent>
      </w:r>
    </w:p>
    <w:p w14:paraId="43C5681C" w14:textId="77777777" w:rsidR="00107C49" w:rsidRPr="00013B70" w:rsidRDefault="001228BC" w:rsidP="005C1D82">
      <w:r>
        <w:rPr>
          <w:noProof/>
        </w:rPr>
        <mc:AlternateContent>
          <mc:Choice Requires="wpc">
            <w:drawing>
              <wp:anchor distT="0" distB="0" distL="114300" distR="114300" simplePos="0" relativeHeight="251652608" behindDoc="0" locked="0" layoutInCell="1" allowOverlap="1" wp14:anchorId="216F2A9E" wp14:editId="46273BDA">
                <wp:simplePos x="0" y="0"/>
                <wp:positionH relativeFrom="character">
                  <wp:posOffset>0</wp:posOffset>
                </wp:positionH>
                <wp:positionV relativeFrom="line">
                  <wp:posOffset>0</wp:posOffset>
                </wp:positionV>
                <wp:extent cx="5000625" cy="3042285"/>
                <wp:effectExtent l="0" t="0" r="0" b="0"/>
                <wp:wrapNone/>
                <wp:docPr id="705" name="Canvas 7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 name="AutoShape 706"/>
                        <wps:cNvSpPr>
                          <a:spLocks noChangeArrowheads="1"/>
                        </wps:cNvSpPr>
                        <wps:spPr bwMode="auto">
                          <a:xfrm rot="1402855">
                            <a:off x="124460" y="471170"/>
                            <a:ext cx="1219200" cy="419100"/>
                          </a:xfrm>
                          <a:prstGeom prst="cube">
                            <a:avLst>
                              <a:gd name="adj" fmla="val 25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84" name="Group 741"/>
                        <wpg:cNvGrpSpPr>
                          <a:grpSpLocks/>
                        </wpg:cNvGrpSpPr>
                        <wpg:grpSpPr bwMode="auto">
                          <a:xfrm>
                            <a:off x="2114550" y="811530"/>
                            <a:ext cx="1333500" cy="266700"/>
                            <a:chOff x="5340" y="3885"/>
                            <a:chExt cx="2100" cy="420"/>
                          </a:xfrm>
                        </wpg:grpSpPr>
                        <wps:wsp>
                          <wps:cNvPr id="85" name="Arc 708"/>
                          <wps:cNvSpPr>
                            <a:spLocks/>
                          </wps:cNvSpPr>
                          <wps:spPr bwMode="auto">
                            <a:xfrm>
                              <a:off x="6390" y="3885"/>
                              <a:ext cx="1050" cy="4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Arc 709"/>
                          <wps:cNvSpPr>
                            <a:spLocks/>
                          </wps:cNvSpPr>
                          <wps:spPr bwMode="auto">
                            <a:xfrm flipH="1">
                              <a:off x="5340" y="3885"/>
                              <a:ext cx="1050" cy="4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87" name="Group 742"/>
                        <wpg:cNvGrpSpPr>
                          <a:grpSpLocks/>
                        </wpg:cNvGrpSpPr>
                        <wpg:grpSpPr bwMode="auto">
                          <a:xfrm>
                            <a:off x="2114550" y="890270"/>
                            <a:ext cx="1333500" cy="266700"/>
                            <a:chOff x="5340" y="4159"/>
                            <a:chExt cx="2100" cy="420"/>
                          </a:xfrm>
                        </wpg:grpSpPr>
                        <wps:wsp>
                          <wps:cNvPr id="88" name="Arc 710"/>
                          <wps:cNvSpPr>
                            <a:spLocks/>
                          </wps:cNvSpPr>
                          <wps:spPr bwMode="auto">
                            <a:xfrm>
                              <a:off x="6390" y="4159"/>
                              <a:ext cx="1050" cy="4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Arc 711"/>
                          <wps:cNvSpPr>
                            <a:spLocks/>
                          </wps:cNvSpPr>
                          <wps:spPr bwMode="auto">
                            <a:xfrm flipH="1">
                              <a:off x="5340" y="4159"/>
                              <a:ext cx="1050" cy="4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90" name="Rectangle 713" descr="Light vertical"/>
                        <wps:cNvSpPr>
                          <a:spLocks noChangeArrowheads="1"/>
                        </wps:cNvSpPr>
                        <wps:spPr bwMode="auto">
                          <a:xfrm>
                            <a:off x="66675" y="1078230"/>
                            <a:ext cx="1733550" cy="257175"/>
                          </a:xfrm>
                          <a:prstGeom prst="rect">
                            <a:avLst/>
                          </a:prstGeom>
                          <a:pattFill prst="lt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91" name="AutoShape 714"/>
                        <wps:cNvSpPr>
                          <a:spLocks noChangeArrowheads="1"/>
                        </wps:cNvSpPr>
                        <wps:spPr bwMode="auto">
                          <a:xfrm>
                            <a:off x="1019175" y="956945"/>
                            <a:ext cx="276225" cy="273685"/>
                          </a:xfrm>
                          <a:prstGeom prst="irregularSeal1">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92" name="AutoShape 719"/>
                        <wps:cNvSpPr>
                          <a:spLocks noChangeArrowheads="1"/>
                        </wps:cNvSpPr>
                        <wps:spPr bwMode="auto">
                          <a:xfrm>
                            <a:off x="876300" y="2004060"/>
                            <a:ext cx="190500" cy="2286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AutoShape 721"/>
                        <wps:cNvCnPr>
                          <a:cxnSpLocks noChangeShapeType="1"/>
                        </wps:cNvCnPr>
                        <wps:spPr bwMode="auto">
                          <a:xfrm>
                            <a:off x="304800" y="2080260"/>
                            <a:ext cx="542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722"/>
                        <wps:cNvCnPr>
                          <a:cxnSpLocks noChangeShapeType="1"/>
                        </wps:cNvCnPr>
                        <wps:spPr bwMode="auto">
                          <a:xfrm>
                            <a:off x="304800" y="2156460"/>
                            <a:ext cx="542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AutoShape 723"/>
                        <wps:cNvCnPr>
                          <a:cxnSpLocks noChangeShapeType="1"/>
                        </wps:cNvCnPr>
                        <wps:spPr bwMode="auto">
                          <a:xfrm>
                            <a:off x="295275" y="2232660"/>
                            <a:ext cx="542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Rectangle 724" descr="Light vertical"/>
                        <wps:cNvSpPr>
                          <a:spLocks noChangeArrowheads="1"/>
                        </wps:cNvSpPr>
                        <wps:spPr bwMode="auto">
                          <a:xfrm rot="5400000">
                            <a:off x="573405" y="2061845"/>
                            <a:ext cx="1256665" cy="186690"/>
                          </a:xfrm>
                          <a:prstGeom prst="rect">
                            <a:avLst/>
                          </a:prstGeom>
                          <a:pattFill prst="lt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97" name="AutoShape 725"/>
                        <wps:cNvSpPr>
                          <a:spLocks noChangeArrowheads="1"/>
                        </wps:cNvSpPr>
                        <wps:spPr bwMode="auto">
                          <a:xfrm>
                            <a:off x="1019175" y="1958975"/>
                            <a:ext cx="276225" cy="273685"/>
                          </a:xfrm>
                          <a:prstGeom prst="irregularSeal1">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98" name="Rectangle 726"/>
                        <wps:cNvSpPr>
                          <a:spLocks noChangeArrowheads="1"/>
                        </wps:cNvSpPr>
                        <wps:spPr bwMode="auto">
                          <a:xfrm>
                            <a:off x="2219325" y="1526540"/>
                            <a:ext cx="1019175" cy="14490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AutoShape 727"/>
                        <wps:cNvSpPr>
                          <a:spLocks noChangeArrowheads="1"/>
                        </wps:cNvSpPr>
                        <wps:spPr bwMode="auto">
                          <a:xfrm>
                            <a:off x="2219325" y="1800860"/>
                            <a:ext cx="1019175" cy="432435"/>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729"/>
                        <wps:cNvCnPr>
                          <a:cxnSpLocks noChangeShapeType="1"/>
                          <a:stCxn id="98" idx="0"/>
                        </wps:cNvCnPr>
                        <wps:spPr bwMode="auto">
                          <a:xfrm>
                            <a:off x="2729230" y="1526540"/>
                            <a:ext cx="635"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Rectangle 730" descr="Light vertical"/>
                        <wps:cNvSpPr>
                          <a:spLocks noChangeArrowheads="1"/>
                        </wps:cNvSpPr>
                        <wps:spPr bwMode="auto">
                          <a:xfrm>
                            <a:off x="2219325" y="2604135"/>
                            <a:ext cx="1019175" cy="161925"/>
                          </a:xfrm>
                          <a:prstGeom prst="rect">
                            <a:avLst/>
                          </a:prstGeom>
                          <a:pattFill prst="lt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02" name="AutoShape 731"/>
                        <wps:cNvCnPr>
                          <a:cxnSpLocks noChangeShapeType="1"/>
                        </wps:cNvCnPr>
                        <wps:spPr bwMode="auto">
                          <a:xfrm>
                            <a:off x="3105150" y="223329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AutoShape 732"/>
                        <wps:cNvCnPr>
                          <a:cxnSpLocks noChangeShapeType="1"/>
                        </wps:cNvCnPr>
                        <wps:spPr bwMode="auto">
                          <a:xfrm>
                            <a:off x="2390775" y="223329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AutoShape 733"/>
                        <wps:cNvCnPr>
                          <a:cxnSpLocks noChangeShapeType="1"/>
                        </wps:cNvCnPr>
                        <wps:spPr bwMode="auto">
                          <a:xfrm>
                            <a:off x="2552065" y="223329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 name="AutoShape 734"/>
                        <wps:cNvCnPr>
                          <a:cxnSpLocks noChangeShapeType="1"/>
                        </wps:cNvCnPr>
                        <wps:spPr bwMode="auto">
                          <a:xfrm>
                            <a:off x="2728595" y="222821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AutoShape 735"/>
                        <wps:cNvCnPr>
                          <a:cxnSpLocks noChangeShapeType="1"/>
                        </wps:cNvCnPr>
                        <wps:spPr bwMode="auto">
                          <a:xfrm>
                            <a:off x="2905125" y="222821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Text Box 736"/>
                        <wps:cNvSpPr txBox="1">
                          <a:spLocks noChangeArrowheads="1"/>
                        </wps:cNvSpPr>
                        <wps:spPr bwMode="auto">
                          <a:xfrm>
                            <a:off x="676275" y="89535"/>
                            <a:ext cx="1123950"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9FB965" w14:textId="77777777" w:rsidR="00901276" w:rsidRPr="00686E49" w:rsidRDefault="00901276" w:rsidP="006E5AD8">
                              <w:pPr>
                                <w:rPr>
                                  <w:lang w:val="en-US"/>
                                </w:rPr>
                              </w:pPr>
                              <w:r>
                                <w:rPr>
                                  <w:lang w:val="en-US"/>
                                </w:rPr>
                                <w:t>Impact testing</w:t>
                              </w:r>
                            </w:p>
                          </w:txbxContent>
                        </wps:txbx>
                        <wps:bodyPr rot="0" vert="horz" wrap="square" lIns="91440" tIns="45720" rIns="91440" bIns="45720" anchor="t" anchorCtr="0" upright="1">
                          <a:noAutofit/>
                        </wps:bodyPr>
                      </wps:wsp>
                      <wps:wsp>
                        <wps:cNvPr id="108" name="Text Box 738"/>
                        <wps:cNvSpPr txBox="1">
                          <a:spLocks noChangeArrowheads="1"/>
                        </wps:cNvSpPr>
                        <wps:spPr bwMode="auto">
                          <a:xfrm>
                            <a:off x="2095500" y="89535"/>
                            <a:ext cx="1352550"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2F4EE2" w14:textId="77777777" w:rsidR="00901276" w:rsidRPr="00686E49" w:rsidRDefault="00901276" w:rsidP="006E5AD8">
                              <w:pPr>
                                <w:rPr>
                                  <w:lang w:val="en-US"/>
                                </w:rPr>
                              </w:pPr>
                              <w:r>
                                <w:rPr>
                                  <w:lang w:val="en-US"/>
                                </w:rPr>
                                <w:t>Bending/Pressure</w:t>
                              </w:r>
                            </w:p>
                          </w:txbxContent>
                        </wps:txbx>
                        <wps:bodyPr rot="0" vert="horz" wrap="square" lIns="91440" tIns="45720" rIns="91440" bIns="45720" anchor="t" anchorCtr="0" upright="1">
                          <a:noAutofit/>
                        </wps:bodyPr>
                      </wps:wsp>
                      <wps:wsp>
                        <wps:cNvPr id="109" name="Text Box 739"/>
                        <wps:cNvSpPr txBox="1">
                          <a:spLocks noChangeArrowheads="1"/>
                        </wps:cNvSpPr>
                        <wps:spPr bwMode="auto">
                          <a:xfrm>
                            <a:off x="4114800" y="89535"/>
                            <a:ext cx="75247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A98FE18" w14:textId="77777777" w:rsidR="00901276" w:rsidRPr="00686E49" w:rsidRDefault="00901276" w:rsidP="006E5AD8">
                              <w:pPr>
                                <w:rPr>
                                  <w:lang w:val="en-US"/>
                                </w:rPr>
                              </w:pPr>
                              <w:r>
                                <w:rPr>
                                  <w:lang w:val="en-US"/>
                                </w:rPr>
                                <w:t>Weather</w:t>
                              </w:r>
                            </w:p>
                          </w:txbxContent>
                        </wps:txbx>
                        <wps:bodyPr rot="0" vert="horz" wrap="square" lIns="91440" tIns="45720" rIns="91440" bIns="45720" anchor="t" anchorCtr="0" upright="1">
                          <a:noAutofit/>
                        </wps:bodyPr>
                      </wps:wsp>
                      <wps:wsp>
                        <wps:cNvPr id="110" name="Rectangle 740" descr="Light vertical"/>
                        <wps:cNvSpPr>
                          <a:spLocks noChangeArrowheads="1"/>
                        </wps:cNvSpPr>
                        <wps:spPr bwMode="auto">
                          <a:xfrm>
                            <a:off x="2095500" y="555625"/>
                            <a:ext cx="1333500" cy="133985"/>
                          </a:xfrm>
                          <a:prstGeom prst="rect">
                            <a:avLst/>
                          </a:prstGeom>
                          <a:pattFill prst="lt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11" name="AutoShape 743"/>
                        <wps:cNvCnPr>
                          <a:cxnSpLocks noChangeShapeType="1"/>
                        </wps:cNvCnPr>
                        <wps:spPr bwMode="auto">
                          <a:xfrm>
                            <a:off x="3543300" y="803910"/>
                            <a:ext cx="0"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AutoShape 745"/>
                        <wps:cNvCnPr>
                          <a:cxnSpLocks noChangeShapeType="1"/>
                        </wps:cNvCnPr>
                        <wps:spPr bwMode="auto">
                          <a:xfrm>
                            <a:off x="2028825" y="738505"/>
                            <a:ext cx="635"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778"/>
                        <wps:cNvCnPr>
                          <a:cxnSpLocks noChangeShapeType="1"/>
                        </wps:cNvCnPr>
                        <wps:spPr bwMode="auto">
                          <a:xfrm flipV="1">
                            <a:off x="2781300" y="890270"/>
                            <a:ext cx="635" cy="558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781"/>
                        <wps:cNvSpPr>
                          <a:spLocks noChangeArrowheads="1"/>
                        </wps:cNvSpPr>
                        <wps:spPr bwMode="auto">
                          <a:xfrm>
                            <a:off x="4276725" y="1309370"/>
                            <a:ext cx="419100" cy="649605"/>
                          </a:xfrm>
                          <a:prstGeom prst="lightningBolt">
                            <a:avLst/>
                          </a:prstGeom>
                          <a:solidFill>
                            <a:schemeClr val="accent4">
                              <a:lumMod val="100000"/>
                              <a:lumOff val="0"/>
                            </a:schemeClr>
                          </a:solidFill>
                          <a:ln w="38100">
                            <a:solidFill>
                              <a:srgbClr val="FFC000"/>
                            </a:solidFill>
                            <a:miter lim="800000"/>
                            <a:headEnd/>
                            <a:tailEnd/>
                          </a:ln>
                          <a:effectLst>
                            <a:outerShdw dist="28398" dir="3806097" algn="ctr" rotWithShape="0">
                              <a:schemeClr val="accent4">
                                <a:lumMod val="50000"/>
                                <a:lumOff val="0"/>
                                <a:alpha val="50000"/>
                              </a:schemeClr>
                            </a:outerShdw>
                          </a:effectLst>
                        </wps:spPr>
                        <wps:bodyPr rot="0" vert="horz" wrap="square" lIns="91440" tIns="45720" rIns="91440" bIns="45720" anchor="t" anchorCtr="0" upright="1">
                          <a:noAutofit/>
                        </wps:bodyPr>
                      </wps:wsp>
                      <wps:wsp>
                        <wps:cNvPr id="115" name="AutoShape 784"/>
                        <wps:cNvSpPr>
                          <a:spLocks noChangeArrowheads="1"/>
                        </wps:cNvSpPr>
                        <wps:spPr bwMode="auto">
                          <a:xfrm>
                            <a:off x="4029075" y="471170"/>
                            <a:ext cx="666750" cy="675005"/>
                          </a:xfrm>
                          <a:prstGeom prst="sun">
                            <a:avLst>
                              <a:gd name="adj" fmla="val 25000"/>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116" name="AutoShape 785"/>
                        <wps:cNvCnPr>
                          <a:cxnSpLocks noChangeShapeType="1"/>
                        </wps:cNvCnPr>
                        <wps:spPr bwMode="auto">
                          <a:xfrm>
                            <a:off x="4114800" y="1388110"/>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17" name="AutoShape 786"/>
                        <wps:cNvCnPr>
                          <a:cxnSpLocks noChangeShapeType="1"/>
                        </wps:cNvCnPr>
                        <wps:spPr bwMode="auto">
                          <a:xfrm>
                            <a:off x="4114800" y="1600835"/>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18" name="AutoShape 787"/>
                        <wps:cNvCnPr>
                          <a:cxnSpLocks noChangeShapeType="1"/>
                        </wps:cNvCnPr>
                        <wps:spPr bwMode="auto">
                          <a:xfrm>
                            <a:off x="4267200" y="1753235"/>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19" name="AutoShape 788"/>
                        <wps:cNvCnPr>
                          <a:cxnSpLocks noChangeShapeType="1"/>
                        </wps:cNvCnPr>
                        <wps:spPr bwMode="auto">
                          <a:xfrm>
                            <a:off x="4419600" y="1905635"/>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20" name="AutoShape 789"/>
                        <wps:cNvCnPr>
                          <a:cxnSpLocks noChangeShapeType="1"/>
                        </wps:cNvCnPr>
                        <wps:spPr bwMode="auto">
                          <a:xfrm>
                            <a:off x="4629150" y="1287780"/>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21" name="AutoShape 790"/>
                        <wps:cNvCnPr>
                          <a:cxnSpLocks noChangeShapeType="1"/>
                        </wps:cNvCnPr>
                        <wps:spPr bwMode="auto">
                          <a:xfrm>
                            <a:off x="4714875" y="1540510"/>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22" name="AutoShape 791"/>
                        <wps:cNvCnPr>
                          <a:cxnSpLocks noChangeShapeType="1"/>
                        </wps:cNvCnPr>
                        <wps:spPr bwMode="auto">
                          <a:xfrm>
                            <a:off x="4714875" y="1746250"/>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23" name="AutoShape 792"/>
                        <wps:cNvSpPr>
                          <a:spLocks noChangeArrowheads="1"/>
                        </wps:cNvSpPr>
                        <wps:spPr bwMode="auto">
                          <a:xfrm>
                            <a:off x="4114800" y="2232660"/>
                            <a:ext cx="514350" cy="343535"/>
                          </a:xfrm>
                          <a:prstGeom prst="doubleWave">
                            <a:avLst>
                              <a:gd name="adj1" fmla="val 6500"/>
                              <a:gd name="adj2" fmla="val 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AutoShape 796"/>
                        <wps:cNvCnPr>
                          <a:cxnSpLocks noChangeShapeType="1"/>
                        </wps:cNvCnPr>
                        <wps:spPr bwMode="auto">
                          <a:xfrm>
                            <a:off x="3638550" y="2318385"/>
                            <a:ext cx="1228725"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 name="AutoShape 797"/>
                        <wps:cNvSpPr>
                          <a:spLocks noChangeArrowheads="1"/>
                        </wps:cNvSpPr>
                        <wps:spPr bwMode="auto">
                          <a:xfrm>
                            <a:off x="3952875" y="2233295"/>
                            <a:ext cx="161925" cy="742315"/>
                          </a:xfrm>
                          <a:prstGeom prst="flowChartProcess">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16F2A9E" id="Canvas 705" o:spid="_x0000_s1040" editas="canvas" style="position:absolute;margin-left:0;margin-top:0;width:393.75pt;height:239.55pt;z-index:251652608;mso-position-horizontal-relative:char;mso-position-vertical-relative:line" coordsize="50006,30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">
                <v:shape id="_x0000_s1041" type="#_x0000_t75" style="position:absolute;width:50006;height:30422;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706" o:spid="_x0000_s1042" type="#_x0000_t16" style="position:absolute;left:1244;top:4711;width:12192;height:4191;rotation:1532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" filled="f"/>
                <v:group id="Group 741" o:spid="_x0000_s1043" style="position:absolute;left:21145;top:8115;width:13335;height:2667" coordorigin="5340,3885" coordsize="210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708" o:spid="_x0000_s1044" style="position:absolute;left:6390;top:3885;width:1050;height:42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" path="m,nfc11929,,21600,9670,21600,21600em,nsc11929,,21600,9670,21600,21600l,21600,,xe" filled="f">
                    <v:path arrowok="t" o:extrusionok="f" o:connecttype="custom" o:connectlocs="0,0;1050,420;0,420" o:connectangles="0,0,0"/>
                  </v:shape>
                  <v:shape id="Arc 709" o:spid="_x0000_s1045" style="position:absolute;left:5340;top:3885;width:1050;height:42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" path="m,nfc11929,,21600,9670,21600,21600em,nsc11929,,21600,9670,21600,21600l,21600,,xe" filled="f">
                    <v:path arrowok="t" o:extrusionok="f" o:connecttype="custom" o:connectlocs="0,0;1050,420;0,420" o:connectangles="0,0,0"/>
                  </v:shape>
                </v:group>
                <v:group id="Group 742" o:spid="_x0000_s1046" style="position:absolute;left:21145;top:8902;width:13335;height:2667" coordorigin="5340,4159" coordsize="210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Arc 710" o:spid="_x0000_s1047" style="position:absolute;left:6390;top:4159;width:1050;height:42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" path="m,nfc11929,,21600,9670,21600,21600em,nsc11929,,21600,9670,21600,21600l,21600,,xe" filled="f">
                    <v:path arrowok="t" o:extrusionok="f" o:connecttype="custom" o:connectlocs="0,0;1050,420;0,420" o:connectangles="0,0,0"/>
                  </v:shape>
                  <v:shape id="Arc 711" o:spid="_x0000_s1048" style="position:absolute;left:5340;top:4159;width:1050;height:42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" path="m,nfc11929,,21600,9670,21600,21600em,nsc11929,,21600,9670,21600,21600l,21600,,xe" filled="f">
                    <v:path arrowok="t" o:extrusionok="f" o:connecttype="custom" o:connectlocs="0,0;1050,420;0,420" o:connectangles="0,0,0"/>
                  </v:shape>
                </v:group>
                <v:rect id="Rectangle 713" o:spid="_x0000_s1049" alt="Light vertical" style="position:absolute;left:666;top:10782;width:1733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" fillcolor="black">
                  <v:fill r:id="rId67" o:title="" type="pattern"/>
                </v:re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AutoShape 714" o:spid="_x0000_s1050" type="#_x0000_t71" style="position:absolute;left:10191;top:9569;width:276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" fillcolor="yellow"/>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719" o:spid="_x0000_s1051" type="#_x0000_t120" style="position:absolute;left:8763;top:20040;width:190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" filled="f"/>
                <v:shape id="AutoShape 721" o:spid="_x0000_s1052" type="#_x0000_t32" style="position:absolute;left:3048;top:20802;width:542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"/>
                <v:shape id="AutoShape 722" o:spid="_x0000_s1053" type="#_x0000_t32" style="position:absolute;left:3048;top:21564;width:542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"/>
                <v:shape id="AutoShape 723" o:spid="_x0000_s1054" type="#_x0000_t32" style="position:absolute;left:2952;top:22326;width:543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"/>
                <v:rect id="Rectangle 724" o:spid="_x0000_s1055" alt="Light vertical" style="position:absolute;left:5733;top:20618;width:12567;height:1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" fillcolor="black">
                  <v:fill r:id="rId67" o:title="" type="pattern"/>
                </v:rect>
                <v:shape id="AutoShape 725" o:spid="_x0000_s1056" type="#_x0000_t71" style="position:absolute;left:10191;top:19589;width:276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" fillcolor="yellow"/>
                <v:rect id="Rectangle 726" o:spid="_x0000_s1057" style="position:absolute;left:22193;top:15265;width:10192;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" filled="f"/>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727" o:spid="_x0000_s1058" type="#_x0000_t5" style="position:absolute;left:22193;top:18008;width:10192;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" filled="f"/>
                <v:shape id="AutoShape 729" o:spid="_x0000_s1059" type="#_x0000_t32" style="position:absolute;left:27292;top:15265;width:6;height:2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6U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eDLMzKBXt8BAAD//wMAUEsBAi0AFAAGAAgAAAAhANvh9svuAAAAhQEAABMAAAAAAAAA&#10;AAAAAAAAAAAAAFtDb250ZW50X1R5cGVzXS54bWxQSwECLQAUAAYACAAAACEAWvQsW78AAAAVAQAA&#10;CwAAAAAAAAAAAAAAAAAfAQAAX3JlbHMvLnJlbHNQSwECLQAUAAYACAAAACEA978ulMYAAADcAAAA&#10;DwAAAAAAAAAAAAAAAAAHAgAAZHJzL2Rvd25yZXYueG1sUEsFBgAAAAADAAMAtwAAAPoCAAAAAA==&#10;">
                  <v:stroke endarrow="block"/>
                </v:shape>
                <v:rect id="Rectangle 730" o:spid="_x0000_s1060" alt="Light vertical" style="position:absolute;left:22193;top:26041;width:1019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" fillcolor="black">
                  <v:fill r:id="rId67" o:title="" type="pattern"/>
                </v:rect>
                <v:shape id="AutoShape 731" o:spid="_x0000_s1061" type="#_x0000_t32" style="position:absolute;left:31051;top:22332;width:6;height:3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">
                  <v:stroke endarrow="block"/>
                </v:shape>
                <v:shape id="AutoShape 732" o:spid="_x0000_s1062" type="#_x0000_t32" style="position:absolute;left:23907;top:22332;width:7;height:3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shape id="AutoShape 733" o:spid="_x0000_s1063" type="#_x0000_t32" style="position:absolute;left:25520;top:22332;width:7;height:3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AutoShape 734" o:spid="_x0000_s1064" type="#_x0000_t32" style="position:absolute;left:27285;top:22282;width:7;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0MxAAAANwAAAAPAAAAZHJzL2Rvd25yZXYueG1sRE9Na8JA&#10;EL0X+h+WKfRWNxFa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OfIjQzEAAAA3AAAAA8A&#10;AAAAAAAAAAAAAAAABwIAAGRycy9kb3ducmV2LnhtbFBLBQYAAAAAAwADALcAAAD4AgAAAAA=&#10;">
                  <v:stroke endarrow="block"/>
                </v:shape>
                <v:shape id="AutoShape 735" o:spid="_x0000_s1065" type="#_x0000_t32" style="position:absolute;left:29051;top:22282;width:6;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">
                  <v:stroke endarrow="block"/>
                </v:shape>
                <v:shape id="Text Box 736" o:spid="_x0000_s1066" type="#_x0000_t202" style="position:absolute;left:6762;top:895;width:1124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" filled="f">
                  <v:textbox>
                    <w:txbxContent>
                      <w:p w14:paraId="3F9FB965" w14:textId="77777777" w:rsidR="00901276" w:rsidRPr="00686E49" w:rsidRDefault="00901276" w:rsidP="006E5AD8">
                        <w:pPr>
                          <w:rPr>
                            <w:lang w:val="en-US"/>
                          </w:rPr>
                        </w:pPr>
                        <w:r>
                          <w:rPr>
                            <w:lang w:val="en-US"/>
                          </w:rPr>
                          <w:t>Impact testing</w:t>
                        </w:r>
                      </w:p>
                    </w:txbxContent>
                  </v:textbox>
                </v:shape>
                <v:shape id="Text Box 738" o:spid="_x0000_s1067" type="#_x0000_t202" style="position:absolute;left:20955;top:895;width:1352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" filled="f">
                  <v:textbox>
                    <w:txbxContent>
                      <w:p w14:paraId="042F4EE2" w14:textId="77777777" w:rsidR="00901276" w:rsidRPr="00686E49" w:rsidRDefault="00901276" w:rsidP="006E5AD8">
                        <w:pPr>
                          <w:rPr>
                            <w:lang w:val="en-US"/>
                          </w:rPr>
                        </w:pPr>
                        <w:r>
                          <w:rPr>
                            <w:lang w:val="en-US"/>
                          </w:rPr>
                          <w:t>Bending/Pressure</w:t>
                        </w:r>
                      </w:p>
                    </w:txbxContent>
                  </v:textbox>
                </v:shape>
                <v:shape id="Text Box 739" o:spid="_x0000_s1068" type="#_x0000_t202" style="position:absolute;left:41148;top:895;width:752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" filled="f">
                  <v:textbox>
                    <w:txbxContent>
                      <w:p w14:paraId="4A98FE18" w14:textId="77777777" w:rsidR="00901276" w:rsidRPr="00686E49" w:rsidRDefault="00901276" w:rsidP="006E5AD8">
                        <w:pPr>
                          <w:rPr>
                            <w:lang w:val="en-US"/>
                          </w:rPr>
                        </w:pPr>
                        <w:r>
                          <w:rPr>
                            <w:lang w:val="en-US"/>
                          </w:rPr>
                          <w:t>Weather</w:t>
                        </w:r>
                      </w:p>
                    </w:txbxContent>
                  </v:textbox>
                </v:shape>
                <v:rect id="Rectangle 740" o:spid="_x0000_s1069" alt="Light vertical" style="position:absolute;left:20955;top:5556;width:13335;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" fillcolor="black">
                  <v:fill r:id="rId67" o:title="" type="pattern"/>
                </v:rect>
                <v:shape id="AutoShape 743" o:spid="_x0000_s1070" type="#_x0000_t32" style="position:absolute;left:35433;top:8039;width:0;height:4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745" o:spid="_x0000_s1071" type="#_x0000_t32" style="position:absolute;left:20288;top:7385;width:6;height:4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">
                  <v:stroke endarrow="block"/>
                </v:shape>
                <v:shape id="AutoShape 778" o:spid="_x0000_s1072" type="#_x0000_t32" style="position:absolute;left:27813;top:8902;width:6;height:55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">
                  <v:stroke endarrow="block"/>
                </v:shape>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AutoShape 781" o:spid="_x0000_s1073" type="#_x0000_t73" style="position:absolute;left:42767;top:13093;width:4191;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" fillcolor="#ffc000 [3207]" strokecolor="#ffc000" strokeweight="3pt">
                  <v:shadow on="t" color="#7f5f00 [1607]" opacity=".5" offset="1p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AutoShape 784" o:spid="_x0000_s1074" type="#_x0000_t183" style="position:absolute;left:40290;top:4711;width:6668;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" fillcolor="yellow"/>
                <v:shape id="AutoShape 785" o:spid="_x0000_s1075" type="#_x0000_t32" style="position:absolute;left:41148;top:13881;width:666;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" strokecolor="#0070c0" strokeweight="3pt">
                  <v:shadow color="#1f3763 [1608]" opacity=".5" offset="1pt"/>
                </v:shape>
                <v:shape id="AutoShape 786" o:spid="_x0000_s1076" type="#_x0000_t32" style="position:absolute;left:41148;top:16008;width:666;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" strokecolor="#0070c0" strokeweight="3pt">
                  <v:shadow color="#1f3763 [1608]" opacity=".5" offset="1pt"/>
                </v:shape>
                <v:shape id="AutoShape 787" o:spid="_x0000_s1077" type="#_x0000_t32" style="position:absolute;left:42672;top:17532;width:666;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" strokecolor="#0070c0" strokeweight="3pt">
                  <v:shadow color="#1f3763 [1608]" opacity=".5" offset="1pt"/>
                </v:shape>
                <v:shape id="AutoShape 788" o:spid="_x0000_s1078" type="#_x0000_t32" style="position:absolute;left:44196;top:19056;width:666;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" strokecolor="#0070c0" strokeweight="3pt">
                  <v:shadow color="#1f3763 [1608]" opacity=".5" offset="1pt"/>
                </v:shape>
                <v:shape id="AutoShape 789" o:spid="_x0000_s1079" type="#_x0000_t32" style="position:absolute;left:46291;top:12877;width:667;height:2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" strokecolor="#0070c0" strokeweight="3pt">
                  <v:shadow color="#1f3763 [1608]" opacity=".5" offset="1pt"/>
                </v:shape>
                <v:shape id="AutoShape 790" o:spid="_x0000_s1080" type="#_x0000_t32" style="position:absolute;left:47148;top:15405;width:667;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" strokecolor="#0070c0" strokeweight="3pt">
                  <v:shadow color="#1f3763 [1608]" opacity=".5" offset="1pt"/>
                </v:shape>
                <v:shape id="AutoShape 791" o:spid="_x0000_s1081" type="#_x0000_t32" style="position:absolute;left:47148;top:17462;width:667;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" strokecolor="#0070c0" strokeweight="3pt">
                  <v:shadow color="#1f3763 [1608]" opacity=".5" offset="1pt"/>
                </v:shape>
                <v:shapetyp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AutoShape 792" o:spid="_x0000_s1082" type="#_x0000_t188" style="position:absolute;left:41148;top:22326;width:514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" filled="f"/>
                <v:shape id="AutoShape 796" o:spid="_x0000_s1083" type="#_x0000_t32" style="position:absolute;left:36385;top:23183;width:12287;height: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T3wwAAANwAAAAPAAAAZHJzL2Rvd25yZXYueG1sRE9Na8JA&#10;EL0L/odlhN50Eym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wzF098MAAADcAAAADwAA&#10;AAAAAAAAAAAAAAAHAgAAZHJzL2Rvd25yZXYueG1sUEsFBgAAAAADAAMAtwAAAPcCAAAAAA==&#10;">
                  <v:stroke endarrow="block"/>
                </v:shape>
                <v:shapetype id="_x0000_t109" coordsize="21600,21600" o:spt="109" path="m,l,21600r21600,l21600,xe">
                  <v:stroke joinstyle="miter"/>
                  <v:path gradientshapeok="t" o:connecttype="rect"/>
                </v:shapetype>
                <v:shape id="AutoShape 797" o:spid="_x0000_s1084" type="#_x0000_t109" style="position:absolute;left:39528;top:22332;width:1620;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" filled="f"/>
                <w10:wrap anchory="line"/>
              </v:group>
            </w:pict>
          </mc:Fallback>
        </mc:AlternateContent>
      </w:r>
      <w:r>
        <w:rPr>
          <w:noProof/>
        </w:rPr>
        <mc:AlternateContent>
          <mc:Choice Requires="wps">
            <w:drawing>
              <wp:inline distT="0" distB="0" distL="0" distR="0" wp14:anchorId="099B32C3" wp14:editId="21F710FF">
                <wp:extent cx="5038725" cy="3019425"/>
                <wp:effectExtent l="0" t="0" r="0" b="0"/>
                <wp:docPr id="10"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301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8E3A6" id="AutoShape 3" o:spid="_x0000_s1026" style="width:396.75pt;height:2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" filled="f" stroked="f">
                <o:lock v:ext="edit" aspectratio="t"/>
                <w10:anchorlock/>
              </v:rect>
            </w:pict>
          </mc:Fallback>
        </mc:AlternateContent>
      </w:r>
    </w:p>
    <w:p w14:paraId="0737D3FA" w14:textId="77777777" w:rsidR="00B60303" w:rsidRPr="00013B70" w:rsidRDefault="001228BC" w:rsidP="005C1D82">
      <w:r>
        <w:rPr>
          <w:noProof/>
        </w:rPr>
        <mc:AlternateContent>
          <mc:Choice Requires="wps">
            <w:drawing>
              <wp:anchor distT="0" distB="0" distL="114300" distR="114300" simplePos="0" relativeHeight="251659776" behindDoc="0" locked="0" layoutInCell="1" allowOverlap="1" wp14:anchorId="1E53DC48" wp14:editId="1236813D">
                <wp:simplePos x="0" y="0"/>
                <wp:positionH relativeFrom="column">
                  <wp:posOffset>0</wp:posOffset>
                </wp:positionH>
                <wp:positionV relativeFrom="paragraph">
                  <wp:posOffset>24130</wp:posOffset>
                </wp:positionV>
                <wp:extent cx="5000625" cy="179705"/>
                <wp:effectExtent l="0" t="0" r="0" b="0"/>
                <wp:wrapNone/>
                <wp:docPr id="82"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179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7EC2AB" w14:textId="50BCF887" w:rsidR="00901276" w:rsidRPr="006D20D4" w:rsidRDefault="00901276" w:rsidP="00676C17">
                            <w:pPr>
                              <w:pStyle w:val="Figures"/>
                            </w:pPr>
                            <w:r>
                              <w:t xml:space="preserve">Figure </w:t>
                            </w:r>
                            <w:r>
                              <w:rPr>
                                <w:noProof/>
                              </w:rPr>
                              <w:fldChar w:fldCharType="begin"/>
                            </w:r>
                            <w:r>
                              <w:rPr>
                                <w:noProof/>
                              </w:rPr>
                              <w:instrText xml:space="preserve"> SEQ Figure \* ARABIC </w:instrText>
                            </w:r>
                            <w:r>
                              <w:rPr>
                                <w:noProof/>
                              </w:rPr>
                              <w:fldChar w:fldCharType="separate"/>
                            </w:r>
                            <w:r w:rsidR="009B4740">
                              <w:rPr>
                                <w:noProof/>
                              </w:rPr>
                              <w:t>35</w:t>
                            </w:r>
                            <w:r>
                              <w:rPr>
                                <w:noProof/>
                              </w:rPr>
                              <w:fldChar w:fldCharType="end"/>
                            </w:r>
                            <w:r>
                              <w:t>: Some images for Substrate lifetime requirements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3DC48" id="Text Box 798" o:spid="_x0000_s1085" type="#_x0000_t202" style="position:absolute;margin-left:0;margin-top:1.9pt;width:393.75pt;height:1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" stroked="f">
                <v:textbox inset="0,0,0,0">
                  <w:txbxContent>
                    <w:p w14:paraId="6A7EC2AB" w14:textId="50BCF887" w:rsidR="00901276" w:rsidRPr="006D20D4" w:rsidRDefault="00901276" w:rsidP="00676C17">
                      <w:pPr>
                        <w:pStyle w:val="Figures"/>
                      </w:pPr>
                      <w:r>
                        <w:t xml:space="preserve">Figure </w:t>
                      </w:r>
                      <w:r>
                        <w:rPr>
                          <w:noProof/>
                        </w:rPr>
                        <w:fldChar w:fldCharType="begin"/>
                      </w:r>
                      <w:r>
                        <w:rPr>
                          <w:noProof/>
                        </w:rPr>
                        <w:instrText xml:space="preserve"> SEQ Figure \* ARABIC </w:instrText>
                      </w:r>
                      <w:r>
                        <w:rPr>
                          <w:noProof/>
                        </w:rPr>
                        <w:fldChar w:fldCharType="separate"/>
                      </w:r>
                      <w:r w:rsidR="009B4740">
                        <w:rPr>
                          <w:noProof/>
                        </w:rPr>
                        <w:t>35</w:t>
                      </w:r>
                      <w:r>
                        <w:rPr>
                          <w:noProof/>
                        </w:rPr>
                        <w:fldChar w:fldCharType="end"/>
                      </w:r>
                      <w:r>
                        <w:t>: Some images for Substrate lifetime requirements</w:t>
                      </w:r>
                    </w:p>
                  </w:txbxContent>
                </v:textbox>
              </v:shape>
            </w:pict>
          </mc:Fallback>
        </mc:AlternateContent>
      </w:r>
    </w:p>
    <w:p w14:paraId="5454F2B8" w14:textId="77777777" w:rsidR="00E0326D" w:rsidRPr="00013B70" w:rsidRDefault="00E0326D" w:rsidP="00E0326D">
      <w:r w:rsidRPr="00013B70">
        <w:t xml:space="preserve">The substrate will need to endure stress throughout its working lifetime: transport to and from the point of manufacture, followed by delivery to the commercial vendor, and finally to its end destination. Throughout, it must be able to endure the impact of being dropped accidentally during transit, endure changes in air pressure, and impacts of unexpected objects such as stray balls, e.g., children playing in their gardens and accidentally hitting a ball onto the solar panel. The material will need to withstand </w:t>
      </w:r>
      <w:r w:rsidRPr="00013B70">
        <w:lastRenderedPageBreak/>
        <w:t>meteorological factors such as strong winds, mechanical resonance, harsh heat, humidity</w:t>
      </w:r>
      <w:r>
        <w:t>,</w:t>
      </w:r>
      <w:r w:rsidRPr="00013B70">
        <w:t xml:space="preserve"> cold temperatures</w:t>
      </w:r>
      <w:r w:rsidRPr="00693020">
        <w:t xml:space="preserve"> </w:t>
      </w:r>
      <w:r>
        <w:t xml:space="preserve">and </w:t>
      </w:r>
      <w:r w:rsidRPr="00013B70">
        <w:t>hailstones during storms. Thus, once it has passed thorough testing, the likelihood of the system failing from severe weather or any of the above is lowered.</w:t>
      </w:r>
    </w:p>
    <w:p w14:paraId="03CBD8DE" w14:textId="77777777" w:rsidR="00A46B12" w:rsidRPr="00013B70" w:rsidRDefault="00F8013E" w:rsidP="005C1D82">
      <w:r w:rsidRPr="00013B70">
        <w:t xml:space="preserve">Regarding </w:t>
      </w:r>
      <w:r w:rsidR="00521BB1" w:rsidRPr="00013B70">
        <w:t>the requirements for when the product is no longer functional due to age or not being able to be repaired</w:t>
      </w:r>
      <w:r w:rsidR="001E0957" w:rsidRPr="00013B70">
        <w:t>,</w:t>
      </w:r>
      <w:r w:rsidR="005C1D82" w:rsidRPr="00013B70">
        <w:t xml:space="preserve"> </w:t>
      </w:r>
      <w:r w:rsidR="001E0957" w:rsidRPr="00013B70">
        <w:t xml:space="preserve">it is vital that it can be </w:t>
      </w:r>
      <w:r w:rsidR="005C1D82" w:rsidRPr="00013B70">
        <w:t xml:space="preserve">safely recycled or disposed of. If the substrate is to be </w:t>
      </w:r>
      <w:r w:rsidR="00E70128" w:rsidRPr="00013B70">
        <w:t>p</w:t>
      </w:r>
      <w:r w:rsidR="00146B61" w:rsidRPr="00013B70">
        <w:t xml:space="preserve">art of </w:t>
      </w:r>
      <w:r w:rsidR="00895581" w:rsidRPr="008C5E33">
        <w:t>transparent</w:t>
      </w:r>
      <w:r w:rsidR="00146B61" w:rsidRPr="00C90217">
        <w:t xml:space="preserve"> materials</w:t>
      </w:r>
      <w:r w:rsidR="005C1D82" w:rsidRPr="00013B70">
        <w:t xml:space="preserve">, then it needs to have adequate transparency and transmissivity </w:t>
      </w:r>
      <w:r w:rsidR="002776D5" w:rsidRPr="00013B70">
        <w:t>to</w:t>
      </w:r>
      <w:r w:rsidR="005C1D82" w:rsidRPr="00013B70">
        <w:t xml:space="preserve"> visible light of the solar spectrum, possibly </w:t>
      </w:r>
      <w:r w:rsidR="005C1D82" w:rsidRPr="00953F20">
        <w:t xml:space="preserve">filtering </w:t>
      </w:r>
      <w:r w:rsidR="002776D5" w:rsidRPr="00380493">
        <w:t>out</w:t>
      </w:r>
      <w:r w:rsidR="005C1D82" w:rsidRPr="00953F20">
        <w:t xml:space="preserve"> UV</w:t>
      </w:r>
      <w:r w:rsidR="005C1D82" w:rsidRPr="00013B70">
        <w:t xml:space="preserve"> light (depending on whether it cannot be harnessed instead).</w:t>
      </w:r>
    </w:p>
    <w:p w14:paraId="3E4B7538" w14:textId="074E08AF" w:rsidR="005C1D82" w:rsidRPr="00013B70" w:rsidRDefault="005C1D82" w:rsidP="005C1D82">
      <w:r w:rsidRPr="00013B70">
        <w:t xml:space="preserve">A </w:t>
      </w:r>
      <w:r w:rsidR="002776D5" w:rsidRPr="00013B70">
        <w:t>variety of</w:t>
      </w:r>
      <w:r w:rsidRPr="00013B70">
        <w:t xml:space="preserve"> tests that the substrates and photovoltaic systems need to </w:t>
      </w:r>
      <w:r w:rsidR="008334D9" w:rsidRPr="00013B70">
        <w:t>undergo</w:t>
      </w:r>
      <w:r w:rsidRPr="00013B70">
        <w:t xml:space="preserve"> </w:t>
      </w:r>
      <w:r w:rsidR="008B3106" w:rsidRPr="00013B70">
        <w:t xml:space="preserve">for harsh conditions </w:t>
      </w:r>
      <w:r w:rsidRPr="00013B70">
        <w:t xml:space="preserve">are described in different </w:t>
      </w:r>
      <w:r w:rsidR="008334D9" w:rsidRPr="00013B70">
        <w:t xml:space="preserve">assessments </w:t>
      </w:r>
      <w:r w:rsidRPr="00013B70">
        <w:t xml:space="preserve">which cover </w:t>
      </w:r>
      <w:r w:rsidR="002776D5" w:rsidRPr="00013B70">
        <w:t>many</w:t>
      </w:r>
      <w:r w:rsidR="0038732E" w:rsidRPr="00013B70">
        <w:t xml:space="preserve"> </w:t>
      </w:r>
      <w:r w:rsidRPr="00013B70">
        <w:t>health and safety</w:t>
      </w:r>
      <w:r w:rsidR="00F5148B" w:rsidRPr="00013B70">
        <w:t xml:space="preserve"> and</w:t>
      </w:r>
      <w:r w:rsidRPr="00013B70">
        <w:t xml:space="preserve"> operational </w:t>
      </w:r>
      <w:r w:rsidR="00F5148B" w:rsidRPr="00013B70">
        <w:t>procedures</w:t>
      </w:r>
      <w:r w:rsidR="002776D5" w:rsidRPr="00013B70">
        <w:t xml:space="preserve"> </w:t>
      </w:r>
      <w:r w:rsidR="00E056A5" w:rsidRPr="00013B70">
        <w:fldChar w:fldCharType="begin" w:fldLock="1"/>
      </w:r>
      <w:r w:rsidR="00656764">
        <w:instrText>ADDIN CSL_CITATION {"citationItems":[{"id":"ITEM-1","itemData":{"abstract":"The photovoltaic industry has experienced incredibly fast transformation after year 2000 as a result of extraordinary technology breakthrough, from material level up to large-scale module manufacturing. With the PV industry expected to grow consistently in the coming years, two main questions are capturing the attention among market operators: 1. What constitutes a “good quality” module? 2. How “reliable” it will be in the field? Both, for now, remain unanswered in a comprehensive way. The performance PV standards described in this article, namely IEC 61215 (Ed. 2 – 2005) and IEC 61646 (Ed.2 – 2008), set specific test sequences, conditions and requirements for the design qualification of a PV module. The design qualification is deemed to represent the PV module’s performance capability under prolonged exposure to standard climates (defined in IEC 60721-2-1). In addition, there are several other standards (IEC 61730-1, IEC 61730-2 and UL1703) that address the safety qualifications for a module, but this area will be addressed in a future article.","author":[{"dropping-particle":"","family":"Arndt","given":"Regan","non-dropping-particle":"","parse-names":false,"suffix":""},{"dropping-particle":"","family":"Puto","given":"R","non-dropping-particle":"","parse-names":false,"suffix":""}],"container-title":"Http://Tuvamerica. Com/Services/Photovoltaics/ …","id":"ITEM-1","issue":"978","issued":{"date-parts":[["2010"]]},"page":"1-15","title":"Basic understanding of IEC standard testing for photovoltaic panels","type":"article-journal"},"uris":["http://www.mendeley.com/documents/?uuid=53c17b51-ea0d-33e1-b083-5f8e48ac7f75"]},{"id":"ITEM-2","itemData":{"author":[{"dropping-particle":"","family":"Wohlgemuth","given":"John","non-dropping-particle":"","parse-names":false,"suffix":""}],"container-title":"Nrel/Pr-5200-54714 Nrel","id":"ITEM-2","issued":{"date-parts":[["2012"]]},"number-of-pages":"24","title":"IEC 61215: What It Is and Isn't (Presentation), NREL (National Renewable Energy Laboratory)","type":"report"},"uris":["http://www.mendeley.com/documents/?uuid=4e4708bc-7d17-3bcd-9d8c-bee52c4015b8"]},{"id":"ITEM-3","itemData":{"DOI":"10.1038/s41560-018-0174-4","ISSN":"2058-7546","abstract":"Photovoltaic modules are expected to operate in the field for more than 25 years, so reliability assessment is critical for the commercialization of new photovoltaic technologies. In early development stages, understanding and addressing the device degradation mechanisms are the priorities. However, any technology targeting large-scale deployment must eventually pass industry-standard qualification tests and undergo reliability testing to validate the module lifetime. In this Perspective, we review the methodologies used to assess the reliability of established photovoltaics technologies and to develop standardized qualification tests. We present the stress factors and stress levels for degradation mechanisms currently identified in pre-commercial perovskite devices, along with engineering concepts for mitigation of those degradation modes. Recommendations for complete and transparent reporting of stability tests are given, to facilitate future inter-laboratory comparisons and to further the understanding of field-relevant degradation mechanisms, which will benefit the development of accelerated stress tests.","author":[{"dropping-particle":"","family":"Snaith","given":"Henry J.","non-dropping-particle":"","parse-names":false,"suffix":""},{"dropping-particle":"","family":"Hacke","given":"Peter","non-dropping-particle":"","parse-names":false,"suffix":""}],"container-title":"Nature Energy","id":"ITEM-3","issue":"6","issued":{"date-parts":[["2018","6","8"]]},"page":"459-465","publisher":"Nature Publishing Group","title":"Enabling reliability assessments of pre-commercial perovskite photovoltaics with lessons learned from industrial standards","type":"article-journal","volume":"3"},"uris":["http://www.mendeley.com/documents/?uuid=6acd11fe-50a2-3036-96b1-3bbebe9f3bb9"]},{"id":"ITEM-4","itemData":{"author":[{"dropping-particle":"","family":"Hacke","given":"Peter","non-dropping-particle":"","parse-names":false,"suffix":""}],"id":"ITEM-4","issued":{"date-parts":[["2015"]]},"number-of-pages":"35","title":"Overview of IEC TesKng for PID","type":"report"},"uris":["http://www.mendeley.com/documents/?uuid=5b665c0f-6bae-33c6-b5d7-c5454b2c6e58"]}],"mendeley":{"formattedCitation":"[139–142]","plainTextFormattedCitation":"[139–142]","previouslyFormattedCitation":"[139–142]"},"properties":{"noteIndex":0},"schema":"https://github.com/citation-style-language/schema/raw/master/csl-citation.json"}</w:instrText>
      </w:r>
      <w:r w:rsidR="00E056A5" w:rsidRPr="00013B70">
        <w:fldChar w:fldCharType="separate"/>
      </w:r>
      <w:r w:rsidR="00FE640A" w:rsidRPr="00FE640A">
        <w:rPr>
          <w:noProof/>
        </w:rPr>
        <w:t>[139–142]</w:t>
      </w:r>
      <w:r w:rsidR="00E056A5" w:rsidRPr="00013B70">
        <w:fldChar w:fldCharType="end"/>
      </w:r>
      <w:r w:rsidRPr="00013B70">
        <w:t>.</w:t>
      </w:r>
    </w:p>
    <w:p w14:paraId="6FDCC480" w14:textId="77777777" w:rsidR="005C1D82" w:rsidRPr="00013B70" w:rsidRDefault="005C1D82" w:rsidP="00C33574">
      <w:pPr>
        <w:pStyle w:val="Heading3"/>
      </w:pPr>
      <w:bookmarkStart w:id="606" w:name="_Toc530166486"/>
      <w:bookmarkStart w:id="607" w:name="_Toc530166621"/>
      <w:bookmarkStart w:id="608" w:name="_Toc530167179"/>
      <w:bookmarkStart w:id="609" w:name="_Toc530167314"/>
      <w:bookmarkStart w:id="610" w:name="_Toc4264540"/>
      <w:r w:rsidRPr="00013B70">
        <w:t>Substrate differences</w:t>
      </w:r>
      <w:bookmarkEnd w:id="606"/>
      <w:bookmarkEnd w:id="607"/>
      <w:bookmarkEnd w:id="608"/>
      <w:bookmarkEnd w:id="609"/>
      <w:bookmarkEnd w:id="610"/>
    </w:p>
    <w:p w14:paraId="036B5691" w14:textId="77777777" w:rsidR="005C1D82" w:rsidRPr="00013B70" w:rsidRDefault="00CF3A92" w:rsidP="005C1D82">
      <w:r w:rsidRPr="00013B70">
        <w:t>Rigid</w:t>
      </w:r>
      <w:r w:rsidR="00FB2A2C" w:rsidRPr="00013B70">
        <w:t xml:space="preserve"> substrates</w:t>
      </w:r>
      <w:r w:rsidR="005C1D82" w:rsidRPr="00013B70">
        <w:t xml:space="preserve"> are </w:t>
      </w:r>
      <w:r w:rsidR="001072EA" w:rsidRPr="00013B70">
        <w:t xml:space="preserve">often made from </w:t>
      </w:r>
      <w:r w:rsidR="00B731FE" w:rsidRPr="00013B70">
        <w:t>materials such</w:t>
      </w:r>
      <w:r w:rsidR="005C1D82" w:rsidRPr="00013B70">
        <w:t xml:space="preserve"> as glass</w:t>
      </w:r>
      <w:r w:rsidR="001072EA" w:rsidRPr="00013B70">
        <w:t xml:space="preserve"> and</w:t>
      </w:r>
      <w:r w:rsidR="005C1D82" w:rsidRPr="00013B70">
        <w:t xml:space="preserve"> silicon. Flexible substrates are usually made from </w:t>
      </w:r>
      <w:r w:rsidR="008247B4" w:rsidRPr="00013B70">
        <w:t>p</w:t>
      </w:r>
      <w:r w:rsidR="00B47427" w:rsidRPr="00013B70">
        <w:t>olyethylene terephthalate (</w:t>
      </w:r>
      <w:r w:rsidR="005C1D82" w:rsidRPr="00013B70">
        <w:t>PET</w:t>
      </w:r>
      <w:r w:rsidR="00B47427" w:rsidRPr="00013B70">
        <w:t>)</w:t>
      </w:r>
      <w:r w:rsidR="005C1D82" w:rsidRPr="00013B70">
        <w:t xml:space="preserve"> or </w:t>
      </w:r>
      <w:r w:rsidR="00B47427" w:rsidRPr="00013B70">
        <w:t>poly(ethylene 2,6-naphthalate (</w:t>
      </w:r>
      <w:r w:rsidR="005C1D82" w:rsidRPr="00013B70">
        <w:t>PEN</w:t>
      </w:r>
      <w:r w:rsidR="00B47427" w:rsidRPr="00013B70">
        <w:t>)</w:t>
      </w:r>
      <w:r w:rsidR="005C1D82" w:rsidRPr="00013B70">
        <w:t>,</w:t>
      </w:r>
      <w:r w:rsidR="00BF3DE2" w:rsidRPr="00013B70">
        <w:t xml:space="preserve"> or</w:t>
      </w:r>
      <w:r w:rsidR="005C1D82" w:rsidRPr="00013B70">
        <w:t xml:space="preserve"> in rare cases</w:t>
      </w:r>
      <w:r w:rsidR="004B04D4" w:rsidRPr="00013B70">
        <w:t>,</w:t>
      </w:r>
      <w:r w:rsidR="005C1D82" w:rsidRPr="00013B70">
        <w:t xml:space="preserve"> metal depending on the thickness.</w:t>
      </w:r>
    </w:p>
    <w:p w14:paraId="47E4BA17" w14:textId="77777777" w:rsidR="005C1D82" w:rsidRPr="00013B70" w:rsidRDefault="005C1D82" w:rsidP="005C1D82">
      <w:r w:rsidRPr="00013B70">
        <w:t>More often than not, hard substrates which are made from glass</w:t>
      </w:r>
      <w:r w:rsidR="004B04D4" w:rsidRPr="00013B70">
        <w:t>,</w:t>
      </w:r>
      <w:r w:rsidRPr="00013B70">
        <w:t xml:space="preserve"> are able to endure higher heat loads if coated with FTO</w:t>
      </w:r>
      <w:r w:rsidR="004B04D4" w:rsidRPr="00013B70">
        <w:t>,</w:t>
      </w:r>
      <w:r w:rsidRPr="00013B70">
        <w:t xml:space="preserve"> which can endure </w:t>
      </w:r>
      <w:r w:rsidR="00BF3DE2" w:rsidRPr="00013B70">
        <w:t xml:space="preserve">temperatures </w:t>
      </w:r>
      <w:r w:rsidRPr="00013B70">
        <w:t>beyond 550</w:t>
      </w:r>
      <w:r w:rsidR="00E109F0" w:rsidRPr="00013B70">
        <w:t>°C</w:t>
      </w:r>
      <w:r w:rsidR="00BF3DE2" w:rsidRPr="00013B70">
        <w:t>,</w:t>
      </w:r>
      <w:r w:rsidR="00461FFD" w:rsidRPr="00013B70">
        <w:t xml:space="preserve"> in contrast to</w:t>
      </w:r>
      <w:r w:rsidR="00B055A8" w:rsidRPr="00013B70">
        <w:t xml:space="preserve"> </w:t>
      </w:r>
      <w:r w:rsidRPr="00013B70">
        <w:t>ITO</w:t>
      </w:r>
      <w:r w:rsidR="00461FFD" w:rsidRPr="00013B70">
        <w:t>,</w:t>
      </w:r>
      <w:r w:rsidRPr="00013B70">
        <w:t xml:space="preserve"> </w:t>
      </w:r>
      <w:r w:rsidR="00461FFD" w:rsidRPr="00013B70">
        <w:t>which</w:t>
      </w:r>
      <w:r w:rsidR="00BF3DE2" w:rsidRPr="00013B70">
        <w:t xml:space="preserve"> with</w:t>
      </w:r>
      <w:r w:rsidR="00461FFD" w:rsidRPr="00013B70">
        <w:t xml:space="preserve"> </w:t>
      </w:r>
      <w:r w:rsidR="006A35B4" w:rsidRPr="00013B70">
        <w:t>annealing at or above 300</w:t>
      </w:r>
      <w:r w:rsidR="006A35B4" w:rsidRPr="00013B70">
        <w:rPr>
          <w:rFonts w:ascii="Calibri" w:hAnsi="Calibri" w:cs="Calibri"/>
        </w:rPr>
        <w:t>°</w:t>
      </w:r>
      <w:r w:rsidR="006A35B4" w:rsidRPr="00013B70">
        <w:t>C</w:t>
      </w:r>
      <w:r w:rsidR="00963933" w:rsidRPr="00013B70">
        <w:t xml:space="preserve"> </w:t>
      </w:r>
      <w:r w:rsidR="006A35B4" w:rsidRPr="00013B70">
        <w:t xml:space="preserve">damages or </w:t>
      </w:r>
      <w:r w:rsidRPr="00013B70">
        <w:t>destroy</w:t>
      </w:r>
      <w:r w:rsidR="006A35B4" w:rsidRPr="00013B70">
        <w:t>s</w:t>
      </w:r>
      <w:r w:rsidR="00B055A8" w:rsidRPr="00013B70">
        <w:t xml:space="preserve"> the conductive </w:t>
      </w:r>
      <w:r w:rsidR="006A35B4" w:rsidRPr="00013B70">
        <w:t>layer.</w:t>
      </w:r>
    </w:p>
    <w:p w14:paraId="2CC3CDC9" w14:textId="4C1A3C1E" w:rsidR="005C1D82" w:rsidRPr="00013B70" w:rsidRDefault="00367D91">
      <w:r w:rsidRPr="008C5E33">
        <w:t>The</w:t>
      </w:r>
      <w:r w:rsidRPr="00013B70">
        <w:t xml:space="preserve"> </w:t>
      </w:r>
      <w:r w:rsidR="005C1D82" w:rsidRPr="00013B70">
        <w:t xml:space="preserve">method </w:t>
      </w:r>
      <w:r w:rsidR="00D56B62">
        <w:t>by</w:t>
      </w:r>
      <w:r w:rsidR="00D56B62" w:rsidRPr="00013B70">
        <w:t xml:space="preserve"> </w:t>
      </w:r>
      <w:r w:rsidR="005C1D82" w:rsidRPr="00013B70">
        <w:t xml:space="preserve">which the conductive material is deposited onto the substrate is often via sputtering. </w:t>
      </w:r>
      <w:r w:rsidR="006C0408">
        <w:t xml:space="preserve">The </w:t>
      </w:r>
      <w:r w:rsidR="00B87BC5">
        <w:t>substance</w:t>
      </w:r>
      <w:r w:rsidR="006C0408">
        <w:t xml:space="preserve"> </w:t>
      </w:r>
      <w:r w:rsidR="00B16599">
        <w:t xml:space="preserve">to form this </w:t>
      </w:r>
      <w:r w:rsidR="006C0408">
        <w:t xml:space="preserve">can be dispersed/dissolved in a </w:t>
      </w:r>
      <w:r w:rsidR="00F03815">
        <w:t>liquid</w:t>
      </w:r>
      <w:r w:rsidR="002D781C">
        <w:t>.</w:t>
      </w:r>
      <w:r w:rsidR="006C0408">
        <w:t xml:space="preserve"> </w:t>
      </w:r>
      <w:r w:rsidR="002D781C">
        <w:t xml:space="preserve">Thus, </w:t>
      </w:r>
      <w:r w:rsidR="006C0408">
        <w:t>by dipping the substrate into this solution, removing it and evaporating the solvent</w:t>
      </w:r>
      <w:r w:rsidR="00F03815">
        <w:t xml:space="preserve"> (d</w:t>
      </w:r>
      <w:r w:rsidR="00C95684" w:rsidRPr="00013B70">
        <w:t xml:space="preserve">ip </w:t>
      </w:r>
      <w:r w:rsidR="005C1D82" w:rsidRPr="00013B70">
        <w:t>coating</w:t>
      </w:r>
      <w:r w:rsidR="00F03815">
        <w:t>),</w:t>
      </w:r>
      <w:r w:rsidR="005C1D82" w:rsidRPr="00013B70">
        <w:t xml:space="preserve"> </w:t>
      </w:r>
      <w:r w:rsidR="00F03815">
        <w:t xml:space="preserve">the </w:t>
      </w:r>
      <w:r w:rsidR="00B87BC5">
        <w:t xml:space="preserve">substrate can become </w:t>
      </w:r>
      <w:r w:rsidR="00B16599">
        <w:t>an electrode with low resistivity. This is one of the methods employed in nanowire</w:t>
      </w:r>
      <w:r w:rsidR="007207FE">
        <w:t xml:space="preserve"> electrode fabrication </w:t>
      </w:r>
      <w:r w:rsidR="00D840DB">
        <w:fldChar w:fldCharType="begin" w:fldLock="1"/>
      </w:r>
      <w:r w:rsidR="00656764">
        <w:instrText>ADDIN CSL_CITATION {"citationItems":[{"id":"ITEM-1","itemData":{"DOI":"10.1007/s11998-015-9690-3","ISSN":"1547-0091","abstract":"Silver nanowires are a promising nanoma-terial for the fabrication of transparent flexible con-ductive films. Due to their fascinating properties, numerous studies have been done to determine the relationship among nanowire properties, micro-net-work structure, and opto-electronic properties, such as transparency and conductivity. 1,2 However, most pre-vious studies have used methods that are not suitable for mass production, such as vacuum filtration. To produce the film economically, it is advisable to use a solution process, e.g., a liquid coating method. In this study, we use a simple dip coating method to produce the film using a coating solution, which disperses nanowires in isopropyl alcohol. The amount of nanowires on the film is carefully controlled by the wet film thickness predicted from computational anal-ysis. The important parameters of nanowire networks, such as the diameter, the aspect ratio, and the areal coverage of nanowires are measured directly from image analysis of the electron microscopy images. Finally, the relationship among those parameters and opto-electronic properties is examined in detail.","author":[{"dropping-particle":"","family":"Ahn","given":"Kwangguk","non-dropping-particle":"","parse-names":false,"suffix":""},{"dropping-particle":"","family":"Kim","given":"Dongjae","non-dropping-particle":"","parse-names":false,"suffix":""},{"dropping-particle":"","family":"Kim","given":"Onyu","non-dropping-particle":"","parse-names":false,"suffix":""},{"dropping-particle":"","family":"Nam","given":"Jaewook","non-dropping-particle":"","parse-names":false,"suffix":""}],"container-title":"Journal of Coatings Technology and Research","id":"ITEM-1","issue":"5","issued":{"date-parts":[["2015","9","13"]]},"page":"855-862","publisher":"Springer US","title":"Analysis of transparent conductive silver nanowire films from dip coating flow","type":"article-journal","volume":"12"},"uris":["http://www.mendeley.com/documents/?uuid=1bc66475-1121-3cf2-8202-cf9adbba0aaa"]}],"mendeley":{"formattedCitation":"[143]","plainTextFormattedCitation":"[143]","previouslyFormattedCitation":"[143]"},"properties":{"noteIndex":0},"schema":"https://github.com/citation-style-language/schema/raw/master/csl-citation.json"}</w:instrText>
      </w:r>
      <w:r w:rsidR="00D840DB">
        <w:fldChar w:fldCharType="separate"/>
      </w:r>
      <w:r w:rsidR="00FE640A" w:rsidRPr="00FE640A">
        <w:rPr>
          <w:noProof/>
        </w:rPr>
        <w:t>[143]</w:t>
      </w:r>
      <w:r w:rsidR="00D840DB">
        <w:fldChar w:fldCharType="end"/>
      </w:r>
      <w:r w:rsidR="007207FE">
        <w:t xml:space="preserve">. </w:t>
      </w:r>
      <w:r w:rsidR="005C1D82" w:rsidRPr="00013B70">
        <w:t>The substrate needs to adapt to the stress endured</w:t>
      </w:r>
      <w:r w:rsidR="00CB5B9B" w:rsidRPr="00013B70">
        <w:t>,</w:t>
      </w:r>
      <w:r w:rsidR="005C1D82" w:rsidRPr="00013B70">
        <w:t xml:space="preserve"> and a homogeneous layer </w:t>
      </w:r>
      <w:r w:rsidR="00D73360" w:rsidRPr="00013B70">
        <w:t>must form</w:t>
      </w:r>
      <w:r w:rsidR="00BF3DE2" w:rsidRPr="00013B70">
        <w:t xml:space="preserve"> in order</w:t>
      </w:r>
      <w:r w:rsidR="00D73360" w:rsidRPr="00013B70">
        <w:t xml:space="preserve"> to </w:t>
      </w:r>
      <w:r w:rsidR="00D57195" w:rsidRPr="00013B70">
        <w:t xml:space="preserve">make a </w:t>
      </w:r>
      <w:r w:rsidR="005C1D82" w:rsidRPr="00013B70">
        <w:t>good conduct</w:t>
      </w:r>
      <w:r w:rsidR="00D57195" w:rsidRPr="00013B70">
        <w:t>or</w:t>
      </w:r>
      <w:r w:rsidR="005C1D82" w:rsidRPr="00013B70">
        <w:t>.</w:t>
      </w:r>
    </w:p>
    <w:p w14:paraId="6EBA7228" w14:textId="77777777" w:rsidR="005C1D82" w:rsidRPr="00013B70" w:rsidRDefault="005C1D82" w:rsidP="005C1D82">
      <w:r w:rsidRPr="00013B70">
        <w:t>Flexible substrates have temperature limits</w:t>
      </w:r>
      <w:r w:rsidR="00CB5B9B" w:rsidRPr="00013B70">
        <w:t>,</w:t>
      </w:r>
      <w:r w:rsidRPr="00013B70">
        <w:t xml:space="preserve"> usually from the material being a polymer</w:t>
      </w:r>
      <w:r w:rsidR="00CB5B9B" w:rsidRPr="00013B70">
        <w:t>,</w:t>
      </w:r>
      <w:r w:rsidRPr="00013B70">
        <w:t xml:space="preserve"> which degrades </w:t>
      </w:r>
      <w:r w:rsidR="00BF3DE2" w:rsidRPr="00013B70">
        <w:t xml:space="preserve">at </w:t>
      </w:r>
      <w:r w:rsidRPr="00013B70">
        <w:t>temperatures in excess of 250</w:t>
      </w:r>
      <w:r w:rsidR="00E109F0" w:rsidRPr="00013B70">
        <w:t>°C</w:t>
      </w:r>
      <w:r w:rsidRPr="00013B70">
        <w:t xml:space="preserve">. </w:t>
      </w:r>
    </w:p>
    <w:p w14:paraId="01BA5615" w14:textId="77C462E0" w:rsidR="00F57E01" w:rsidRPr="00013B70" w:rsidRDefault="00974CBF" w:rsidP="0099372A">
      <w:pPr>
        <w:pStyle w:val="Heading2"/>
      </w:pPr>
      <w:r w:rsidRPr="00013B70">
        <w:t xml:space="preserve"> </w:t>
      </w:r>
      <w:bookmarkStart w:id="611" w:name="_Toc517108573"/>
      <w:bookmarkStart w:id="612" w:name="_Toc530166487"/>
      <w:bookmarkStart w:id="613" w:name="_Toc530166622"/>
      <w:bookmarkStart w:id="614" w:name="_Toc530167180"/>
      <w:bookmarkStart w:id="615" w:name="_Toc530167315"/>
      <w:bookmarkStart w:id="616" w:name="_Toc4264541"/>
      <w:r w:rsidRPr="00013B70">
        <w:t>Types of substrate</w:t>
      </w:r>
      <w:bookmarkEnd w:id="611"/>
      <w:bookmarkEnd w:id="612"/>
      <w:bookmarkEnd w:id="613"/>
      <w:bookmarkEnd w:id="614"/>
      <w:bookmarkEnd w:id="615"/>
      <w:bookmarkEnd w:id="616"/>
    </w:p>
    <w:p w14:paraId="64850652" w14:textId="0CEB316C" w:rsidR="00DE53EA" w:rsidRPr="00013B70" w:rsidRDefault="003D2077" w:rsidP="00D65B28">
      <w:r w:rsidRPr="00013B70">
        <w:t xml:space="preserve">Much of the literature already deals with </w:t>
      </w:r>
      <w:r w:rsidR="00C83314" w:rsidRPr="00013B70">
        <w:t>rigid substrates using transparent glas</w:t>
      </w:r>
      <w:r w:rsidR="00C66755" w:rsidRPr="00013B70">
        <w:t xml:space="preserve">s coated with </w:t>
      </w:r>
      <w:r w:rsidR="006F54B4" w:rsidRPr="00013B70">
        <w:t>a conductive metal oxide.</w:t>
      </w:r>
      <w:r w:rsidR="00C66755" w:rsidRPr="00013B70">
        <w:t xml:space="preserve"> </w:t>
      </w:r>
      <w:r w:rsidR="00C83314" w:rsidRPr="002D781C">
        <w:t>FTO</w:t>
      </w:r>
      <w:r w:rsidR="00C66755" w:rsidRPr="002D781C">
        <w:t xml:space="preserve"> </w:t>
      </w:r>
      <w:r w:rsidR="00222FC1" w:rsidRPr="002D781C">
        <w:t xml:space="preserve">is </w:t>
      </w:r>
      <w:r w:rsidR="00C66755" w:rsidRPr="002D781C">
        <w:t xml:space="preserve">usually sputtered on </w:t>
      </w:r>
      <w:r w:rsidR="00346429" w:rsidRPr="002D781C">
        <w:t xml:space="preserve">the glass </w:t>
      </w:r>
      <w:r w:rsidR="00346429" w:rsidRPr="008C5E33">
        <w:t>surface</w:t>
      </w:r>
      <w:r w:rsidR="002D781C" w:rsidRPr="008C5E33">
        <w:t>,</w:t>
      </w:r>
      <w:r w:rsidR="00C5319B" w:rsidRPr="008C5E33">
        <w:t xml:space="preserve"> which comes in different dimensions</w:t>
      </w:r>
      <w:r w:rsidR="002D781C" w:rsidRPr="008C5E33">
        <w:t>,</w:t>
      </w:r>
      <w:r w:rsidR="00C5319B" w:rsidRPr="002D781C">
        <w:t xml:space="preserve"> with the </w:t>
      </w:r>
      <w:r w:rsidR="008E7CA4" w:rsidRPr="002D781C">
        <w:t>property</w:t>
      </w:r>
      <w:r w:rsidR="00C5319B" w:rsidRPr="002D781C">
        <w:t xml:space="preserve"> of resistivity.</w:t>
      </w:r>
      <w:r w:rsidR="00455B64" w:rsidRPr="002D781C">
        <w:t xml:space="preserve"> </w:t>
      </w:r>
      <w:r w:rsidR="00C5319B" w:rsidRPr="002D781C">
        <w:t xml:space="preserve">The </w:t>
      </w:r>
      <w:r w:rsidR="00455B64" w:rsidRPr="002D781C">
        <w:t>size</w:t>
      </w:r>
      <w:r w:rsidR="00334D30" w:rsidRPr="002D781C">
        <w:t>, material</w:t>
      </w:r>
      <w:r w:rsidR="00455B64" w:rsidRPr="002D781C">
        <w:t xml:space="preserve"> and conductivity </w:t>
      </w:r>
      <w:r w:rsidR="00897FB3" w:rsidRPr="002D781C">
        <w:t>of the surface affect the price</w:t>
      </w:r>
      <w:r w:rsidR="002D781C" w:rsidRPr="008C5E33">
        <w:t>:</w:t>
      </w:r>
      <w:r w:rsidR="00897FB3" w:rsidRPr="002D781C">
        <w:t xml:space="preserve"> </w:t>
      </w:r>
      <w:r w:rsidR="00551941" w:rsidRPr="002D781C">
        <w:t xml:space="preserve"> </w:t>
      </w:r>
      <w:r w:rsidR="00AC7C44" w:rsidRPr="002D781C">
        <w:t>L</w:t>
      </w:r>
      <w:r w:rsidR="008550CE" w:rsidRPr="002D781C">
        <w:t>ength</w:t>
      </w:r>
      <w:r w:rsidR="00AC7C44" w:rsidRPr="002D781C">
        <w:t xml:space="preserve"> × W</w:t>
      </w:r>
      <w:r w:rsidR="008550CE" w:rsidRPr="002D781C">
        <w:t xml:space="preserve">idth × </w:t>
      </w:r>
      <w:r w:rsidR="005341B5" w:rsidRPr="002D781C">
        <w:t xml:space="preserve">Thickness </w:t>
      </w:r>
      <w:r w:rsidR="002D0FA4" w:rsidRPr="002D781C">
        <w:t>50</w:t>
      </w:r>
      <w:r w:rsidR="00AC7C44" w:rsidRPr="002D781C">
        <w:t xml:space="preserve"> </w:t>
      </w:r>
      <w:r w:rsidR="0022144B" w:rsidRPr="002D781C">
        <w:t xml:space="preserve">mm </w:t>
      </w:r>
      <w:r w:rsidR="00AC7C44" w:rsidRPr="002D781C">
        <w:t xml:space="preserve">× </w:t>
      </w:r>
      <w:r w:rsidR="002D0FA4" w:rsidRPr="002D781C">
        <w:t>50 m</w:t>
      </w:r>
      <w:r w:rsidR="00AC7C44" w:rsidRPr="002D781C">
        <w:t xml:space="preserve">m × </w:t>
      </w:r>
      <w:r w:rsidR="005D38E4" w:rsidRPr="002D781C">
        <w:t>3</w:t>
      </w:r>
      <w:r w:rsidR="00E03436" w:rsidRPr="002D781C">
        <w:t xml:space="preserve"> </w:t>
      </w:r>
      <w:r w:rsidR="0048730E" w:rsidRPr="002D781C">
        <w:t>mm, surface resistivity ~10</w:t>
      </w:r>
      <w:r w:rsidR="00AC7C44" w:rsidRPr="002D781C">
        <w:t xml:space="preserve"> </w:t>
      </w:r>
      <w:r w:rsidR="006A5D4A" w:rsidRPr="002D781C">
        <w:rPr>
          <w:rFonts w:ascii="Calibri" w:hAnsi="Calibri" w:cs="Calibri"/>
        </w:rPr>
        <w:t xml:space="preserve">Ω </w:t>
      </w:r>
      <w:r w:rsidR="006A5D4A" w:rsidRPr="002D781C">
        <w:t>m</w:t>
      </w:r>
      <w:r w:rsidR="006A5D4A" w:rsidRPr="002D781C">
        <w:rPr>
          <w:vertAlign w:val="superscript"/>
        </w:rPr>
        <w:t>-2</w:t>
      </w:r>
      <w:r w:rsidR="00A0688D" w:rsidRPr="002D781C">
        <w:t xml:space="preserve"> five</w:t>
      </w:r>
      <w:r w:rsidR="002D0FA4" w:rsidRPr="002D781C">
        <w:t xml:space="preserve"> pack</w:t>
      </w:r>
      <w:r w:rsidR="005D38E4" w:rsidRPr="002D781C">
        <w:t xml:space="preserve"> 59</w:t>
      </w:r>
      <w:r w:rsidR="00AC7C44" w:rsidRPr="002D781C">
        <w:t>.</w:t>
      </w:r>
      <w:r w:rsidR="005D38E4" w:rsidRPr="002D781C">
        <w:t>60</w:t>
      </w:r>
      <w:r w:rsidR="00AC7C44" w:rsidRPr="002D781C">
        <w:t xml:space="preserve"> </w:t>
      </w:r>
      <w:r w:rsidR="00075365" w:rsidRPr="002D781C">
        <w:t>€</w:t>
      </w:r>
      <w:r w:rsidR="00E03436" w:rsidRPr="002D781C">
        <w:t xml:space="preserve"> </w:t>
      </w:r>
      <w:r w:rsidR="00F2042A" w:rsidRPr="002D781C">
        <w:t>–</w:t>
      </w:r>
      <w:r w:rsidR="00DF0F34" w:rsidRPr="002D781C">
        <w:t xml:space="preserve"> </w:t>
      </w:r>
      <w:r w:rsidR="008550CE" w:rsidRPr="002D781C">
        <w:t xml:space="preserve">Length × Width × </w:t>
      </w:r>
      <w:r w:rsidR="005D38E4" w:rsidRPr="002D781C">
        <w:t xml:space="preserve">Thickness </w:t>
      </w:r>
      <w:r w:rsidR="00AD3A51" w:rsidRPr="002D781C">
        <w:t>100</w:t>
      </w:r>
      <w:r w:rsidR="008550CE" w:rsidRPr="002D781C">
        <w:t xml:space="preserve"> mm × </w:t>
      </w:r>
      <w:r w:rsidR="00AD3A51" w:rsidRPr="002D781C">
        <w:t>100</w:t>
      </w:r>
      <w:r w:rsidR="008550CE" w:rsidRPr="002D781C">
        <w:t xml:space="preserve"> mm × </w:t>
      </w:r>
      <w:r w:rsidR="00AD3A51" w:rsidRPr="002D781C">
        <w:t>2.2 mm, surface resistivity ~13</w:t>
      </w:r>
      <w:r w:rsidR="008550CE" w:rsidRPr="002D781C">
        <w:t xml:space="preserve"> </w:t>
      </w:r>
      <w:r w:rsidR="006A5D4A" w:rsidRPr="002D781C">
        <w:rPr>
          <w:rFonts w:ascii="Calibri" w:hAnsi="Calibri" w:cs="Calibri"/>
        </w:rPr>
        <w:t xml:space="preserve">Ω </w:t>
      </w:r>
      <w:r w:rsidR="006A5D4A" w:rsidRPr="002D781C">
        <w:t>m</w:t>
      </w:r>
      <w:r w:rsidR="006A5D4A" w:rsidRPr="002D781C">
        <w:rPr>
          <w:vertAlign w:val="superscript"/>
        </w:rPr>
        <w:t>-2</w:t>
      </w:r>
      <w:r w:rsidR="00981E2F" w:rsidRPr="002D781C">
        <w:t>, five</w:t>
      </w:r>
      <w:r w:rsidR="002D0FA4" w:rsidRPr="002D781C">
        <w:t xml:space="preserve"> pack</w:t>
      </w:r>
      <w:r w:rsidR="008550CE" w:rsidRPr="002D781C">
        <w:t xml:space="preserve"> 8</w:t>
      </w:r>
      <w:r w:rsidR="00AD3A51" w:rsidRPr="002D781C">
        <w:t>7.90</w:t>
      </w:r>
      <w:r w:rsidR="008550CE" w:rsidRPr="002D781C">
        <w:t xml:space="preserve"> </w:t>
      </w:r>
      <w:r w:rsidR="00075365" w:rsidRPr="002D781C">
        <w:t>€</w:t>
      </w:r>
      <w:r w:rsidR="00334D30" w:rsidRPr="002D781C">
        <w:t>.</w:t>
      </w:r>
      <w:r w:rsidR="00C31EC5" w:rsidRPr="002D781C">
        <w:t xml:space="preserve"> </w:t>
      </w:r>
      <w:r w:rsidR="00883B5A" w:rsidRPr="002D781C">
        <w:t>ITO similarly</w:t>
      </w:r>
      <w:r w:rsidR="00C31EC5" w:rsidRPr="002D781C">
        <w:t>:</w:t>
      </w:r>
      <w:r w:rsidR="00F21365" w:rsidRPr="002D781C">
        <w:t xml:space="preserve"> </w:t>
      </w:r>
      <w:r w:rsidR="0094240A" w:rsidRPr="002D781C">
        <w:t xml:space="preserve">75 mm × 25 mm × 1.1 mm </w:t>
      </w:r>
      <w:r w:rsidR="008E5AF5" w:rsidRPr="002D781C">
        <w:t>– 1</w:t>
      </w:r>
      <w:r w:rsidR="0094240A" w:rsidRPr="002D781C">
        <w:t>5-25</w:t>
      </w:r>
      <w:r w:rsidR="008E5AF5" w:rsidRPr="002D781C">
        <w:t xml:space="preserve"> </w:t>
      </w:r>
      <w:r w:rsidR="008E5AF5" w:rsidRPr="002D781C">
        <w:rPr>
          <w:rFonts w:ascii="Calibri" w:hAnsi="Calibri" w:cs="Calibri"/>
        </w:rPr>
        <w:t>Ω</w:t>
      </w:r>
      <w:r w:rsidR="008E5AF5" w:rsidRPr="002D781C">
        <w:t>/m</w:t>
      </w:r>
      <w:r w:rsidR="00877D6B" w:rsidRPr="002D781C">
        <w:rPr>
          <w:vertAlign w:val="superscript"/>
        </w:rPr>
        <w:t>-</w:t>
      </w:r>
      <w:r w:rsidR="008E5AF5" w:rsidRPr="002D781C">
        <w:rPr>
          <w:vertAlign w:val="superscript"/>
        </w:rPr>
        <w:t>2</w:t>
      </w:r>
      <w:r w:rsidR="00883B5A" w:rsidRPr="002D781C">
        <w:t xml:space="preserve"> 25 pack 853 </w:t>
      </w:r>
      <w:r w:rsidR="00075365" w:rsidRPr="002D781C">
        <w:t>€</w:t>
      </w:r>
      <w:r w:rsidR="00970AA0" w:rsidRPr="002D781C">
        <w:t xml:space="preserve">, </w:t>
      </w:r>
      <w:r w:rsidR="00883B5A" w:rsidRPr="002D781C">
        <w:t>and if the resistance</w:t>
      </w:r>
      <w:r w:rsidR="006A5D4A" w:rsidRPr="002D781C">
        <w:t xml:space="preserve"> range</w:t>
      </w:r>
      <w:r w:rsidR="00883B5A" w:rsidRPr="002D781C">
        <w:t xml:space="preserve"> is 8 – 12 </w:t>
      </w:r>
      <w:r w:rsidR="00883B5A" w:rsidRPr="002D781C">
        <w:rPr>
          <w:rFonts w:ascii="Calibri" w:hAnsi="Calibri" w:cs="Calibri"/>
        </w:rPr>
        <w:t xml:space="preserve">Ω </w:t>
      </w:r>
      <w:r w:rsidR="00883B5A" w:rsidRPr="002D781C">
        <w:t>m</w:t>
      </w:r>
      <w:r w:rsidR="00883B5A" w:rsidRPr="002D781C">
        <w:rPr>
          <w:vertAlign w:val="superscript"/>
        </w:rPr>
        <w:t xml:space="preserve">-2 </w:t>
      </w:r>
      <w:r w:rsidR="006A5D4A" w:rsidRPr="002D781C">
        <w:t xml:space="preserve">1320 </w:t>
      </w:r>
      <w:r w:rsidR="00075365" w:rsidRPr="002D781C">
        <w:t>€</w:t>
      </w:r>
      <w:r w:rsidR="007B3FB0" w:rsidRPr="002D781C">
        <w:t>.</w:t>
      </w:r>
      <w:r w:rsidR="00400354">
        <w:t xml:space="preserve"> </w:t>
      </w:r>
      <w:r w:rsidR="00974CBF" w:rsidRPr="00013B70">
        <w:t>The move to go from rigid ITO</w:t>
      </w:r>
      <w:r w:rsidR="007C2CC6" w:rsidRPr="00013B70">
        <w:t>/</w:t>
      </w:r>
      <w:r w:rsidR="00974CBF" w:rsidRPr="00013B70">
        <w:t>FTO based substrates to plastic flexible materials has been an ongoing area of research.</w:t>
      </w:r>
      <w:r w:rsidR="006832B5" w:rsidRPr="00013B70">
        <w:t xml:space="preserve"> </w:t>
      </w:r>
      <w:r w:rsidR="00974CBF" w:rsidRPr="00013B70">
        <w:t xml:space="preserve">Nanowire meshes </w:t>
      </w:r>
      <w:r w:rsidR="00B350A9" w:rsidRPr="00013B70">
        <w:t xml:space="preserve">are </w:t>
      </w:r>
      <w:r w:rsidR="003E2E99" w:rsidRPr="00013B70">
        <w:t xml:space="preserve">a competing technology to metal oxide electrodes. They have the potential to </w:t>
      </w:r>
      <w:r w:rsidR="00182ABB" w:rsidRPr="00013B70">
        <w:t>meet many needs</w:t>
      </w:r>
      <w:r w:rsidR="002D781C">
        <w:t>, i.e., they are</w:t>
      </w:r>
      <w:r w:rsidR="00974CBF" w:rsidRPr="00013B70">
        <w:t xml:space="preserve"> </w:t>
      </w:r>
      <w:r w:rsidR="00DC6BE7" w:rsidRPr="00013B70">
        <w:t>inexpens</w:t>
      </w:r>
      <w:r w:rsidR="00DC6BE7" w:rsidRPr="002D781C">
        <w:t>ive</w:t>
      </w:r>
      <w:r w:rsidR="00974CBF" w:rsidRPr="002D781C">
        <w:t xml:space="preserve">, </w:t>
      </w:r>
      <w:r w:rsidR="00482D91" w:rsidRPr="002D781C">
        <w:t xml:space="preserve">flexible (if needed), transparent, </w:t>
      </w:r>
      <w:r w:rsidR="002D781C" w:rsidRPr="002D781C">
        <w:t>easy to manufacture</w:t>
      </w:r>
      <w:r w:rsidR="00974CBF" w:rsidRPr="002D781C">
        <w:t xml:space="preserve">, </w:t>
      </w:r>
      <w:r w:rsidR="002D781C" w:rsidRPr="002D781C">
        <w:t xml:space="preserve">and the method of </w:t>
      </w:r>
      <w:r w:rsidR="00D342BE" w:rsidRPr="002D781C">
        <w:t>manufactur</w:t>
      </w:r>
      <w:r w:rsidR="002D781C" w:rsidRPr="002D781C">
        <w:t>ing</w:t>
      </w:r>
      <w:r w:rsidR="00D342BE" w:rsidRPr="002D781C">
        <w:t xml:space="preserve"> is </w:t>
      </w:r>
      <w:r w:rsidR="00ED461E" w:rsidRPr="002D781C">
        <w:t xml:space="preserve">less </w:t>
      </w:r>
      <w:r w:rsidR="00927FB7" w:rsidRPr="002D781C">
        <w:t xml:space="preserve">damaging </w:t>
      </w:r>
      <w:r w:rsidR="00B459CC" w:rsidRPr="002D781C">
        <w:t xml:space="preserve">to </w:t>
      </w:r>
      <w:r w:rsidR="009D1D08" w:rsidRPr="002D781C">
        <w:t xml:space="preserve">the </w:t>
      </w:r>
      <w:r w:rsidR="00B459CC" w:rsidRPr="002D781C">
        <w:t xml:space="preserve">substrate </w:t>
      </w:r>
      <w:r w:rsidR="00ED461E" w:rsidRPr="002D781C">
        <w:t xml:space="preserve">than sputtering </w:t>
      </w:r>
      <w:r w:rsidR="00F6404C" w:rsidRPr="002D781C">
        <w:t>metal oxide conductors</w:t>
      </w:r>
      <w:r w:rsidR="00927FB7" w:rsidRPr="002D781C">
        <w:t xml:space="preserve"> on substrates</w:t>
      </w:r>
      <w:r w:rsidR="00974CBF" w:rsidRPr="002D781C">
        <w:t xml:space="preserve"> </w:t>
      </w:r>
      <w:r w:rsidR="00E056A5" w:rsidRPr="002D781C">
        <w:fldChar w:fldCharType="begin" w:fldLock="1"/>
      </w:r>
      <w:r w:rsidR="00656764">
        <w:instrText>ADDIN CSL_CITATION {"citationItems":[{"id":"ITEM-1","itemData":{"DOI":"10.1021/nl073296g","ISSN":"1530-6984","PMID":"18189445","abstract":"Transparent conductive electrodes are important components of thin-film solar cells, light-emitting diodes, and many display technologies. Doped metal oxides are commonly used, but their optical transparency is limited for films with a low sheet resistance. Furthermore, they are prone to cracking when deposited on flexible substrates, are costly, and require a high-temperature step for the best performance. We demonstrate solution-processed transparent electrodes consisting of random meshes of metal nanowires that exhibit an optical transparency equivalent to or better than that of metal-oxide thin films for the same sheet resistance. Organic solar cells deposited on these electrodes show a performance equivalent to that of devices based on a conventional metal-oxide transparent electrode.","author":[{"dropping-particle":"","family":"Lee","given":"Jung-Yong","non-dropping-particle":"","parse-names":false,"suffix":""},{"dropping-particle":"","family":"Connor","given":"Stephen T","non-dropping-particle":"","parse-names":false,"suffix":""},{"dropping-particle":"","family":"Cui","given":"Yi","non-dropping-particle":"","parse-names":false,"suffix":""},{"dropping-particle":"","family":"Peumans","given":"Peter","non-dropping-particle":"","parse-names":false,"suffix":""}],"container-title":"Nano Letters","id":"ITEM-1","issue":"2","issued":{"date-parts":[["2008","2"]]},"page":"689-692","title":"Solution-Processed Metal Nanowire Mesh Transparent Electrodes","type":"article-journal","volume":"8"},"uris":["http://www.mendeley.com/documents/?uuid=61cf7325-12b3-4629-aa64-846449aa0d83"]}],"mendeley":{"formattedCitation":"[144]","plainTextFormattedCitation":"[144]","previouslyFormattedCitation":"[144]"},"properties":{"noteIndex":0},"schema":"https://github.com/citation-style-language/schema/raw/master/csl-citation.json"}</w:instrText>
      </w:r>
      <w:r w:rsidR="00E056A5" w:rsidRPr="002D781C">
        <w:fldChar w:fldCharType="separate"/>
      </w:r>
      <w:r w:rsidR="00FE640A" w:rsidRPr="002D781C">
        <w:rPr>
          <w:noProof/>
        </w:rPr>
        <w:t>[144]</w:t>
      </w:r>
      <w:r w:rsidR="00E056A5" w:rsidRPr="002D781C">
        <w:fldChar w:fldCharType="end"/>
      </w:r>
      <w:r w:rsidR="00974CBF" w:rsidRPr="00013B70">
        <w:t>.</w:t>
      </w:r>
    </w:p>
    <w:p w14:paraId="4AEB0F91" w14:textId="7E374C1E" w:rsidR="00F57E01" w:rsidRPr="00013B70" w:rsidRDefault="00974CBF" w:rsidP="00D65B28">
      <w:r w:rsidRPr="00013B70">
        <w:lastRenderedPageBreak/>
        <w:t xml:space="preserve">Flexible plastic substrates with multilayer graphene, or </w:t>
      </w:r>
      <w:r w:rsidR="00D63C01" w:rsidRPr="00013B70">
        <w:t>one to four</w:t>
      </w:r>
      <w:r w:rsidRPr="00013B70">
        <w:t xml:space="preserve"> layer graphene</w:t>
      </w:r>
      <w:r w:rsidR="003B1046" w:rsidRPr="00013B70">
        <w:t>,</w:t>
      </w:r>
      <w:r w:rsidRPr="00013B70">
        <w:t xml:space="preserve"> and carbon nanotubes have also </w:t>
      </w:r>
      <w:r w:rsidR="003B1046" w:rsidRPr="00013B70">
        <w:t xml:space="preserve">demonstrated </w:t>
      </w:r>
      <w:r w:rsidRPr="00013B70">
        <w:t xml:space="preserve">promise as cathode and anodes in organic solar cells </w:t>
      </w:r>
      <w:r w:rsidR="00CE73D5" w:rsidRPr="00013B70">
        <w:t xml:space="preserve">which </w:t>
      </w:r>
      <w:r w:rsidRPr="00013B70">
        <w:t xml:space="preserve">can be also applied to perovskites </w:t>
      </w:r>
      <w:r w:rsidR="00E056A5" w:rsidRPr="00013B70">
        <w:fldChar w:fldCharType="begin" w:fldLock="1"/>
      </w:r>
      <w:r w:rsidR="00656764">
        <w:instrText>ADDIN CSL_CITATION {"citationItems":[{"id":"ITEM-1","itemData":{"DOI":"10.3390/app8020152","ISSN":"2076-3417","abstract":"Transparent electrodes based on carbon nanomaterials have recently emerged as new alternatives to indium tin oxide (ITO) or noble metal in organic photovoltaics (OPVs) due to their attractive advantages, such as long-term stability, environmental friendliness, high conductivity, and low cost. However, it is still a challenge to apply all-carbon electrodes in OPVs. Here, we report our efforts to develop all-carbon electrodes in organic solar cells fabricated with different carbon-based materials, including carbon nanotubes (CNTs) and graphene films synthesized by chemical vapor deposition (CVD). Flexible and semitransparent solar cells with all-carbon electrodes are successfully fabricated. The best power conversion efficiency achieved for the devices with all-carbon electrodes is 0.63%, comparable to the reported performance of OPVs using pristine CVD graphene films as anodes on rigid substrates (glass). Moreover, the current densities of as-obtained devices are comparable to those assembled with all-carbon active layers and standard electrodes (e.g., ITO and metal), which indicates that the all-carbon electrodes made of CNT and graphene films are suitably effective for carrier collection and extraction. Our results present the feasibility and potential of applying all-carbon electrodes based on graphitic nanomaterials in next-generation carbon-based photovoltaics.","author":[{"dropping-particle":"","family":"Zhang","given":"Zexia","non-dropping-particle":"","parse-names":false,"suffix":""},{"dropping-particle":"","family":"Lv","given":"Ruitao","non-dropping-particle":"","parse-names":false,"suffix":""},{"dropping-particle":"","family":"Jia","given":"Yi","non-dropping-particle":"","parse-names":false,"suffix":""},{"dropping-particle":"","family":"Gan","given":"Xin","non-dropping-particle":"","parse-names":false,"suffix":""},{"dropping-particle":"","family":"Zhu","given":"Hongwei","non-dropping-particle":"","parse-names":false,"suffix":""},{"dropping-particle":"","family":"Kang","given":"Feiyu","non-dropping-particle":"","parse-names":false,"suffix":""}],"container-title":"Applied Sciences","id":"ITEM-1","issue":"2","issued":{"date-parts":[["2018","1","23"]]},"page":"152","publisher":"Multidisciplinary Digital Publishing Institute","title":"All-Carbon Electrodes for Flexible Solar Cells","type":"article-journal","volume":"8"},"uris":["http://www.mendeley.com/documents/?uuid=caa74595-fa13-3dee-b186-2909ba0cd382"]}],"mendeley":{"formattedCitation":"[145]","plainTextFormattedCitation":"[145]","previouslyFormattedCitation":"[145]"},"properties":{"noteIndex":0},"schema":"https://github.com/citation-style-language/schema/raw/master/csl-citation.json"}</w:instrText>
      </w:r>
      <w:r w:rsidR="00E056A5" w:rsidRPr="00013B70">
        <w:fldChar w:fldCharType="separate"/>
      </w:r>
      <w:r w:rsidR="00FE640A" w:rsidRPr="00FE640A">
        <w:rPr>
          <w:noProof/>
        </w:rPr>
        <w:t>[145]</w:t>
      </w:r>
      <w:r w:rsidR="00E056A5" w:rsidRPr="00013B70">
        <w:fldChar w:fldCharType="end"/>
      </w:r>
      <w:r w:rsidR="0009290F" w:rsidRPr="00013B70">
        <w:t>.</w:t>
      </w:r>
      <w:r w:rsidR="00CB0A54" w:rsidRPr="00013B70">
        <w:t xml:space="preserve"> </w:t>
      </w:r>
      <w:r w:rsidRPr="00013B70">
        <w:t xml:space="preserve">Like the metal wire meshes, they have transparent properties for BIPV. A summary from </w:t>
      </w:r>
      <w:r w:rsidR="006F6423" w:rsidRPr="00013B70">
        <w:t xml:space="preserve">a chart in </w:t>
      </w:r>
      <w:r w:rsidR="00CE73D5" w:rsidRPr="00013B70">
        <w:t xml:space="preserve">Ref. </w:t>
      </w:r>
      <w:r w:rsidR="00CE73D5" w:rsidRPr="00013B70">
        <w:fldChar w:fldCharType="begin" w:fldLock="1"/>
      </w:r>
      <w:r w:rsidR="00656764">
        <w:instrText>ADDIN CSL_CITATION {"citationItems":[{"id":"ITEM-1","itemData":{"DOI":"10.3390/mi8010012","ISBN":"8651262868","ISSN":"2072-666X","abstract":"Flexible transparent electrodes (FTEs) with high stability and scalability are in high demand for the extremely widespread applications in flexible optoelectronic devices. Traditionally, thin films of indium thin oxide (ITO) served the role of FTEs, but film brittleness and scarcity of materials limit its further application. This review provides a summary of recent advances in emerging transparent electrodes and related flexible devices (e.g., touch panels, organic light-emitting diodes, sensors, supercapacitors, and solar cells). Mainly focusing on the FTEs based on carbon nanomaterials (e.g., carbon nanotubes and graphene) and metal materials (e.g., metal grid and metal nanowires), we discuss the fabrication techniques, the performance improvement, and the representative applications of these highly transparent and flexible electrodes. Finally, the challenges and prospects of flexible transparent electrodes will be summarized.","author":[{"dropping-particle":"","family":"Luo","given":"Minghui","non-dropping-particle":"","parse-names":false,"suffix":""},{"dropping-particle":"","family":"Liu","given":"Yanhua","non-dropping-particle":"","parse-names":false,"suffix":""},{"dropping-particle":"","family":"Huang","given":"Wenbin","non-dropping-particle":"","parse-names":false,"suffix":""},{"dropping-particle":"","family":"Qiao","given":"Wen","non-dropping-particle":"","parse-names":false,"suffix":""},{"dropping-particle":"","family":"Zhou","given":"Yun","non-dropping-particle":"","parse-names":false,"suffix":""},{"dropping-particle":"","family":"Ye","given":"Yan","non-dropping-particle":"","parse-names":false,"suffix":""},{"dropping-particle":"","family":"Chen","given":"Lin-Sen","non-dropping-particle":"","parse-names":false,"suffix":""}],"container-title":"Micromachines","id":"ITEM-1","issue":"1","issued":{"date-parts":[["2017","1","4"]]},"page":"12","publisher":"Multidisciplinary Digital Publishing Institute","title":"Towards Flexible Transparent Electrodes Based on Carbon and Metallic Materials","type":"article-journal","volume":"8"},"uris":["http://www.mendeley.com/documents/?uuid=ac7b9d74-8ecf-4c62-b2d0-9b89c8a57238"]}],"mendeley":{"formattedCitation":"[146]","plainTextFormattedCitation":"[146]","previouslyFormattedCitation":"[146]"},"properties":{"noteIndex":0},"schema":"https://github.com/citation-style-language/schema/raw/master/csl-citation.json"}</w:instrText>
      </w:r>
      <w:r w:rsidR="00CE73D5" w:rsidRPr="00013B70">
        <w:fldChar w:fldCharType="separate"/>
      </w:r>
      <w:r w:rsidR="00FE640A" w:rsidRPr="00FE640A">
        <w:rPr>
          <w:noProof/>
        </w:rPr>
        <w:t>[146]</w:t>
      </w:r>
      <w:r w:rsidR="00CE73D5" w:rsidRPr="00013B70">
        <w:fldChar w:fldCharType="end"/>
      </w:r>
      <w:r w:rsidR="00CE73D5" w:rsidRPr="00013B70">
        <w:t xml:space="preserve"> </w:t>
      </w:r>
      <w:r w:rsidRPr="00013B70">
        <w:t xml:space="preserve">shows the progress </w:t>
      </w:r>
      <w:r w:rsidR="006F6423" w:rsidRPr="00013B70">
        <w:t xml:space="preserve">they have made </w:t>
      </w:r>
      <w:r w:rsidRPr="00013B70">
        <w:t>in transparency and conductivity</w:t>
      </w:r>
      <w:r w:rsidR="006F6423" w:rsidRPr="00013B70">
        <w:t>;</w:t>
      </w:r>
      <w:r w:rsidRPr="00013B70">
        <w:t xml:space="preserve"> </w:t>
      </w:r>
      <w:r w:rsidR="001E020B" w:rsidRPr="00013B70">
        <w:t>i</w:t>
      </w:r>
      <w:r w:rsidRPr="00013B70">
        <w:t>t is a very good read where they also write about the methods of fabrication in the</w:t>
      </w:r>
      <w:r w:rsidR="0009290F" w:rsidRPr="00013B70">
        <w:t>ir</w:t>
      </w:r>
      <w:r w:rsidRPr="00013B70">
        <w:t xml:space="preserve"> </w:t>
      </w:r>
      <w:r w:rsidR="001E020B" w:rsidRPr="00013B70">
        <w:t>bibliography</w:t>
      </w:r>
      <w:r w:rsidR="0009290F" w:rsidRPr="00013B70">
        <w:t>.</w:t>
      </w:r>
    </w:p>
    <w:p w14:paraId="36C11201" w14:textId="77777777" w:rsidR="00F57E01" w:rsidRPr="00013B70" w:rsidRDefault="00974CBF" w:rsidP="00C33574">
      <w:pPr>
        <w:pStyle w:val="Heading3"/>
      </w:pPr>
      <w:bookmarkStart w:id="617" w:name="_Toc517108574"/>
      <w:bookmarkStart w:id="618" w:name="_Toc530166488"/>
      <w:bookmarkStart w:id="619" w:name="_Toc530166623"/>
      <w:bookmarkStart w:id="620" w:name="_Toc530167181"/>
      <w:bookmarkStart w:id="621" w:name="_Toc530167316"/>
      <w:bookmarkStart w:id="622" w:name="_Toc4264542"/>
      <w:r w:rsidRPr="00013B70">
        <w:t>Mechanical testing and effect on efficiency</w:t>
      </w:r>
      <w:bookmarkEnd w:id="617"/>
      <w:bookmarkEnd w:id="618"/>
      <w:bookmarkEnd w:id="619"/>
      <w:bookmarkEnd w:id="620"/>
      <w:bookmarkEnd w:id="621"/>
      <w:bookmarkEnd w:id="622"/>
    </w:p>
    <w:p w14:paraId="27DC9285" w14:textId="44FED9B4" w:rsidR="00F57E01" w:rsidRPr="00013B70" w:rsidRDefault="00630FFC" w:rsidP="00D65B28">
      <w:pPr>
        <w:rPr>
          <w:lang w:eastAsia="en-US"/>
        </w:rPr>
      </w:pPr>
      <w:r w:rsidRPr="00013B70">
        <w:rPr>
          <w:lang w:eastAsia="en-US"/>
        </w:rPr>
        <w:t>A</w:t>
      </w:r>
      <w:r w:rsidR="00974CBF" w:rsidRPr="00013B70">
        <w:rPr>
          <w:lang w:eastAsia="en-US"/>
        </w:rPr>
        <w:t xml:space="preserve"> review paper</w:t>
      </w:r>
      <w:r w:rsidR="00CB0A54" w:rsidRPr="00013B70">
        <w:rPr>
          <w:lang w:eastAsia="en-US"/>
        </w:rPr>
        <w:t xml:space="preserve"> </w:t>
      </w:r>
      <w:r w:rsidR="009C48FD" w:rsidRPr="00013B70">
        <w:rPr>
          <w:lang w:eastAsia="en-US"/>
        </w:rPr>
        <w:t>(see section 3 of Ref</w:t>
      </w:r>
      <w:r w:rsidR="00CB0A54" w:rsidRPr="00013B70">
        <w:rPr>
          <w:lang w:eastAsia="en-US"/>
        </w:rPr>
        <w:t>.</w:t>
      </w:r>
      <w:r w:rsidR="00735759" w:rsidRPr="00013B70">
        <w:rPr>
          <w:lang w:eastAsia="en-US"/>
        </w:rPr>
        <w:t xml:space="preserve"> </w:t>
      </w:r>
      <w:r w:rsidR="00735759" w:rsidRPr="00013B70">
        <w:rPr>
          <w:lang w:eastAsia="en-US"/>
        </w:rPr>
        <w:fldChar w:fldCharType="begin" w:fldLock="1"/>
      </w:r>
      <w:r w:rsidR="00656764">
        <w:rPr>
          <w:lang w:eastAsia="en-US"/>
        </w:rPr>
        <w:instrText>ADDIN CSL_CITATION {"citationItems":[{"id":"ITEM-1","itemData":{"DOI":"10.1016/j.rser.2017.10.028","ISSN":"13640321","abstract":"Portable electronic devices with standalone power sources are increasingly demanded. Flexible photovoltaics devices for solar energy conversion remain the most attractive option to cater for this demand. Flexible solar cells have the advantages of light-weight, roll-to-roll processing, conformability, bendability and wearability. Following the excellent power conversion efficiencies (PCEs) of perovskite solar cells (PSCs) on rigid substrates, flexible perovskite solar cells (flex-PSCs) have gained remarkable research attentions. Successes have been recorded for flex-PSCs with conversion efficiency reaching 17.3%. Attainment of commercialization of flex-PSCs and integration into electronic gadgets require proper materials selections and processing techniques coupled with good resistance to deformation and long-term durability. This work reviews (i) comprehensively, materials and processing techniques used for the fabrication of flex-PSCs; (ii) mechanical tolerance of flex-PSCs and (iii) stability of flex-PSCs in different environmental conditions.","author":[{"dropping-particle":"","family":"Popoola","given":"Idris K.","non-dropping-particle":"","parse-names":false,"suffix":""},{"dropping-particle":"","family":"Gondal","given":"Mohammed A.","non-dropping-particle":"","parse-names":false,"suffix":""},{"dropping-particle":"","family":"Qahtan","given":"Talal F.","non-dropping-particle":"","parse-names":false,"suffix":""}],"container-title":"Renewable and Sustainable Energy Reviews","id":"ITEM-1","issued":{"date-parts":[["2018","2","1"]]},"page":"3127-3151","publisher":"Pergamon","title":"Recent progress in flexible perovskite solar cells: Materials, mechanical tolerance and stability","type":"article-journal","volume":"82"},"uris":["http://www.mendeley.com/documents/?uuid=6bdc5560-6402-33af-9e3c-e7184d778944"]}],"mendeley":{"formattedCitation":"[147]","plainTextFormattedCitation":"[147]","previouslyFormattedCitation":"[147]"},"properties":{"noteIndex":0},"schema":"https://github.com/citation-style-language/schema/raw/master/csl-citation.json"}</w:instrText>
      </w:r>
      <w:r w:rsidR="00735759" w:rsidRPr="00013B70">
        <w:rPr>
          <w:lang w:eastAsia="en-US"/>
        </w:rPr>
        <w:fldChar w:fldCharType="separate"/>
      </w:r>
      <w:r w:rsidR="00FE640A" w:rsidRPr="00FE640A">
        <w:rPr>
          <w:noProof/>
          <w:lang w:eastAsia="en-US"/>
        </w:rPr>
        <w:t>[147]</w:t>
      </w:r>
      <w:r w:rsidR="00735759" w:rsidRPr="00013B70">
        <w:rPr>
          <w:lang w:eastAsia="en-US"/>
        </w:rPr>
        <w:fldChar w:fldCharType="end"/>
      </w:r>
      <w:r w:rsidR="009C48FD" w:rsidRPr="00013B70">
        <w:rPr>
          <w:lang w:eastAsia="en-US"/>
        </w:rPr>
        <w:t>)</w:t>
      </w:r>
      <w:r w:rsidR="00974CBF" w:rsidRPr="00013B70">
        <w:rPr>
          <w:lang w:eastAsia="en-US"/>
        </w:rPr>
        <w:t xml:space="preserve"> list</w:t>
      </w:r>
      <w:r w:rsidR="00CB0A54" w:rsidRPr="00013B70">
        <w:rPr>
          <w:lang w:eastAsia="en-US"/>
        </w:rPr>
        <w:t>s</w:t>
      </w:r>
      <w:r w:rsidR="00974CBF" w:rsidRPr="00013B70">
        <w:rPr>
          <w:lang w:eastAsia="en-US"/>
        </w:rPr>
        <w:t xml:space="preserve"> the cell parameter results before and after </w:t>
      </w:r>
      <w:r w:rsidR="00685314" w:rsidRPr="00013B70">
        <w:rPr>
          <w:lang w:eastAsia="en-US"/>
        </w:rPr>
        <w:t>a great deal of different mechanical tests</w:t>
      </w:r>
      <w:r w:rsidR="00CB0A54" w:rsidRPr="00013B70">
        <w:rPr>
          <w:lang w:eastAsia="en-US"/>
        </w:rPr>
        <w:t>,</w:t>
      </w:r>
      <w:r w:rsidR="00685314" w:rsidRPr="00013B70">
        <w:rPr>
          <w:lang w:eastAsia="en-US"/>
        </w:rPr>
        <w:t xml:space="preserve"> with </w:t>
      </w:r>
      <w:r w:rsidR="009C48FD" w:rsidRPr="00013B70">
        <w:rPr>
          <w:lang w:eastAsia="en-US"/>
        </w:rPr>
        <w:t xml:space="preserve">various </w:t>
      </w:r>
      <w:r w:rsidR="00754FE2" w:rsidRPr="00013B70">
        <w:rPr>
          <w:lang w:eastAsia="en-US"/>
        </w:rPr>
        <w:t>PSC</w:t>
      </w:r>
      <w:r w:rsidR="00974CBF" w:rsidRPr="00013B70">
        <w:rPr>
          <w:lang w:eastAsia="en-US"/>
        </w:rPr>
        <w:t xml:space="preserve"> architectures, layer materials, and methods of fabrication. </w:t>
      </w:r>
      <w:r w:rsidR="00685314" w:rsidRPr="00013B70">
        <w:rPr>
          <w:lang w:eastAsia="en-US"/>
        </w:rPr>
        <w:t xml:space="preserve">Also listed are </w:t>
      </w:r>
      <w:r w:rsidR="00974CBF" w:rsidRPr="00013B70">
        <w:rPr>
          <w:lang w:eastAsia="en-US"/>
        </w:rPr>
        <w:t xml:space="preserve">bending radii and </w:t>
      </w:r>
      <w:r w:rsidR="005C41BE" w:rsidRPr="00013B70">
        <w:rPr>
          <w:lang w:eastAsia="en-US"/>
        </w:rPr>
        <w:t xml:space="preserve">deformation </w:t>
      </w:r>
      <w:r w:rsidR="00974CBF" w:rsidRPr="00013B70">
        <w:rPr>
          <w:lang w:eastAsia="en-US"/>
        </w:rPr>
        <w:t>cycles</w:t>
      </w:r>
      <w:r w:rsidR="005C41BE" w:rsidRPr="00013B70">
        <w:rPr>
          <w:lang w:eastAsia="en-US"/>
        </w:rPr>
        <w:t>;</w:t>
      </w:r>
      <w:r w:rsidR="009C48FD" w:rsidRPr="00013B70">
        <w:rPr>
          <w:lang w:eastAsia="en-US"/>
        </w:rPr>
        <w:t xml:space="preserve"> </w:t>
      </w:r>
      <w:r w:rsidR="00974CBF" w:rsidRPr="00013B70">
        <w:rPr>
          <w:lang w:eastAsia="en-US"/>
        </w:rPr>
        <w:t xml:space="preserve">it provides a good summary for one to assess the various attempts at overcoming this issue. </w:t>
      </w:r>
    </w:p>
    <w:p w14:paraId="53EDD035" w14:textId="77777777" w:rsidR="00174970" w:rsidRPr="00013B70" w:rsidRDefault="00974CBF" w:rsidP="00D97E99">
      <w:r w:rsidRPr="00013B70">
        <w:t xml:space="preserve">They also review </w:t>
      </w:r>
      <w:r w:rsidR="001015F2" w:rsidRPr="00013B70">
        <w:t xml:space="preserve">distorting </w:t>
      </w:r>
      <w:r w:rsidRPr="00013B70">
        <w:t xml:space="preserve">flexible </w:t>
      </w:r>
      <w:r w:rsidR="00754FE2" w:rsidRPr="00013B70">
        <w:t>PSC</w:t>
      </w:r>
      <w:r w:rsidRPr="00013B70">
        <w:t xml:space="preserve">s and fibres. One of the two they mention </w:t>
      </w:r>
      <w:r w:rsidR="00DE53EA" w:rsidRPr="00013B70">
        <w:t>are</w:t>
      </w:r>
      <w:r w:rsidRPr="00013B70">
        <w:t xml:space="preserve"> investigations </w:t>
      </w:r>
      <w:r w:rsidR="00F92873" w:rsidRPr="00013B70">
        <w:t xml:space="preserve">of cycles of </w:t>
      </w:r>
      <w:r w:rsidRPr="00013B70">
        <w:t xml:space="preserve">crumpling </w:t>
      </w:r>
      <w:r w:rsidR="00F92873" w:rsidRPr="00013B70">
        <w:t>a flexible substrate</w:t>
      </w:r>
      <w:r w:rsidR="00E671A9" w:rsidRPr="00013B70">
        <w:t xml:space="preserve">. </w:t>
      </w:r>
      <w:r w:rsidR="004E1872" w:rsidRPr="00013B70">
        <w:t xml:space="preserve">There is stretching out </w:t>
      </w:r>
      <w:r w:rsidR="00BE3962" w:rsidRPr="00013B70">
        <w:t>uniaxia</w:t>
      </w:r>
      <w:r w:rsidR="003E4DD3" w:rsidRPr="00013B70">
        <w:t>l</w:t>
      </w:r>
      <w:r w:rsidR="009C48FD" w:rsidRPr="00013B70">
        <w:t>ly</w:t>
      </w:r>
      <w:r w:rsidR="007420A1" w:rsidRPr="00013B70">
        <w:t>/radial</w:t>
      </w:r>
      <w:r w:rsidR="009C48FD" w:rsidRPr="00013B70">
        <w:t>ly</w:t>
      </w:r>
      <w:r w:rsidR="00BE3962" w:rsidRPr="00013B70">
        <w:t xml:space="preserve"> </w:t>
      </w:r>
      <w:r w:rsidR="00F43EEB" w:rsidRPr="00013B70">
        <w:t xml:space="preserve">the elastic substrate </w:t>
      </w:r>
      <w:r w:rsidR="00EE2E2C" w:rsidRPr="00013B70">
        <w:t xml:space="preserve">to be flat </w:t>
      </w:r>
      <w:r w:rsidR="00F43EEB" w:rsidRPr="00013B70">
        <w:t>on which the cell is deposited</w:t>
      </w:r>
      <w:r w:rsidR="004E1872" w:rsidRPr="00013B70">
        <w:t>,</w:t>
      </w:r>
      <w:r w:rsidR="00F43EEB" w:rsidRPr="00013B70">
        <w:t xml:space="preserve"> and then allow</w:t>
      </w:r>
      <w:r w:rsidR="009C48FD" w:rsidRPr="00013B70">
        <w:t>ing it</w:t>
      </w:r>
      <w:r w:rsidR="00F43EEB" w:rsidRPr="00013B70">
        <w:t xml:space="preserve"> to relax</w:t>
      </w:r>
      <w:r w:rsidR="004E1872" w:rsidRPr="00013B70">
        <w:t>,</w:t>
      </w:r>
      <w:r w:rsidR="00F43EEB" w:rsidRPr="00013B70">
        <w:t xml:space="preserve"> thus forming creases</w:t>
      </w:r>
      <w:r w:rsidR="003C2365" w:rsidRPr="00013B70">
        <w:t xml:space="preserve"> due to</w:t>
      </w:r>
      <w:r w:rsidR="00DD573E" w:rsidRPr="00013B70">
        <w:t xml:space="preserve"> compressive strain</w:t>
      </w:r>
      <w:r w:rsidR="00F43EEB" w:rsidRPr="00013B70">
        <w:t>.</w:t>
      </w:r>
    </w:p>
    <w:p w14:paraId="65595D90" w14:textId="142F3AD1" w:rsidR="00DE53EA" w:rsidRPr="00013B70" w:rsidRDefault="00174970" w:rsidP="00D97E99">
      <w:r w:rsidRPr="00013B70">
        <w:t>In one test</w:t>
      </w:r>
      <w:r w:rsidR="00533252" w:rsidRPr="00013B70">
        <w:t xml:space="preserve"> of the aforementioned review</w:t>
      </w:r>
      <w:r w:rsidR="009C6E05" w:rsidRPr="00013B70">
        <w:t xml:space="preserve"> </w:t>
      </w:r>
      <w:r w:rsidR="009C6E05" w:rsidRPr="00013B70">
        <w:rPr>
          <w:lang w:eastAsia="en-US"/>
        </w:rPr>
        <w:fldChar w:fldCharType="begin" w:fldLock="1"/>
      </w:r>
      <w:r w:rsidR="00656764">
        <w:rPr>
          <w:lang w:eastAsia="en-US"/>
        </w:rPr>
        <w:instrText>ADDIN CSL_CITATION {"citationItems":[{"id":"ITEM-1","itemData":{"DOI":"10.1016/j.rser.2017.10.028","ISSN":"13640321","abstract":"Portable electronic devices with standalone power sources are increasingly demanded. Flexible photovoltaics devices for solar energy conversion remain the most attractive option to cater for this demand. Flexible solar cells have the advantages of light-weight, roll-to-roll processing, conformability, bendability and wearability. Following the excellent power conversion efficiencies (PCEs) of perovskite solar cells (PSCs) on rigid substrates, flexible perovskite solar cells (flex-PSCs) have gained remarkable research attentions. Successes have been recorded for flex-PSCs with conversion efficiency reaching 17.3%. Attainment of commercialization of flex-PSCs and integration into electronic gadgets require proper materials selections and processing techniques coupled with good resistance to deformation and long-term durability. This work reviews (i) comprehensively, materials and processing techniques used for the fabrication of flex-PSCs; (ii) mechanical tolerance of flex-PSCs and (iii) stability of flex-PSCs in different environmental conditions.","author":[{"dropping-particle":"","family":"Popoola","given":"Idris K.","non-dropping-particle":"","parse-names":false,"suffix":""},{"dropping-particle":"","family":"Gondal","given":"Mohammed A.","non-dropping-particle":"","parse-names":false,"suffix":""},{"dropping-particle":"","family":"Qahtan","given":"Talal F.","non-dropping-particle":"","parse-names":false,"suffix":""}],"container-title":"Renewable and Sustainable Energy Reviews","id":"ITEM-1","issued":{"date-parts":[["2018","2","1"]]},"page":"3127-3151","publisher":"Pergamon","title":"Recent progress in flexible perovskite solar cells: Materials, mechanical tolerance and stability","type":"article-journal","volume":"82"},"uris":["http://www.mendeley.com/documents/?uuid=6bdc5560-6402-33af-9e3c-e7184d778944"]}],"mendeley":{"formattedCitation":"[147]","plainTextFormattedCitation":"[147]","previouslyFormattedCitation":"[147]"},"properties":{"noteIndex":0},"schema":"https://github.com/citation-style-language/schema/raw/master/csl-citation.json"}</w:instrText>
      </w:r>
      <w:r w:rsidR="009C6E05" w:rsidRPr="00013B70">
        <w:rPr>
          <w:lang w:eastAsia="en-US"/>
        </w:rPr>
        <w:fldChar w:fldCharType="separate"/>
      </w:r>
      <w:r w:rsidR="00FE640A" w:rsidRPr="00FE640A">
        <w:rPr>
          <w:noProof/>
          <w:lang w:eastAsia="en-US"/>
        </w:rPr>
        <w:t>[147]</w:t>
      </w:r>
      <w:r w:rsidR="009C6E05" w:rsidRPr="00013B70">
        <w:rPr>
          <w:lang w:eastAsia="en-US"/>
        </w:rPr>
        <w:fldChar w:fldCharType="end"/>
      </w:r>
      <w:r w:rsidRPr="00013B70">
        <w:t>, t</w:t>
      </w:r>
      <w:r w:rsidR="003E4DD3" w:rsidRPr="00013B70">
        <w:t xml:space="preserve">he substrate </w:t>
      </w:r>
      <w:r w:rsidR="00D16A79" w:rsidRPr="00013B70">
        <w:t xml:space="preserve">was </w:t>
      </w:r>
      <w:r w:rsidRPr="00013B70">
        <w:t xml:space="preserve">allowed to relax, </w:t>
      </w:r>
      <w:r w:rsidR="009C48FD" w:rsidRPr="00013B70">
        <w:t xml:space="preserve">decreasing </w:t>
      </w:r>
      <w:r w:rsidR="003E4DD3" w:rsidRPr="00013B70">
        <w:t>to</w:t>
      </w:r>
      <w:r w:rsidR="008D29C3" w:rsidRPr="00013B70">
        <w:t xml:space="preserve"> 44</w:t>
      </w:r>
      <w:r w:rsidR="00974CBF" w:rsidRPr="00013B70">
        <w:t>%</w:t>
      </w:r>
      <w:r w:rsidR="008D29C3" w:rsidRPr="00013B70">
        <w:t xml:space="preserve"> </w:t>
      </w:r>
      <w:r w:rsidRPr="00013B70">
        <w:t xml:space="preserve">of its initial area </w:t>
      </w:r>
      <w:r w:rsidR="007420A1" w:rsidRPr="00013B70">
        <w:t xml:space="preserve">after </w:t>
      </w:r>
      <w:r w:rsidR="009C6E05" w:rsidRPr="00013B70">
        <w:t xml:space="preserve">it was </w:t>
      </w:r>
      <w:r w:rsidR="004A71B6" w:rsidRPr="00013B70">
        <w:t xml:space="preserve">stretched </w:t>
      </w:r>
      <w:r w:rsidR="007420A1" w:rsidRPr="00013B70">
        <w:t>radial</w:t>
      </w:r>
      <w:r w:rsidR="004A71B6" w:rsidRPr="00013B70">
        <w:t>ly,</w:t>
      </w:r>
      <w:r w:rsidR="007420A1" w:rsidRPr="00013B70">
        <w:t xml:space="preserve"> </w:t>
      </w:r>
      <w:r w:rsidR="004A71B6" w:rsidRPr="00013B70">
        <w:t xml:space="preserve">which </w:t>
      </w:r>
      <w:r w:rsidR="009C48FD" w:rsidRPr="00013B70">
        <w:t xml:space="preserve">led to </w:t>
      </w:r>
      <w:r w:rsidR="004A71B6" w:rsidRPr="00013B70">
        <w:t>minimization</w:t>
      </w:r>
      <w:r w:rsidR="008D29C3" w:rsidRPr="00013B70">
        <w:t xml:space="preserve"> </w:t>
      </w:r>
      <w:r w:rsidR="00EE787A" w:rsidRPr="00013B70">
        <w:t>of</w:t>
      </w:r>
      <w:r w:rsidR="00FE1C10" w:rsidRPr="00013B70">
        <w:t xml:space="preserve"> </w:t>
      </w:r>
      <w:r w:rsidR="00D16A79" w:rsidRPr="00013B70">
        <w:t xml:space="preserve">the </w:t>
      </w:r>
      <w:r w:rsidR="008D29C3" w:rsidRPr="00013B70">
        <w:t>area</w:t>
      </w:r>
      <w:r w:rsidR="00974CBF" w:rsidRPr="00013B70">
        <w:t xml:space="preserve"> </w:t>
      </w:r>
      <w:r w:rsidR="00EE2E2C" w:rsidRPr="00013B70">
        <w:t>of</w:t>
      </w:r>
      <w:r w:rsidR="00B25250" w:rsidRPr="00013B70">
        <w:t xml:space="preserve"> the </w:t>
      </w:r>
      <w:r w:rsidR="00EB2C7C" w:rsidRPr="00013B70">
        <w:t xml:space="preserve">substrate </w:t>
      </w:r>
      <w:r w:rsidR="00B25250" w:rsidRPr="00013B70">
        <w:t>caused</w:t>
      </w:r>
      <w:r w:rsidR="00584716" w:rsidRPr="00013B70">
        <w:t xml:space="preserve"> by the</w:t>
      </w:r>
      <w:r w:rsidR="00EE2E2C" w:rsidRPr="00013B70">
        <w:t xml:space="preserve"> </w:t>
      </w:r>
      <w:r w:rsidR="00974CBF" w:rsidRPr="00013B70">
        <w:t>compressive strain</w:t>
      </w:r>
      <w:r w:rsidR="00EB2C7C" w:rsidRPr="00013B70">
        <w:t>.</w:t>
      </w:r>
      <w:r w:rsidR="00A45599" w:rsidRPr="00013B70">
        <w:t xml:space="preserve"> The </w:t>
      </w:r>
      <w:r w:rsidR="009D6C19" w:rsidRPr="00013B70">
        <w:t xml:space="preserve">open circuit voltage </w:t>
      </w:r>
      <w:r w:rsidR="00A45599" w:rsidRPr="00013B70">
        <w:t xml:space="preserve">and </w:t>
      </w:r>
      <w:r w:rsidR="009D6C19" w:rsidRPr="00013B70">
        <w:t xml:space="preserve">fill factor </w:t>
      </w:r>
      <w:r w:rsidR="001D5742" w:rsidRPr="00013B70">
        <w:t xml:space="preserve">were </w:t>
      </w:r>
      <w:r w:rsidR="00683EAA" w:rsidRPr="00013B70">
        <w:t xml:space="preserve">hardly affected, while the </w:t>
      </w:r>
      <w:r w:rsidR="00683EAA" w:rsidRPr="00013B70">
        <w:rPr>
          <w:i/>
        </w:rPr>
        <w:t>I</w:t>
      </w:r>
      <w:r w:rsidR="00683EAA" w:rsidRPr="00013B70">
        <w:rPr>
          <w:vertAlign w:val="subscript"/>
        </w:rPr>
        <w:t>sc</w:t>
      </w:r>
      <w:r w:rsidR="00683EAA" w:rsidRPr="00013B70">
        <w:t xml:space="preserve"> </w:t>
      </w:r>
      <w:r w:rsidR="001D5742" w:rsidRPr="00013B70">
        <w:t xml:space="preserve">decreased </w:t>
      </w:r>
      <w:r w:rsidR="00683EAA" w:rsidRPr="00013B70">
        <w:t xml:space="preserve">to </w:t>
      </w:r>
      <w:r w:rsidR="00CE4148" w:rsidRPr="00013B70">
        <w:t>around 65% the original value.</w:t>
      </w:r>
    </w:p>
    <w:p w14:paraId="30675520" w14:textId="77777777" w:rsidR="004378F0" w:rsidRPr="00013B70" w:rsidRDefault="001E2BCD" w:rsidP="00D65B28">
      <w:pPr>
        <w:rPr>
          <w:lang w:eastAsia="en-US"/>
        </w:rPr>
      </w:pPr>
      <w:r w:rsidRPr="00013B70">
        <w:rPr>
          <w:lang w:eastAsia="en-US"/>
        </w:rPr>
        <w:t xml:space="preserve">Similar results from uniaxial compressive strain at 50% were observed with </w:t>
      </w:r>
      <w:r w:rsidR="002279AA" w:rsidRPr="00013B70">
        <w:rPr>
          <w:lang w:eastAsia="en-US"/>
        </w:rPr>
        <w:t xml:space="preserve">an </w:t>
      </w:r>
      <w:r w:rsidRPr="00013B70">
        <w:rPr>
          <w:lang w:eastAsia="en-US"/>
        </w:rPr>
        <w:t xml:space="preserve">even lower </w:t>
      </w:r>
      <w:r w:rsidR="00861455" w:rsidRPr="00013B70">
        <w:rPr>
          <w:lang w:eastAsia="en-US"/>
        </w:rPr>
        <w:t>drop</w:t>
      </w:r>
      <w:r w:rsidRPr="00013B70">
        <w:rPr>
          <w:lang w:eastAsia="en-US"/>
        </w:rPr>
        <w:t xml:space="preserve"> </w:t>
      </w:r>
      <w:r w:rsidR="001D489E" w:rsidRPr="00013B70">
        <w:rPr>
          <w:lang w:eastAsia="en-US"/>
        </w:rPr>
        <w:t>o</w:t>
      </w:r>
      <w:r w:rsidRPr="00013B70">
        <w:rPr>
          <w:lang w:eastAsia="en-US"/>
        </w:rPr>
        <w:t xml:space="preserve">f 30% </w:t>
      </w:r>
      <w:r w:rsidR="004F34DC" w:rsidRPr="00013B70">
        <w:rPr>
          <w:lang w:eastAsia="en-US"/>
        </w:rPr>
        <w:t xml:space="preserve">for the </w:t>
      </w:r>
      <w:r w:rsidRPr="00013B70">
        <w:rPr>
          <w:lang w:eastAsia="en-US"/>
        </w:rPr>
        <w:t>short circuit current</w:t>
      </w:r>
      <w:r w:rsidR="001D489E" w:rsidRPr="00013B70">
        <w:rPr>
          <w:lang w:eastAsia="en-US"/>
        </w:rPr>
        <w:t>.</w:t>
      </w:r>
    </w:p>
    <w:p w14:paraId="0739711D" w14:textId="75838182" w:rsidR="003A6E66" w:rsidRPr="00013B70" w:rsidRDefault="0042790D" w:rsidP="00D65B28">
      <w:pPr>
        <w:rPr>
          <w:lang w:eastAsia="en-US"/>
        </w:rPr>
      </w:pPr>
      <w:r w:rsidRPr="00013B70">
        <w:rPr>
          <w:lang w:eastAsia="en-US"/>
        </w:rPr>
        <w:t xml:space="preserve">Looking </w:t>
      </w:r>
      <w:r w:rsidRPr="005E73F2">
        <w:rPr>
          <w:lang w:eastAsia="en-US"/>
        </w:rPr>
        <w:t xml:space="preserve">at </w:t>
      </w:r>
      <w:r w:rsidR="00A52826" w:rsidRPr="005E73F2">
        <w:rPr>
          <w:lang w:eastAsia="en-US"/>
        </w:rPr>
        <w:t xml:space="preserve">figure S19 in the </w:t>
      </w:r>
      <w:r w:rsidRPr="005E73F2">
        <w:rPr>
          <w:lang w:eastAsia="en-US"/>
        </w:rPr>
        <w:t xml:space="preserve">supporting information </w:t>
      </w:r>
      <w:r w:rsidR="00907D0E" w:rsidRPr="005E73F2">
        <w:rPr>
          <w:lang w:eastAsia="en-US"/>
        </w:rPr>
        <w:t xml:space="preserve">from </w:t>
      </w:r>
      <w:r w:rsidR="00A52826" w:rsidRPr="005E73F2">
        <w:rPr>
          <w:lang w:eastAsia="en-US"/>
        </w:rPr>
        <w:t xml:space="preserve">Ref. </w:t>
      </w:r>
      <w:r w:rsidR="009F68D3" w:rsidRPr="008C5E33">
        <w:rPr>
          <w:lang w:eastAsia="en-US"/>
        </w:rPr>
        <w:fldChar w:fldCharType="begin" w:fldLock="1"/>
      </w:r>
      <w:r w:rsidR="00656764">
        <w:rPr>
          <w:lang w:eastAsia="en-US"/>
        </w:rPr>
        <w:instrText>ADDIN CSL_CITATION {"citationItems":[{"id":"ITEM-1","itemData":{"DOI":"10.1038/nmat4388","ISBN":"1476-4660","ISSN":"14764660","PMID":"26301766","abstract":"Photovoltaic technology requires light-absorbing materials that are highly efficient, lightweight, low cost and stable during operation. Organolead halide perovskites constitute a highly promising class of materials, but suffer limited stability under ambient conditions without heavy and costly encapsulation. Here, we report ultrathin (3[thinsp][mu]m), highly flexible perovskite solar cells with stabilized 12% efficiency and a power-per-weight as high as 23[thinsp]W[thinsp]g-1. To facilitate air-stable operation, we introduce a chromium oxide-chromium interlayer that effectively protects the metal top contacts from reactions with the perovskite. The use of a transparent polymer electrode treated with dimethylsulphoxide as the bottom layer allows the deposition[mdash]from solution at low temperature[mdash]of pinhole-free perovskite films at high yield on arbitrary substrates, including thin plastic foils. These ultra-lightweight solar cells are successfully used to power aviation models. Potential future applications include unmanned aerial vehicles[mdash]from airplanes to quadcopters and weather balloons[mdash]for environmental and industrial monitoring, rescue and emergency response, and tactical security applications.","author":[{"dropping-particle":"","family":"Kaltenbrunner","given":"Martin","non-dropping-particle":"","parse-names":false,"suffix":""},{"dropping-particle":"","family":"Adam","given":"Getachew","non-dropping-particle":"","parse-names":false,"suffix":""},{"dropping-particle":"","family":"Głowacki","given":"Eric Daniel","non-dropping-particle":"","parse-names":false,"suffix":""},{"dropping-particle":"","family":"Drack","given":"Michael","non-dropping-particle":"","parse-names":false,"suffix":""},{"dropping-particle":"","family":"Schwödiauer","given":"Reinhard","non-dropping-particle":"","parse-names":false,"suffix":""},{"dropping-particle":"","family":"Leonat","given":"Lucia","non-dropping-particle":"","parse-names":false,"suffix":""},{"dropping-particle":"","family":"Apaydin","given":"Dogukan Hazar","non-dropping-particle":"","parse-names":false,"suffix":""},{"dropping-particle":"","family":"Groiss","given":"Heiko","non-dropping-particle":"","parse-names":false,"suffix":""},{"dropping-particle":"","family":"Scharber","given":"Markus Clark","non-dropping-particle":"","parse-names":false,"suffix":""},{"dropping-particle":"","family":"White","given":"Matthew Schuette","non-dropping-particle":"","parse-names":false,"suffix":""},{"dropping-particle":"","family":"Sariciftci","given":"Niyazi Serdar","non-dropping-particle":"","parse-names":false,"suffix":""},{"dropping-particle":"","family":"Bauer","given":"Siegfried","non-dropping-particle":"","parse-names":false,"suffix":""}],"container-title":"Nature Materials","id":"ITEM-1","issue":"10","issued":{"date-parts":[["2015"]]},"page":"1032-1039","title":"Flexible high power-per-weight perovskite solar cells with chromium oxide-metal contacts for improved stability in air","type":"article-journal","volume":"14"},"uris":["http://www.mendeley.com/documents/?uuid=84414647-521d-474a-b629-43681b15118e"]}],"mendeley":{"formattedCitation":"[148]","plainTextFormattedCitation":"[148]","previouslyFormattedCitation":"[148]"},"properties":{"noteIndex":0},"schema":"https://github.com/citation-style-language/schema/raw/master/csl-citation.json"}</w:instrText>
      </w:r>
      <w:r w:rsidR="009F68D3" w:rsidRPr="008C5E33">
        <w:rPr>
          <w:lang w:eastAsia="en-US"/>
        </w:rPr>
        <w:fldChar w:fldCharType="separate"/>
      </w:r>
      <w:r w:rsidR="00FE640A" w:rsidRPr="005E73F2">
        <w:rPr>
          <w:noProof/>
          <w:lang w:eastAsia="en-US"/>
        </w:rPr>
        <w:t>[148]</w:t>
      </w:r>
      <w:r w:rsidR="009F68D3" w:rsidRPr="008C5E33">
        <w:rPr>
          <w:lang w:eastAsia="en-US"/>
        </w:rPr>
        <w:fldChar w:fldCharType="end"/>
      </w:r>
      <w:r w:rsidR="005E73F2" w:rsidRPr="005E73F2">
        <w:rPr>
          <w:lang w:eastAsia="en-US"/>
        </w:rPr>
        <w:t xml:space="preserve"> and</w:t>
      </w:r>
      <w:r w:rsidR="009F68D3" w:rsidRPr="005E73F2">
        <w:rPr>
          <w:lang w:eastAsia="en-US"/>
        </w:rPr>
        <w:t xml:space="preserve"> </w:t>
      </w:r>
      <w:r w:rsidR="00907D0E" w:rsidRPr="005E73F2">
        <w:rPr>
          <w:lang w:eastAsia="en-US"/>
        </w:rPr>
        <w:t xml:space="preserve">mentioned </w:t>
      </w:r>
      <w:r w:rsidRPr="005E73F2">
        <w:rPr>
          <w:lang w:eastAsia="en-US"/>
        </w:rPr>
        <w:t xml:space="preserve">in </w:t>
      </w:r>
      <w:r w:rsidR="00861455" w:rsidRPr="005E73F2">
        <w:rPr>
          <w:lang w:eastAsia="en-US"/>
        </w:rPr>
        <w:t xml:space="preserve">Ref. </w:t>
      </w:r>
      <w:r w:rsidR="00861455" w:rsidRPr="005E73F2">
        <w:rPr>
          <w:lang w:eastAsia="en-US"/>
        </w:rPr>
        <w:fldChar w:fldCharType="begin" w:fldLock="1"/>
      </w:r>
      <w:r w:rsidR="00656764">
        <w:rPr>
          <w:lang w:eastAsia="en-US"/>
        </w:rPr>
        <w:instrText>ADDIN CSL_CITATION {"citationItems":[{"id":"ITEM-1","itemData":{"DOI":"10.1016/j.rser.2017.10.028","ISSN":"13640321","abstract":"Portable electronic devices with standalone power sources are increasingly demanded. Flexible photovoltaics devices for solar energy conversion remain the most attractive option to cater for this demand. Flexible solar cells have the advantages of light-weight, roll-to-roll processing, conformability, bendability and wearability. Following the excellent power conversion efficiencies (PCEs) of perovskite solar cells (PSCs) on rigid substrates, flexible perovskite solar cells (flex-PSCs) have gained remarkable research attentions. Successes have been recorded for flex-PSCs with conversion efficiency reaching 17.3%. Attainment of commercialization of flex-PSCs and integration into electronic gadgets require proper materials selections and processing techniques coupled with good resistance to deformation and long-term durability. This work reviews (i) comprehensively, materials and processing techniques used for the fabrication of flex-PSCs; (ii) mechanical tolerance of flex-PSCs and (iii) stability of flex-PSCs in different environmental conditions.","author":[{"dropping-particle":"","family":"Popoola","given":"Idris K.","non-dropping-particle":"","parse-names":false,"suffix":""},{"dropping-particle":"","family":"Gondal","given":"Mohammed A.","non-dropping-particle":"","parse-names":false,"suffix":""},{"dropping-particle":"","family":"Qahtan","given":"Talal F.","non-dropping-particle":"","parse-names":false,"suffix":""}],"container-title":"Renewable and Sustainable Energy Reviews","id":"ITEM-1","issued":{"date-parts":[["2018","2","1"]]},"page":"3127-3151","publisher":"Pergamon","title":"Recent progress in flexible perovskite solar cells: Materials, mechanical tolerance and stability","type":"article-journal","volume":"82"},"uris":["http://www.mendeley.com/documents/?uuid=6bdc5560-6402-33af-9e3c-e7184d778944"]}],"mendeley":{"formattedCitation":"[147]","plainTextFormattedCitation":"[147]","previouslyFormattedCitation":"[147]"},"properties":{"noteIndex":0},"schema":"https://github.com/citation-style-language/schema/raw/master/csl-citation.json"}</w:instrText>
      </w:r>
      <w:r w:rsidR="00861455" w:rsidRPr="005E73F2">
        <w:rPr>
          <w:lang w:eastAsia="en-US"/>
        </w:rPr>
        <w:fldChar w:fldCharType="separate"/>
      </w:r>
      <w:r w:rsidR="00FE640A" w:rsidRPr="005E73F2">
        <w:rPr>
          <w:noProof/>
          <w:lang w:eastAsia="en-US"/>
        </w:rPr>
        <w:t>[147]</w:t>
      </w:r>
      <w:r w:rsidR="00861455" w:rsidRPr="005E73F2">
        <w:rPr>
          <w:lang w:eastAsia="en-US"/>
        </w:rPr>
        <w:fldChar w:fldCharType="end"/>
      </w:r>
      <w:r w:rsidR="009E715D" w:rsidRPr="005E73F2">
        <w:rPr>
          <w:lang w:eastAsia="en-US"/>
        </w:rPr>
        <w:t>,</w:t>
      </w:r>
      <w:r w:rsidR="00E11232" w:rsidRPr="005E73F2">
        <w:rPr>
          <w:b/>
          <w:lang w:eastAsia="en-US"/>
        </w:rPr>
        <w:t xml:space="preserve"> </w:t>
      </w:r>
      <w:r w:rsidRPr="005E73F2">
        <w:rPr>
          <w:lang w:eastAsia="en-US"/>
        </w:rPr>
        <w:t>a</w:t>
      </w:r>
      <w:r w:rsidR="004378F0" w:rsidRPr="005E73F2">
        <w:rPr>
          <w:lang w:eastAsia="en-US"/>
        </w:rPr>
        <w:t>pplying</w:t>
      </w:r>
      <w:r w:rsidR="00974CBF" w:rsidRPr="005E73F2">
        <w:rPr>
          <w:lang w:eastAsia="en-US"/>
        </w:rPr>
        <w:t xml:space="preserve"> 25% </w:t>
      </w:r>
      <w:r w:rsidR="004B111E" w:rsidRPr="005E73F2">
        <w:rPr>
          <w:lang w:eastAsia="en-US"/>
        </w:rPr>
        <w:t xml:space="preserve">linear </w:t>
      </w:r>
      <w:r w:rsidR="00974CBF" w:rsidRPr="005E73F2">
        <w:rPr>
          <w:lang w:eastAsia="en-US"/>
        </w:rPr>
        <w:t xml:space="preserve">compressive strain </w:t>
      </w:r>
      <w:r w:rsidR="00BC63FE" w:rsidRPr="005E73F2">
        <w:rPr>
          <w:lang w:eastAsia="en-US"/>
        </w:rPr>
        <w:t xml:space="preserve">after 25 cycles </w:t>
      </w:r>
      <w:r w:rsidR="009E715D" w:rsidRPr="005E73F2">
        <w:rPr>
          <w:lang w:eastAsia="en-US"/>
        </w:rPr>
        <w:t xml:space="preserve">demonstrated </w:t>
      </w:r>
      <w:r w:rsidR="00BC63FE" w:rsidRPr="005E73F2">
        <w:rPr>
          <w:lang w:eastAsia="en-US"/>
        </w:rPr>
        <w:t>unchanged performance</w:t>
      </w:r>
      <w:r w:rsidR="009E715D" w:rsidRPr="00013B70">
        <w:rPr>
          <w:lang w:eastAsia="en-US"/>
        </w:rPr>
        <w:t>;</w:t>
      </w:r>
      <w:r w:rsidR="00BC63FE" w:rsidRPr="00013B70">
        <w:rPr>
          <w:lang w:eastAsia="en-US"/>
        </w:rPr>
        <w:t xml:space="preserve"> after 100 cycles a 30% reduction was observed</w:t>
      </w:r>
      <w:r w:rsidR="004228CF" w:rsidRPr="00013B70">
        <w:rPr>
          <w:lang w:eastAsia="en-US"/>
        </w:rPr>
        <w:t>,</w:t>
      </w:r>
      <w:r w:rsidR="00BC63FE" w:rsidRPr="00013B70">
        <w:rPr>
          <w:lang w:eastAsia="en-US"/>
        </w:rPr>
        <w:t xml:space="preserve"> which was due to lowered fill factor and open circuit voltage </w:t>
      </w:r>
      <w:r w:rsidR="004228CF" w:rsidRPr="00013B70">
        <w:rPr>
          <w:lang w:eastAsia="en-US"/>
        </w:rPr>
        <w:t xml:space="preserve">as a result of </w:t>
      </w:r>
      <w:r w:rsidR="00962F57" w:rsidRPr="00013B70">
        <w:rPr>
          <w:lang w:eastAsia="en-US"/>
        </w:rPr>
        <w:t xml:space="preserve">either </w:t>
      </w:r>
      <w:r w:rsidR="00BC63FE" w:rsidRPr="00013B70">
        <w:rPr>
          <w:lang w:eastAsia="en-US"/>
        </w:rPr>
        <w:t xml:space="preserve">loss of contact or </w:t>
      </w:r>
      <w:r w:rsidR="00962F57" w:rsidRPr="00013B70">
        <w:rPr>
          <w:lang w:eastAsia="en-US"/>
        </w:rPr>
        <w:t>cell de</w:t>
      </w:r>
      <w:r w:rsidR="0009646B" w:rsidRPr="00013B70">
        <w:rPr>
          <w:lang w:eastAsia="en-US"/>
        </w:rPr>
        <w:t>fects due to the mechanical distortion</w:t>
      </w:r>
      <w:r w:rsidR="00EB2460" w:rsidRPr="00013B70">
        <w:rPr>
          <w:lang w:eastAsia="en-US"/>
        </w:rPr>
        <w:t>,</w:t>
      </w:r>
      <w:r w:rsidRPr="00013B70">
        <w:rPr>
          <w:lang w:eastAsia="en-US"/>
        </w:rPr>
        <w:t xml:space="preserve"> which led to short</w:t>
      </w:r>
      <w:r w:rsidR="00EE787A" w:rsidRPr="00013B70">
        <w:rPr>
          <w:lang w:eastAsia="en-US"/>
        </w:rPr>
        <w:t>-circuit</w:t>
      </w:r>
      <w:r w:rsidRPr="00013B70">
        <w:rPr>
          <w:lang w:eastAsia="en-US"/>
        </w:rPr>
        <w:t xml:space="preserve">ed diodes. </w:t>
      </w:r>
    </w:p>
    <w:p w14:paraId="41B519C3" w14:textId="77777777" w:rsidR="004378F0" w:rsidRPr="00013B70" w:rsidRDefault="00974CBF" w:rsidP="00D65B28">
      <w:pPr>
        <w:rPr>
          <w:rFonts w:eastAsia="Calibri"/>
          <w:lang w:eastAsia="en-US"/>
        </w:rPr>
      </w:pPr>
      <w:r w:rsidRPr="00013B70">
        <w:rPr>
          <w:rFonts w:eastAsia="Calibri"/>
          <w:lang w:eastAsia="en-US"/>
        </w:rPr>
        <w:t xml:space="preserve">Among one of the </w:t>
      </w:r>
      <w:r w:rsidR="006D0B29" w:rsidRPr="00013B70">
        <w:rPr>
          <w:rFonts w:eastAsia="Calibri"/>
          <w:lang w:eastAsia="en-US"/>
        </w:rPr>
        <w:t>wire-based</w:t>
      </w:r>
      <w:r w:rsidRPr="00013B70">
        <w:rPr>
          <w:rFonts w:eastAsia="Calibri"/>
          <w:lang w:eastAsia="en-US"/>
        </w:rPr>
        <w:t xml:space="preserve"> </w:t>
      </w:r>
      <w:r w:rsidR="00754FE2" w:rsidRPr="00013B70">
        <w:rPr>
          <w:rFonts w:eastAsia="Calibri"/>
          <w:lang w:eastAsia="en-US"/>
        </w:rPr>
        <w:t>PSC</w:t>
      </w:r>
      <w:r w:rsidR="00EE787A" w:rsidRPr="00013B70">
        <w:rPr>
          <w:rFonts w:eastAsia="Calibri"/>
          <w:lang w:eastAsia="en-US"/>
        </w:rPr>
        <w:t>s</w:t>
      </w:r>
      <w:r w:rsidRPr="00013B70">
        <w:rPr>
          <w:rFonts w:eastAsia="Calibri"/>
          <w:lang w:eastAsia="en-US"/>
        </w:rPr>
        <w:t xml:space="preserve"> (PEN-ITO</w:t>
      </w:r>
      <w:r w:rsidR="00B318B0" w:rsidRPr="00013B70">
        <w:rPr>
          <w:rFonts w:eastAsia="Calibri"/>
          <w:lang w:eastAsia="en-US"/>
        </w:rPr>
        <w:t>/</w:t>
      </w:r>
      <w:r w:rsidRPr="00013B70">
        <w:rPr>
          <w:rFonts w:eastAsia="Calibri"/>
          <w:lang w:eastAsia="en-US"/>
        </w:rPr>
        <w:t>TiO</w:t>
      </w:r>
      <w:r w:rsidRPr="00013B70">
        <w:rPr>
          <w:rFonts w:eastAsia="Calibri"/>
          <w:vertAlign w:val="subscript"/>
          <w:lang w:eastAsia="en-US"/>
        </w:rPr>
        <w:t>2</w:t>
      </w:r>
      <w:r w:rsidR="00B318B0" w:rsidRPr="00013B70">
        <w:rPr>
          <w:rFonts w:eastAsia="Calibri"/>
          <w:lang w:eastAsia="en-US"/>
        </w:rPr>
        <w:t>/</w:t>
      </w:r>
      <w:r w:rsidR="00B61117" w:rsidRPr="00013B70">
        <w:t>CH</w:t>
      </w:r>
      <w:r w:rsidR="00B61117" w:rsidRPr="00013B70">
        <w:rPr>
          <w:vertAlign w:val="subscript"/>
        </w:rPr>
        <w:t>3</w:t>
      </w:r>
      <w:r w:rsidR="00B61117" w:rsidRPr="00013B70">
        <w:t>NH</w:t>
      </w:r>
      <w:r w:rsidR="00B61117" w:rsidRPr="00013B70">
        <w:rPr>
          <w:vertAlign w:val="subscript"/>
        </w:rPr>
        <w:t>3</w:t>
      </w:r>
      <w:r w:rsidRPr="00013B70">
        <w:rPr>
          <w:rFonts w:eastAsia="Calibri"/>
          <w:lang w:eastAsia="en-US"/>
        </w:rPr>
        <w:t>PbI</w:t>
      </w:r>
      <w:r w:rsidRPr="00013B70">
        <w:rPr>
          <w:rFonts w:eastAsia="Calibri"/>
          <w:vertAlign w:val="subscript"/>
          <w:lang w:eastAsia="en-US"/>
        </w:rPr>
        <w:t>3</w:t>
      </w:r>
      <w:r w:rsidR="00B318B0" w:rsidRPr="00013B70">
        <w:rPr>
          <w:rFonts w:eastAsia="Calibri"/>
          <w:lang w:eastAsia="en-US"/>
        </w:rPr>
        <w:t>/</w:t>
      </w:r>
      <w:r w:rsidR="00A638AA" w:rsidRPr="00013B70">
        <w:rPr>
          <w:rFonts w:eastAsia="Calibri"/>
          <w:lang w:eastAsia="en-US"/>
        </w:rPr>
        <w:t>carbon nanotubes</w:t>
      </w:r>
      <w:r w:rsidRPr="00013B70">
        <w:rPr>
          <w:rFonts w:eastAsia="Calibri"/>
          <w:lang w:eastAsia="en-US"/>
        </w:rPr>
        <w:t>)</w:t>
      </w:r>
      <w:r w:rsidR="003A6E66" w:rsidRPr="00013B70">
        <w:rPr>
          <w:rFonts w:eastAsia="Calibri"/>
          <w:lang w:eastAsia="en-US"/>
        </w:rPr>
        <w:t xml:space="preserve">, the </w:t>
      </w:r>
      <w:r w:rsidR="00B318B0" w:rsidRPr="00013B70">
        <w:rPr>
          <w:rFonts w:eastAsia="Calibri"/>
          <w:lang w:eastAsia="en-US"/>
        </w:rPr>
        <w:t xml:space="preserve">device </w:t>
      </w:r>
      <w:r w:rsidR="003A6E66" w:rsidRPr="00013B70">
        <w:rPr>
          <w:rFonts w:eastAsia="Calibri"/>
          <w:lang w:eastAsia="en-US"/>
        </w:rPr>
        <w:t xml:space="preserve">is fabricated </w:t>
      </w:r>
      <w:r w:rsidR="00B87A40" w:rsidRPr="00013B70">
        <w:rPr>
          <w:rFonts w:eastAsia="Calibri"/>
          <w:lang w:eastAsia="en-US"/>
        </w:rPr>
        <w:t xml:space="preserve">on a </w:t>
      </w:r>
      <w:r w:rsidR="003A6E66" w:rsidRPr="00013B70">
        <w:rPr>
          <w:rFonts w:eastAsia="Calibri"/>
          <w:lang w:eastAsia="en-US"/>
        </w:rPr>
        <w:t>wire</w:t>
      </w:r>
      <w:r w:rsidR="00B87A40" w:rsidRPr="00013B70">
        <w:rPr>
          <w:rFonts w:eastAsia="Calibri"/>
          <w:lang w:eastAsia="en-US"/>
        </w:rPr>
        <w:t xml:space="preserve"> substrate</w:t>
      </w:r>
      <w:r w:rsidR="00B318B0" w:rsidRPr="00013B70">
        <w:rPr>
          <w:rFonts w:eastAsia="Calibri"/>
          <w:lang w:eastAsia="en-US"/>
        </w:rPr>
        <w:t>,</w:t>
      </w:r>
      <w:r w:rsidR="00B87A40" w:rsidRPr="00013B70">
        <w:rPr>
          <w:rFonts w:eastAsia="Calibri"/>
          <w:lang w:eastAsia="en-US"/>
        </w:rPr>
        <w:t xml:space="preserve"> thus becoming a concentric solar cell surrounding the wire</w:t>
      </w:r>
      <w:r w:rsidR="003A6E66" w:rsidRPr="00013B70">
        <w:rPr>
          <w:rFonts w:eastAsia="Calibri"/>
          <w:lang w:eastAsia="en-US"/>
        </w:rPr>
        <w:t>. As a form of stress, it is tied in a</w:t>
      </w:r>
      <w:r w:rsidRPr="00013B70">
        <w:rPr>
          <w:rFonts w:eastAsia="Calibri"/>
          <w:lang w:eastAsia="en-US"/>
        </w:rPr>
        <w:t xml:space="preserve"> knot</w:t>
      </w:r>
      <w:r w:rsidR="00A4744C" w:rsidRPr="00013B70">
        <w:rPr>
          <w:rFonts w:eastAsia="Calibri"/>
          <w:lang w:eastAsia="en-US"/>
        </w:rPr>
        <w:t>,</w:t>
      </w:r>
      <w:r w:rsidRPr="00013B70">
        <w:rPr>
          <w:rFonts w:eastAsia="Calibri"/>
          <w:lang w:eastAsia="en-US"/>
        </w:rPr>
        <w:t xml:space="preserve"> </w:t>
      </w:r>
      <w:r w:rsidR="003A6E66" w:rsidRPr="00013B70">
        <w:rPr>
          <w:rFonts w:eastAsia="Calibri"/>
          <w:lang w:eastAsia="en-US"/>
        </w:rPr>
        <w:t xml:space="preserve">having </w:t>
      </w:r>
      <w:r w:rsidRPr="00013B70">
        <w:rPr>
          <w:rFonts w:eastAsia="Calibri"/>
          <w:lang w:eastAsia="en-US"/>
        </w:rPr>
        <w:t>a screw pitch of 3</w:t>
      </w:r>
      <w:r w:rsidR="00485058" w:rsidRPr="00013B70">
        <w:rPr>
          <w:rFonts w:eastAsia="Calibri"/>
          <w:lang w:eastAsia="en-US"/>
        </w:rPr>
        <w:t xml:space="preserve"> </w:t>
      </w:r>
      <w:r w:rsidRPr="00013B70">
        <w:rPr>
          <w:rFonts w:eastAsia="Calibri"/>
          <w:lang w:eastAsia="en-US"/>
        </w:rPr>
        <w:t>mm and radius of curvature of 7.5 nm</w:t>
      </w:r>
      <w:r w:rsidR="00A4744C" w:rsidRPr="00013B70">
        <w:rPr>
          <w:rFonts w:eastAsia="Calibri"/>
          <w:lang w:eastAsia="en-US"/>
        </w:rPr>
        <w:t xml:space="preserve">, </w:t>
      </w:r>
      <w:r w:rsidR="00EE787A" w:rsidRPr="00013B70">
        <w:rPr>
          <w:rFonts w:eastAsia="Calibri"/>
          <w:lang w:eastAsia="en-US"/>
        </w:rPr>
        <w:t xml:space="preserve">the </w:t>
      </w:r>
      <w:r w:rsidR="00A4744C" w:rsidRPr="00013B70">
        <w:rPr>
          <w:rFonts w:eastAsia="Calibri"/>
          <w:lang w:eastAsia="en-US"/>
        </w:rPr>
        <w:t xml:space="preserve">knotting </w:t>
      </w:r>
      <w:r w:rsidR="00EE787A" w:rsidRPr="00013B70">
        <w:rPr>
          <w:rFonts w:eastAsia="Calibri"/>
          <w:lang w:eastAsia="en-US"/>
        </w:rPr>
        <w:t xml:space="preserve">being </w:t>
      </w:r>
      <w:r w:rsidR="00330D6E" w:rsidRPr="00013B70">
        <w:rPr>
          <w:rFonts w:eastAsia="Calibri"/>
          <w:lang w:eastAsia="en-US"/>
        </w:rPr>
        <w:t>repeated</w:t>
      </w:r>
      <w:r w:rsidR="00B87A40" w:rsidRPr="00013B70">
        <w:rPr>
          <w:rFonts w:eastAsia="Calibri"/>
          <w:lang w:eastAsia="en-US"/>
        </w:rPr>
        <w:t xml:space="preserve"> for </w:t>
      </w:r>
      <w:r w:rsidRPr="00013B70">
        <w:rPr>
          <w:rFonts w:eastAsia="Calibri"/>
          <w:lang w:eastAsia="en-US"/>
        </w:rPr>
        <w:t>500 cycles</w:t>
      </w:r>
      <w:r w:rsidR="00EE787A" w:rsidRPr="00013B70">
        <w:rPr>
          <w:rFonts w:eastAsia="Calibri"/>
          <w:lang w:eastAsia="en-US"/>
        </w:rPr>
        <w:t>;</w:t>
      </w:r>
      <w:r w:rsidRPr="00013B70">
        <w:rPr>
          <w:rFonts w:eastAsia="Calibri"/>
          <w:lang w:eastAsia="en-US"/>
        </w:rPr>
        <w:t xml:space="preserve"> an initial efficiency of 9.49% gave good stability reducing only by 10%. As well as this, they also highlight </w:t>
      </w:r>
      <w:r w:rsidR="000A1F23" w:rsidRPr="00013B70">
        <w:rPr>
          <w:rFonts w:eastAsia="Calibri"/>
          <w:lang w:eastAsia="en-US"/>
        </w:rPr>
        <w:t xml:space="preserve">the </w:t>
      </w:r>
      <w:r w:rsidRPr="00013B70">
        <w:rPr>
          <w:rFonts w:eastAsia="Calibri"/>
          <w:lang w:eastAsia="en-US"/>
        </w:rPr>
        <w:t xml:space="preserve">piezo-phototronic effect for flexible </w:t>
      </w:r>
      <w:r w:rsidR="00754FE2" w:rsidRPr="00013B70">
        <w:rPr>
          <w:rFonts w:eastAsia="Calibri"/>
          <w:lang w:eastAsia="en-US"/>
        </w:rPr>
        <w:t>PSC</w:t>
      </w:r>
      <w:r w:rsidRPr="00013B70">
        <w:rPr>
          <w:rFonts w:eastAsia="Calibri"/>
          <w:lang w:eastAsia="en-US"/>
        </w:rPr>
        <w:t>s, improving the efficiency 12.8</w:t>
      </w:r>
      <w:r w:rsidR="00EE787A" w:rsidRPr="00013B70">
        <w:rPr>
          <w:rFonts w:eastAsia="Calibri"/>
          <w:lang w:eastAsia="en-US"/>
        </w:rPr>
        <w:t>-fold</w:t>
      </w:r>
      <w:r w:rsidRPr="00013B70">
        <w:rPr>
          <w:rFonts w:eastAsia="Calibri"/>
          <w:lang w:eastAsia="en-US"/>
        </w:rPr>
        <w:t xml:space="preserve"> (0.0216</w:t>
      </w:r>
      <w:r w:rsidR="004B7966" w:rsidRPr="00013B70">
        <w:rPr>
          <w:rFonts w:eastAsia="Calibri"/>
          <w:lang w:eastAsia="en-US"/>
        </w:rPr>
        <w:t xml:space="preserve"> to </w:t>
      </w:r>
      <w:r w:rsidRPr="00013B70">
        <w:rPr>
          <w:rFonts w:eastAsia="Calibri"/>
          <w:lang w:eastAsia="en-US"/>
        </w:rPr>
        <w:t>0.298%) under compressive strain during the flexing</w:t>
      </w:r>
      <w:r w:rsidR="00931D99" w:rsidRPr="00013B70">
        <w:rPr>
          <w:rFonts w:eastAsia="Calibri"/>
          <w:lang w:eastAsia="en-US"/>
        </w:rPr>
        <w:t>,</w:t>
      </w:r>
      <w:r w:rsidRPr="00013B70">
        <w:rPr>
          <w:rFonts w:eastAsia="Calibri"/>
          <w:lang w:eastAsia="en-US"/>
        </w:rPr>
        <w:t xml:space="preserve"> using piezoelectric ZnO microwires </w:t>
      </w:r>
      <w:r w:rsidR="00931D99" w:rsidRPr="00013B70">
        <w:rPr>
          <w:rFonts w:eastAsia="Calibri"/>
          <w:lang w:eastAsia="en-US"/>
        </w:rPr>
        <w:t>(s</w:t>
      </w:r>
      <w:r w:rsidRPr="00013B70">
        <w:rPr>
          <w:rFonts w:eastAsia="Calibri"/>
          <w:lang w:eastAsia="en-US"/>
        </w:rPr>
        <w:t xml:space="preserve">ee </w:t>
      </w:r>
      <w:r w:rsidR="00F056D8" w:rsidRPr="00013B70">
        <w:rPr>
          <w:rFonts w:eastAsia="Calibri"/>
          <w:lang w:eastAsia="en-US"/>
        </w:rPr>
        <w:t>section</w:t>
      </w:r>
      <w:r w:rsidRPr="00013B70">
        <w:rPr>
          <w:rFonts w:eastAsia="Calibri"/>
          <w:lang w:eastAsia="en-US"/>
        </w:rPr>
        <w:t xml:space="preserve"> </w:t>
      </w:r>
      <w:r w:rsidR="0059519E" w:rsidRPr="00013B70">
        <w:rPr>
          <w:rFonts w:eastAsia="Calibri"/>
          <w:lang w:eastAsia="en-US"/>
        </w:rPr>
        <w:t xml:space="preserve">3 </w:t>
      </w:r>
      <w:r w:rsidRPr="00013B70">
        <w:rPr>
          <w:rFonts w:eastAsia="Calibri"/>
          <w:lang w:eastAsia="en-US"/>
        </w:rPr>
        <w:t xml:space="preserve">in the aforementioned review for further </w:t>
      </w:r>
      <w:r w:rsidRPr="00927FB7">
        <w:rPr>
          <w:rFonts w:eastAsia="Calibri"/>
          <w:lang w:eastAsia="en-US"/>
        </w:rPr>
        <w:t>information</w:t>
      </w:r>
      <w:r w:rsidR="00931D99" w:rsidRPr="00927FB7">
        <w:rPr>
          <w:rFonts w:eastAsia="Calibri"/>
          <w:lang w:eastAsia="en-US"/>
        </w:rPr>
        <w:t>)</w:t>
      </w:r>
      <w:r w:rsidRPr="00927FB7">
        <w:rPr>
          <w:rFonts w:eastAsia="Calibri"/>
          <w:lang w:eastAsia="en-US"/>
        </w:rPr>
        <w:t>.</w:t>
      </w:r>
      <w:r w:rsidR="00F45AD5" w:rsidRPr="00927FB7" w:rsidDel="001608C6">
        <w:rPr>
          <w:rFonts w:eastAsia="Calibri"/>
          <w:lang w:eastAsia="en-US"/>
        </w:rPr>
        <w:t xml:space="preserve"> </w:t>
      </w:r>
      <w:r w:rsidRPr="00927FB7">
        <w:rPr>
          <w:rFonts w:eastAsia="Calibri"/>
          <w:lang w:eastAsia="en-US"/>
        </w:rPr>
        <w:t>Another</w:t>
      </w:r>
      <w:r w:rsidRPr="00013B70">
        <w:rPr>
          <w:rFonts w:eastAsia="Calibri"/>
          <w:lang w:eastAsia="en-US"/>
        </w:rPr>
        <w:t xml:space="preserve"> </w:t>
      </w:r>
      <w:r w:rsidR="00931D99" w:rsidRPr="00013B70">
        <w:rPr>
          <w:rFonts w:eastAsia="Calibri"/>
          <w:lang w:eastAsia="en-US"/>
        </w:rPr>
        <w:t xml:space="preserve">review </w:t>
      </w:r>
      <w:r w:rsidRPr="00013B70">
        <w:rPr>
          <w:rFonts w:eastAsia="Calibri"/>
          <w:lang w:eastAsia="en-US"/>
        </w:rPr>
        <w:t xml:space="preserve">on the use of graphene compares results of ITO and </w:t>
      </w:r>
      <w:r w:rsidR="006D0B29" w:rsidRPr="00013B70">
        <w:rPr>
          <w:rFonts w:eastAsia="Calibri"/>
          <w:lang w:eastAsia="en-US"/>
        </w:rPr>
        <w:t>graphene-based</w:t>
      </w:r>
      <w:r w:rsidRPr="00013B70">
        <w:rPr>
          <w:rFonts w:eastAsia="Calibri"/>
          <w:lang w:eastAsia="en-US"/>
        </w:rPr>
        <w:t xml:space="preserve"> </w:t>
      </w:r>
      <w:r w:rsidR="00754FE2" w:rsidRPr="00013B70">
        <w:rPr>
          <w:rFonts w:eastAsia="Calibri"/>
          <w:lang w:eastAsia="en-US"/>
        </w:rPr>
        <w:t>PSC</w:t>
      </w:r>
      <w:r w:rsidRPr="00013B70">
        <w:rPr>
          <w:rFonts w:eastAsia="Calibri"/>
          <w:lang w:eastAsia="en-US"/>
        </w:rPr>
        <w:t>s</w:t>
      </w:r>
      <w:r w:rsidR="00EE787A" w:rsidRPr="00013B70">
        <w:rPr>
          <w:rFonts w:eastAsia="Calibri"/>
          <w:lang w:eastAsia="en-US"/>
        </w:rPr>
        <w:t xml:space="preserve"> (see section 4 of Ref</w:t>
      </w:r>
      <w:r w:rsidR="008C451B" w:rsidRPr="00013B70">
        <w:rPr>
          <w:rFonts w:eastAsia="Calibri"/>
          <w:lang w:eastAsia="en-US"/>
        </w:rPr>
        <w:t>.</w:t>
      </w:r>
      <w:r w:rsidR="00EE787A" w:rsidRPr="00013B70">
        <w:rPr>
          <w:rFonts w:eastAsia="Calibri"/>
          <w:lang w:eastAsia="en-US"/>
        </w:rPr>
        <w:t xml:space="preserve"> [147])</w:t>
      </w:r>
      <w:r w:rsidRPr="00013B70">
        <w:rPr>
          <w:rFonts w:eastAsia="Calibri"/>
          <w:lang w:eastAsia="en-US"/>
        </w:rPr>
        <w:t xml:space="preserve">. </w:t>
      </w:r>
    </w:p>
    <w:p w14:paraId="5BAA1878" w14:textId="77777777" w:rsidR="00F57E01" w:rsidRPr="00013B70" w:rsidRDefault="00974CBF" w:rsidP="00D65B28">
      <w:pPr>
        <w:rPr>
          <w:rFonts w:eastAsia="Calibri"/>
          <w:lang w:eastAsia="en-US"/>
        </w:rPr>
      </w:pPr>
      <w:r w:rsidRPr="00013B70">
        <w:rPr>
          <w:rFonts w:eastAsia="Calibri"/>
          <w:lang w:eastAsia="en-US"/>
        </w:rPr>
        <w:t xml:space="preserve">One of their </w:t>
      </w:r>
      <w:r w:rsidR="00EE787A" w:rsidRPr="00013B70">
        <w:rPr>
          <w:rFonts w:eastAsia="Calibri"/>
          <w:lang w:eastAsia="en-US"/>
        </w:rPr>
        <w:t xml:space="preserve">references </w:t>
      </w:r>
      <w:r w:rsidRPr="00013B70">
        <w:rPr>
          <w:rFonts w:eastAsia="Calibri"/>
          <w:lang w:eastAsia="en-US"/>
        </w:rPr>
        <w:t>mention</w:t>
      </w:r>
      <w:r w:rsidR="00EE787A" w:rsidRPr="00013B70">
        <w:rPr>
          <w:rFonts w:eastAsia="Calibri"/>
          <w:lang w:eastAsia="en-US"/>
        </w:rPr>
        <w:t>s</w:t>
      </w:r>
      <w:r w:rsidR="004378F0" w:rsidRPr="00013B70">
        <w:rPr>
          <w:rFonts w:eastAsia="Calibri"/>
          <w:lang w:eastAsia="en-US"/>
        </w:rPr>
        <w:t xml:space="preserve"> that</w:t>
      </w:r>
      <w:r w:rsidRPr="00013B70">
        <w:rPr>
          <w:rFonts w:eastAsia="Calibri"/>
          <w:lang w:eastAsia="en-US"/>
        </w:rPr>
        <w:t xml:space="preserve"> after 1000 cycles of </w:t>
      </w:r>
      <w:r w:rsidR="007B12EE" w:rsidRPr="00013B70">
        <w:rPr>
          <w:rFonts w:eastAsia="Calibri"/>
          <w:lang w:eastAsia="en-US"/>
        </w:rPr>
        <w:t xml:space="preserve">bending radius </w:t>
      </w:r>
      <w:r w:rsidRPr="00013B70">
        <w:rPr>
          <w:rFonts w:eastAsia="Calibri"/>
          <w:lang w:eastAsia="en-US"/>
        </w:rPr>
        <w:t>6, 4</w:t>
      </w:r>
      <w:r w:rsidR="00485058" w:rsidRPr="00013B70">
        <w:rPr>
          <w:rFonts w:eastAsia="Calibri"/>
          <w:lang w:eastAsia="en-US"/>
        </w:rPr>
        <w:t xml:space="preserve"> </w:t>
      </w:r>
      <w:r w:rsidRPr="00013B70">
        <w:rPr>
          <w:rFonts w:eastAsia="Calibri"/>
          <w:lang w:eastAsia="en-US"/>
        </w:rPr>
        <w:t>and 2</w:t>
      </w:r>
      <w:r w:rsidR="00485058" w:rsidRPr="00013B70">
        <w:rPr>
          <w:rFonts w:eastAsia="Calibri"/>
          <w:lang w:eastAsia="en-US"/>
        </w:rPr>
        <w:t xml:space="preserve"> </w:t>
      </w:r>
      <w:r w:rsidRPr="00013B70">
        <w:rPr>
          <w:rFonts w:eastAsia="Calibri"/>
          <w:lang w:eastAsia="en-US"/>
        </w:rPr>
        <w:t>mm, ITO cells lost between 70</w:t>
      </w:r>
      <w:r w:rsidR="006717DD" w:rsidRPr="00013B70">
        <w:rPr>
          <w:rFonts w:eastAsia="Calibri"/>
          <w:lang w:eastAsia="en-US"/>
        </w:rPr>
        <w:t>-</w:t>
      </w:r>
      <w:r w:rsidRPr="00013B70">
        <w:rPr>
          <w:rFonts w:eastAsia="Calibri"/>
          <w:lang w:eastAsia="en-US"/>
        </w:rPr>
        <w:t xml:space="preserve">90% of </w:t>
      </w:r>
      <w:r w:rsidR="007B12EE" w:rsidRPr="00013B70">
        <w:rPr>
          <w:rFonts w:eastAsia="Calibri"/>
          <w:lang w:eastAsia="en-US"/>
        </w:rPr>
        <w:t>their</w:t>
      </w:r>
      <w:r w:rsidRPr="00013B70">
        <w:rPr>
          <w:rFonts w:eastAsia="Calibri"/>
          <w:lang w:eastAsia="en-US"/>
        </w:rPr>
        <w:t xml:space="preserve"> original efficiency as a result of increase</w:t>
      </w:r>
      <w:r w:rsidR="004378F0" w:rsidRPr="00013B70">
        <w:rPr>
          <w:rFonts w:eastAsia="Calibri"/>
          <w:lang w:eastAsia="en-US"/>
        </w:rPr>
        <w:t>d</w:t>
      </w:r>
      <w:r w:rsidRPr="00013B70">
        <w:rPr>
          <w:rFonts w:eastAsia="Calibri"/>
          <w:lang w:eastAsia="en-US"/>
        </w:rPr>
        <w:t xml:space="preserve"> sheet resistance. ITO was unable to cope with the 2</w:t>
      </w:r>
      <w:r w:rsidR="00485058" w:rsidRPr="00013B70">
        <w:rPr>
          <w:rFonts w:eastAsia="Calibri"/>
          <w:lang w:eastAsia="en-US"/>
        </w:rPr>
        <w:t xml:space="preserve"> </w:t>
      </w:r>
      <w:r w:rsidRPr="00013B70">
        <w:rPr>
          <w:rFonts w:eastAsia="Calibri"/>
          <w:lang w:eastAsia="en-US"/>
        </w:rPr>
        <w:t xml:space="preserve">mm bending </w:t>
      </w:r>
      <w:r w:rsidR="00A40E72" w:rsidRPr="00013B70">
        <w:rPr>
          <w:rFonts w:eastAsia="Calibri"/>
          <w:lang w:eastAsia="en-US"/>
        </w:rPr>
        <w:t xml:space="preserve">assessment </w:t>
      </w:r>
      <w:r w:rsidR="00A51F23" w:rsidRPr="00013B70">
        <w:rPr>
          <w:rFonts w:eastAsia="Calibri"/>
          <w:lang w:eastAsia="en-US"/>
        </w:rPr>
        <w:t>and show no results for that</w:t>
      </w:r>
      <w:r w:rsidR="008C451B" w:rsidRPr="00013B70">
        <w:rPr>
          <w:rFonts w:eastAsia="Calibri"/>
          <w:lang w:eastAsia="en-US"/>
        </w:rPr>
        <w:t>;</w:t>
      </w:r>
      <w:r w:rsidR="00A51F23" w:rsidRPr="00013B70">
        <w:rPr>
          <w:rFonts w:eastAsia="Calibri"/>
          <w:lang w:eastAsia="en-US"/>
        </w:rPr>
        <w:t xml:space="preserve"> g</w:t>
      </w:r>
      <w:r w:rsidRPr="00013B70">
        <w:rPr>
          <w:rFonts w:eastAsia="Calibri"/>
          <w:lang w:eastAsia="en-US"/>
        </w:rPr>
        <w:t>raphene cells</w:t>
      </w:r>
      <w:r w:rsidR="008C451B" w:rsidRPr="00013B70">
        <w:rPr>
          <w:rFonts w:eastAsia="Calibri"/>
          <w:lang w:eastAsia="en-US"/>
        </w:rPr>
        <w:t>,</w:t>
      </w:r>
      <w:r w:rsidRPr="00013B70">
        <w:rPr>
          <w:rFonts w:eastAsia="Calibri"/>
          <w:lang w:eastAsia="en-US"/>
        </w:rPr>
        <w:t xml:space="preserve"> on the other hand</w:t>
      </w:r>
      <w:r w:rsidR="008C451B" w:rsidRPr="00013B70">
        <w:rPr>
          <w:rFonts w:eastAsia="Calibri"/>
          <w:lang w:eastAsia="en-US"/>
        </w:rPr>
        <w:t>,</w:t>
      </w:r>
      <w:r w:rsidRPr="00013B70">
        <w:rPr>
          <w:rFonts w:eastAsia="Calibri"/>
          <w:lang w:eastAsia="en-US"/>
        </w:rPr>
        <w:t xml:space="preserve"> </w:t>
      </w:r>
      <w:r w:rsidR="009B2320" w:rsidRPr="00013B70">
        <w:rPr>
          <w:rFonts w:eastAsia="Calibri"/>
          <w:lang w:eastAsia="en-US"/>
        </w:rPr>
        <w:t>retained</w:t>
      </w:r>
      <w:r w:rsidRPr="00013B70">
        <w:rPr>
          <w:rFonts w:eastAsia="Calibri"/>
          <w:lang w:eastAsia="en-US"/>
        </w:rPr>
        <w:t xml:space="preserve"> 90% of </w:t>
      </w:r>
      <w:r w:rsidR="004378F0" w:rsidRPr="00013B70">
        <w:rPr>
          <w:rFonts w:eastAsia="Calibri"/>
          <w:lang w:eastAsia="en-US"/>
        </w:rPr>
        <w:t xml:space="preserve">their </w:t>
      </w:r>
      <w:r w:rsidRPr="00013B70">
        <w:rPr>
          <w:rFonts w:eastAsia="Calibri"/>
          <w:lang w:eastAsia="en-US"/>
        </w:rPr>
        <w:t>efficiency</w:t>
      </w:r>
      <w:r w:rsidR="009B2320" w:rsidRPr="00013B70">
        <w:rPr>
          <w:rFonts w:eastAsia="Calibri"/>
          <w:lang w:eastAsia="en-US"/>
        </w:rPr>
        <w:t xml:space="preserve"> for all </w:t>
      </w:r>
      <w:r w:rsidR="00A40E72" w:rsidRPr="00013B70">
        <w:rPr>
          <w:rFonts w:eastAsia="Calibri"/>
          <w:lang w:eastAsia="en-US"/>
        </w:rPr>
        <w:t xml:space="preserve">the </w:t>
      </w:r>
      <w:r w:rsidR="009B2320" w:rsidRPr="00013B70">
        <w:rPr>
          <w:rFonts w:eastAsia="Calibri"/>
          <w:lang w:eastAsia="en-US"/>
        </w:rPr>
        <w:t>tests</w:t>
      </w:r>
      <w:r w:rsidRPr="00013B70">
        <w:rPr>
          <w:rFonts w:eastAsia="Calibri"/>
          <w:lang w:eastAsia="en-US"/>
        </w:rPr>
        <w:t>.</w:t>
      </w:r>
    </w:p>
    <w:p w14:paraId="27798A23" w14:textId="77777777" w:rsidR="00F57E01" w:rsidRPr="00013B70" w:rsidRDefault="00974CBF" w:rsidP="00D65B28">
      <w:pPr>
        <w:rPr>
          <w:rFonts w:eastAsia="Calibri"/>
          <w:lang w:eastAsia="en-US"/>
        </w:rPr>
      </w:pPr>
      <w:r w:rsidRPr="00013B70">
        <w:rPr>
          <w:rFonts w:eastAsia="Calibri"/>
          <w:lang w:eastAsia="en-US"/>
        </w:rPr>
        <w:lastRenderedPageBreak/>
        <w:t>Among the othe</w:t>
      </w:r>
      <w:r w:rsidR="00814818" w:rsidRPr="00013B70">
        <w:rPr>
          <w:rFonts w:eastAsia="Calibri"/>
          <w:lang w:eastAsia="en-US"/>
        </w:rPr>
        <w:t>r materials for electrodes are i</w:t>
      </w:r>
      <w:r w:rsidRPr="00013B70">
        <w:rPr>
          <w:rFonts w:eastAsia="Calibri"/>
          <w:lang w:eastAsia="en-US"/>
        </w:rPr>
        <w:t>ndium zinc oxide (IZO) on PET, PEDOT:PSS substrates</w:t>
      </w:r>
      <w:r w:rsidR="00A40E72" w:rsidRPr="00013B70">
        <w:rPr>
          <w:rFonts w:eastAsia="Calibri"/>
          <w:lang w:eastAsia="en-US"/>
        </w:rPr>
        <w:t>,</w:t>
      </w:r>
      <w:r w:rsidRPr="00013B70">
        <w:rPr>
          <w:rFonts w:eastAsia="Calibri"/>
          <w:lang w:eastAsia="en-US"/>
        </w:rPr>
        <w:t xml:space="preserve"> and silver nanowires </w:t>
      </w:r>
      <w:r w:rsidR="00987827" w:rsidRPr="00013B70">
        <w:rPr>
          <w:rFonts w:eastAsia="Calibri"/>
          <w:lang w:eastAsia="en-US"/>
        </w:rPr>
        <w:t>(NW)</w:t>
      </w:r>
      <w:r w:rsidR="00A40E72" w:rsidRPr="00013B70">
        <w:rPr>
          <w:rFonts w:eastAsia="Calibri"/>
          <w:lang w:eastAsia="en-US"/>
        </w:rPr>
        <w:t>,</w:t>
      </w:r>
      <w:r w:rsidR="00987827" w:rsidRPr="00013B70">
        <w:rPr>
          <w:rFonts w:eastAsia="Calibri"/>
          <w:lang w:eastAsia="en-US"/>
        </w:rPr>
        <w:t xml:space="preserve"> </w:t>
      </w:r>
      <w:r w:rsidRPr="00013B70">
        <w:rPr>
          <w:rFonts w:eastAsia="Calibri"/>
          <w:lang w:eastAsia="en-US"/>
        </w:rPr>
        <w:t xml:space="preserve">which have also been investigated </w:t>
      </w:r>
      <w:r w:rsidR="00FF4C41" w:rsidRPr="00013B70">
        <w:rPr>
          <w:rFonts w:eastAsia="Calibri"/>
          <w:lang w:eastAsia="en-US"/>
        </w:rPr>
        <w:t>in comparison to ITO</w:t>
      </w:r>
      <w:r w:rsidRPr="00013B70">
        <w:rPr>
          <w:rFonts w:eastAsia="Calibri"/>
          <w:lang w:eastAsia="en-US"/>
        </w:rPr>
        <w:t>.</w:t>
      </w:r>
      <w:r w:rsidR="00A820D2" w:rsidRPr="00013B70">
        <w:rPr>
          <w:rFonts w:eastAsia="Calibri"/>
          <w:lang w:eastAsia="en-US"/>
        </w:rPr>
        <w:t xml:space="preserve"> A brief summary of their </w:t>
      </w:r>
      <w:r w:rsidR="00027838" w:rsidRPr="00013B70">
        <w:rPr>
          <w:rFonts w:eastAsia="Calibri"/>
          <w:lang w:eastAsia="en-US"/>
        </w:rPr>
        <w:t xml:space="preserve">mechanical </w:t>
      </w:r>
      <w:r w:rsidR="009119E4" w:rsidRPr="00013B70">
        <w:rPr>
          <w:rFonts w:eastAsia="Calibri"/>
          <w:lang w:eastAsia="en-US"/>
        </w:rPr>
        <w:t xml:space="preserve">endurance </w:t>
      </w:r>
      <w:r w:rsidR="00027838" w:rsidRPr="00013B70">
        <w:rPr>
          <w:rFonts w:eastAsia="Calibri"/>
          <w:lang w:eastAsia="en-US"/>
        </w:rPr>
        <w:t xml:space="preserve">is listed in </w:t>
      </w:r>
      <w:r w:rsidR="008C451B" w:rsidRPr="00013B70">
        <w:rPr>
          <w:rFonts w:eastAsia="Calibri"/>
          <w:lang w:eastAsia="en-US"/>
        </w:rPr>
        <w:t>T</w:t>
      </w:r>
      <w:r w:rsidR="00027838" w:rsidRPr="00013B70">
        <w:rPr>
          <w:rFonts w:eastAsia="Calibri"/>
          <w:lang w:eastAsia="en-US"/>
        </w:rPr>
        <w:t>able</w:t>
      </w:r>
      <w:r w:rsidR="008C451B" w:rsidRPr="00013B70">
        <w:rPr>
          <w:rFonts w:eastAsia="Calibri"/>
          <w:lang w:eastAsia="en-US"/>
        </w:rPr>
        <w:t xml:space="preserve"> 6.</w:t>
      </w:r>
    </w:p>
    <w:p w14:paraId="7CB532AF" w14:textId="57E34AC4" w:rsidR="00F57E01" w:rsidRPr="00013B70" w:rsidRDefault="00974CBF" w:rsidP="00961623">
      <w:pPr>
        <w:pStyle w:val="Caption"/>
      </w:pPr>
      <w:bookmarkStart w:id="623" w:name="_Ref517635250"/>
      <w:r w:rsidRPr="00013B70">
        <w:t xml:space="preserve">Table </w:t>
      </w:r>
      <w:fldSimple w:instr=" SEQ Table \* ARABIC ">
        <w:r w:rsidR="009B4740">
          <w:rPr>
            <w:noProof/>
          </w:rPr>
          <w:t>5</w:t>
        </w:r>
      </w:fldSimple>
      <w:bookmarkEnd w:id="623"/>
      <w:r w:rsidR="006E1807" w:rsidRPr="00013B70">
        <w:t>: Mechanical s</w:t>
      </w:r>
      <w:r w:rsidR="00172747" w:rsidRPr="00013B70">
        <w:t xml:space="preserve">tress tests for </w:t>
      </w:r>
      <w:r w:rsidR="00754FE2" w:rsidRPr="00013B70">
        <w:t>PSC</w:t>
      </w:r>
      <w:r w:rsidRPr="00013B70">
        <w:t xml:space="preserve">s with flexible </w:t>
      </w:r>
      <w:r w:rsidR="00116EAE" w:rsidRPr="00013B70">
        <w:t>electrodes (</w:t>
      </w:r>
      <w:r w:rsidR="0022144B" w:rsidRPr="00013B70">
        <w:t>η = efficiency (%),</w:t>
      </w:r>
      <w:r w:rsidR="000B5431" w:rsidRPr="00013B70">
        <w:t xml:space="preserve"> η</w:t>
      </w:r>
      <w:r w:rsidR="000B5431" w:rsidRPr="00013B70">
        <w:rPr>
          <w:vertAlign w:val="subscript"/>
        </w:rPr>
        <w:t>o</w:t>
      </w:r>
      <w:r w:rsidR="000B5431" w:rsidRPr="00013B70">
        <w:t xml:space="preserve"> = initial efficiency, </w:t>
      </w:r>
      <w:r w:rsidR="0022144B" w:rsidRPr="00013B70">
        <w:t xml:space="preserve">Δ = </w:t>
      </w:r>
      <w:r w:rsidR="000B5431" w:rsidRPr="00013B70">
        <w:t>difference</w:t>
      </w:r>
      <w:r w:rsidR="0022144B" w:rsidRPr="00013B70">
        <w:t>)</w:t>
      </w:r>
    </w:p>
    <w:tbl>
      <w:tblPr>
        <w:tblW w:w="86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Look w:val="04A0" w:firstRow="1" w:lastRow="0" w:firstColumn="1" w:lastColumn="0" w:noHBand="0" w:noVBand="1"/>
      </w:tblPr>
      <w:tblGrid>
        <w:gridCol w:w="1668"/>
        <w:gridCol w:w="2438"/>
        <w:gridCol w:w="3544"/>
        <w:gridCol w:w="963"/>
      </w:tblGrid>
      <w:tr w:rsidR="005D63E3" w:rsidRPr="00013B70" w14:paraId="14025192" w14:textId="77777777" w:rsidTr="005D63E3">
        <w:tc>
          <w:tcPr>
            <w:tcW w:w="1668" w:type="dxa"/>
            <w:shd w:val="clear" w:color="auto" w:fill="F2F2F2" w:themeFill="background1" w:themeFillShade="F2"/>
          </w:tcPr>
          <w:p w14:paraId="4E6658D6" w14:textId="77777777" w:rsidR="00F57E01" w:rsidRPr="00013B70" w:rsidRDefault="00974CBF" w:rsidP="00980531">
            <w:pPr>
              <w:rPr>
                <w:b/>
                <w:lang w:eastAsia="el-GR"/>
              </w:rPr>
            </w:pPr>
            <w:r w:rsidRPr="00013B70">
              <w:rPr>
                <w:b/>
                <w:lang w:eastAsia="el-GR"/>
              </w:rPr>
              <w:t>Electrode</w:t>
            </w:r>
          </w:p>
        </w:tc>
        <w:tc>
          <w:tcPr>
            <w:tcW w:w="2438" w:type="dxa"/>
            <w:shd w:val="clear" w:color="auto" w:fill="F2F2F2" w:themeFill="background1" w:themeFillShade="F2"/>
          </w:tcPr>
          <w:p w14:paraId="476AEDEC" w14:textId="77777777" w:rsidR="00F57E01" w:rsidRPr="00013B70" w:rsidRDefault="00974CBF" w:rsidP="00980531">
            <w:pPr>
              <w:rPr>
                <w:b/>
                <w:lang w:eastAsia="el-GR"/>
              </w:rPr>
            </w:pPr>
            <w:r w:rsidRPr="00013B70">
              <w:rPr>
                <w:b/>
                <w:lang w:eastAsia="el-GR"/>
              </w:rPr>
              <w:t>Stress Test</w:t>
            </w:r>
          </w:p>
        </w:tc>
        <w:tc>
          <w:tcPr>
            <w:tcW w:w="3544" w:type="dxa"/>
            <w:shd w:val="clear" w:color="auto" w:fill="F2F2F2" w:themeFill="background1" w:themeFillShade="F2"/>
          </w:tcPr>
          <w:p w14:paraId="6C364AF4" w14:textId="77777777" w:rsidR="00F57E01" w:rsidRPr="00013B70" w:rsidRDefault="00974CBF" w:rsidP="00980531">
            <w:pPr>
              <w:rPr>
                <w:b/>
                <w:lang w:eastAsia="el-GR"/>
              </w:rPr>
            </w:pPr>
            <w:r w:rsidRPr="00013B70">
              <w:rPr>
                <w:b/>
                <w:lang w:eastAsia="el-GR"/>
              </w:rPr>
              <w:t>Observation</w:t>
            </w:r>
          </w:p>
        </w:tc>
        <w:tc>
          <w:tcPr>
            <w:tcW w:w="963" w:type="dxa"/>
            <w:shd w:val="clear" w:color="auto" w:fill="F2F2F2" w:themeFill="background1" w:themeFillShade="F2"/>
          </w:tcPr>
          <w:p w14:paraId="79E652C5" w14:textId="77777777" w:rsidR="00F57E01" w:rsidRPr="00013B70" w:rsidRDefault="00974CBF" w:rsidP="00980531">
            <w:pPr>
              <w:rPr>
                <w:b/>
                <w:lang w:eastAsia="el-GR"/>
              </w:rPr>
            </w:pPr>
            <w:r w:rsidRPr="00013B70">
              <w:rPr>
                <w:b/>
                <w:lang w:eastAsia="el-GR"/>
              </w:rPr>
              <w:t>Ref.</w:t>
            </w:r>
          </w:p>
        </w:tc>
      </w:tr>
      <w:tr w:rsidR="00F57E01" w:rsidRPr="00013B70" w14:paraId="2ED492FD" w14:textId="77777777" w:rsidTr="00980531">
        <w:tc>
          <w:tcPr>
            <w:tcW w:w="1668" w:type="dxa"/>
            <w:shd w:val="clear" w:color="auto" w:fill="FFFFFF" w:themeFill="background1"/>
            <w:vAlign w:val="center"/>
          </w:tcPr>
          <w:p w14:paraId="38000736" w14:textId="77777777" w:rsidR="00F57E01" w:rsidRPr="00013B70" w:rsidRDefault="00974CBF" w:rsidP="00980531">
            <w:pPr>
              <w:rPr>
                <w:lang w:eastAsia="el-GR"/>
              </w:rPr>
            </w:pPr>
            <w:r w:rsidRPr="00013B70">
              <w:rPr>
                <w:lang w:eastAsia="el-GR"/>
              </w:rPr>
              <w:t>PEDOT:PSS/</w:t>
            </w:r>
          </w:p>
          <w:p w14:paraId="74216CCB" w14:textId="77777777" w:rsidR="00F57E01" w:rsidRPr="00013B70" w:rsidRDefault="00974CBF" w:rsidP="00980531">
            <w:pPr>
              <w:rPr>
                <w:lang w:eastAsia="el-GR"/>
              </w:rPr>
            </w:pPr>
            <w:r w:rsidRPr="00013B70">
              <w:rPr>
                <w:lang w:eastAsia="el-GR"/>
              </w:rPr>
              <w:t>CH</w:t>
            </w:r>
            <w:r w:rsidRPr="00013B70">
              <w:rPr>
                <w:vertAlign w:val="subscript"/>
                <w:lang w:eastAsia="el-GR"/>
              </w:rPr>
              <w:t>3</w:t>
            </w:r>
            <w:r w:rsidRPr="00013B70">
              <w:rPr>
                <w:lang w:eastAsia="el-GR"/>
              </w:rPr>
              <w:t>NH</w:t>
            </w:r>
            <w:r w:rsidRPr="00013B70">
              <w:rPr>
                <w:vertAlign w:val="subscript"/>
                <w:lang w:eastAsia="el-GR"/>
              </w:rPr>
              <w:t>3</w:t>
            </w:r>
            <w:r w:rsidRPr="00013B70">
              <w:rPr>
                <w:lang w:eastAsia="el-GR"/>
              </w:rPr>
              <w:t>PbI</w:t>
            </w:r>
            <w:r w:rsidRPr="00013B70">
              <w:rPr>
                <w:vertAlign w:val="subscript"/>
                <w:lang w:eastAsia="el-GR"/>
              </w:rPr>
              <w:t>3</w:t>
            </w:r>
          </w:p>
        </w:tc>
        <w:tc>
          <w:tcPr>
            <w:tcW w:w="2438" w:type="dxa"/>
            <w:shd w:val="clear" w:color="auto" w:fill="FFFFFF" w:themeFill="background1"/>
            <w:vAlign w:val="center"/>
          </w:tcPr>
          <w:p w14:paraId="4157A135" w14:textId="77777777" w:rsidR="00F57E01" w:rsidRPr="00013B70" w:rsidRDefault="00974CBF" w:rsidP="00980531">
            <w:pPr>
              <w:rPr>
                <w:lang w:eastAsia="el-GR"/>
              </w:rPr>
            </w:pPr>
            <w:r w:rsidRPr="00013B70">
              <w:rPr>
                <w:lang w:eastAsia="el-GR"/>
              </w:rPr>
              <w:t>Bent over 50 times</w:t>
            </w:r>
          </w:p>
        </w:tc>
        <w:tc>
          <w:tcPr>
            <w:tcW w:w="3544" w:type="dxa"/>
            <w:shd w:val="clear" w:color="auto" w:fill="FFFFFF" w:themeFill="background1"/>
            <w:vAlign w:val="center"/>
          </w:tcPr>
          <w:p w14:paraId="59D032AA" w14:textId="77777777" w:rsidR="00F57E01" w:rsidRPr="00013B70" w:rsidRDefault="00974CBF" w:rsidP="00980531">
            <w:pPr>
              <w:rPr>
                <w:lang w:eastAsia="el-GR"/>
              </w:rPr>
            </w:pPr>
            <w:r w:rsidRPr="00013B70">
              <w:rPr>
                <w:lang w:eastAsia="el-GR"/>
              </w:rPr>
              <w:t>(Δη</w:t>
            </w:r>
            <w:r w:rsidR="008F6560" w:rsidRPr="00013B70">
              <w:rPr>
                <w:lang w:eastAsia="el-GR"/>
              </w:rPr>
              <w:t xml:space="preserve"> </w:t>
            </w:r>
            <w:r w:rsidRPr="00013B70">
              <w:rPr>
                <w:lang w:eastAsia="el-GR"/>
              </w:rPr>
              <w:t>= 7%…6.9%) (ΔFF:0</w:t>
            </w:r>
            <w:r w:rsidRPr="00013B70">
              <w:rPr>
                <w:rFonts w:eastAsia="Calibri"/>
                <w:color w:val="000000"/>
                <w:lang w:eastAsia="el-GR"/>
              </w:rPr>
              <w:t>.474…0.464)</w:t>
            </w:r>
          </w:p>
        </w:tc>
        <w:tc>
          <w:tcPr>
            <w:tcW w:w="963" w:type="dxa"/>
            <w:shd w:val="clear" w:color="auto" w:fill="FFFFFF" w:themeFill="background1"/>
            <w:vAlign w:val="center"/>
          </w:tcPr>
          <w:p w14:paraId="23347761" w14:textId="06FF6230" w:rsidR="00F57E01" w:rsidRPr="00013B70" w:rsidRDefault="00E056A5" w:rsidP="00980531">
            <w:pPr>
              <w:rPr>
                <w:lang w:eastAsia="el-GR"/>
              </w:rPr>
            </w:pPr>
            <w:r w:rsidRPr="00013B70">
              <w:rPr>
                <w:rFonts w:eastAsia="Calibri"/>
                <w:lang w:eastAsia="el-GR"/>
              </w:rPr>
              <w:fldChar w:fldCharType="begin" w:fldLock="1"/>
            </w:r>
            <w:r w:rsidR="00656764">
              <w:rPr>
                <w:rFonts w:eastAsia="Calibri"/>
                <w:lang w:eastAsia="el-GR"/>
              </w:rPr>
              <w:instrText>ADDIN CSL_CITATION {"citationItems":[{"id":"ITEM-1","itemData":{"DOI":"10.1039/c3ee43619e","ISBN":"1754-5692\\r1754-5706","ISSN":"1754-5692","abstract":"Flexible perovskite based solar cells with power conversion efficiencies of 7% have been prepared on PET based conductive substrates. Extended bending of the devices does not deteriorate their performance demonstrating their suitability for roll to roll processing.","author":[{"dropping-particle":"","family":"Roldán-Carmona","given":"Cristina","non-dropping-particle":"","parse-names":false,"suffix":""},{"dropping-particle":"","family":"Malinkiewicz","given":"Olga","non-dropping-particle":"","parse-names":false,"suffix":""},{"dropping-particle":"","family":"Soriano","given":"Alejandra","non-dropping-particle":"","parse-names":false,"suffix":""},{"dropping-particle":"","family":"Mínguez Espallargas","given":"Guillermo","non-dropping-particle":"","parse-names":false,"suffix":""},{"dropping-particle":"","family":"Garcia","given":"Ana","non-dropping-particle":"","parse-names":false,"suffix":""},{"dropping-particle":"","family":"Reinecke","given":"Patrick","non-dropping-particle":"","parse-names":false,"suffix":""},{"dropping-particle":"","family":"Kroyer","given":"Thomas","non-dropping-particle":"","parse-names":false,"suffix":""},{"dropping-particle":"","family":"Dar","given":"M. Ibrahim","non-dropping-particle":"","parse-names":false,"suffix":""},{"dropping-particle":"","family":"Nazeeruddin","given":"Mohammad Khaja","non-dropping-particle":"","parse-names":false,"suffix":""},{"dropping-particle":"","family":"Bolink","given":"Henk J.","non-dropping-particle":"","parse-names":false,"suffix":""}],"container-title":"Energy &amp; Environmental Science","id":"ITEM-1","issue":"3","issued":{"date-parts":[["2014"]]},"page":"994","publisher":"The Royal Society of Chemistry","title":"Flexible high efficiency perovskite solar cells","type":"article-journal","volume":"7"},"uris":["http://www.mendeley.com/documents/?uuid=5e8ff623-1008-41c1-9793-2217108393ff"]}],"mendeley":{"formattedCitation":"[149]","plainTextFormattedCitation":"[149]","previouslyFormattedCitation":"[149]"},"properties":{"noteIndex":0},"schema":"https://github.com/citation-style-language/schema/raw/master/csl-citation.json"}</w:instrText>
            </w:r>
            <w:r w:rsidRPr="00013B70">
              <w:rPr>
                <w:rFonts w:eastAsia="Calibri"/>
                <w:lang w:eastAsia="el-GR"/>
              </w:rPr>
              <w:fldChar w:fldCharType="separate"/>
            </w:r>
            <w:r w:rsidR="00FE640A" w:rsidRPr="00FE640A">
              <w:rPr>
                <w:rFonts w:eastAsia="Calibri"/>
                <w:noProof/>
                <w:lang w:eastAsia="el-GR"/>
              </w:rPr>
              <w:t>[149]</w:t>
            </w:r>
            <w:r w:rsidRPr="00013B70">
              <w:rPr>
                <w:rFonts w:eastAsia="Calibri"/>
                <w:lang w:eastAsia="el-GR"/>
              </w:rPr>
              <w:fldChar w:fldCharType="end"/>
            </w:r>
          </w:p>
        </w:tc>
      </w:tr>
      <w:tr w:rsidR="00F57E01" w:rsidRPr="00013B70" w14:paraId="06C24F5F" w14:textId="77777777" w:rsidTr="00980531">
        <w:tc>
          <w:tcPr>
            <w:tcW w:w="1668" w:type="dxa"/>
            <w:vMerge w:val="restart"/>
            <w:shd w:val="clear" w:color="auto" w:fill="FFFFFF" w:themeFill="background1"/>
            <w:vAlign w:val="center"/>
          </w:tcPr>
          <w:p w14:paraId="2C17CA14" w14:textId="77777777" w:rsidR="00F57E01" w:rsidRPr="00013B70" w:rsidRDefault="00974CBF" w:rsidP="00980531">
            <w:pPr>
              <w:rPr>
                <w:lang w:eastAsia="el-GR"/>
              </w:rPr>
            </w:pPr>
            <w:r w:rsidRPr="00013B70">
              <w:rPr>
                <w:lang w:eastAsia="el-GR"/>
              </w:rPr>
              <w:t>IZO PET</w:t>
            </w:r>
          </w:p>
        </w:tc>
        <w:tc>
          <w:tcPr>
            <w:tcW w:w="2438" w:type="dxa"/>
            <w:shd w:val="clear" w:color="auto" w:fill="FFFFFF" w:themeFill="background1"/>
            <w:vAlign w:val="center"/>
          </w:tcPr>
          <w:p w14:paraId="27B036C3" w14:textId="77777777" w:rsidR="00F57E01" w:rsidRPr="00013B70" w:rsidRDefault="00974CBF" w:rsidP="00980531">
            <w:pPr>
              <w:rPr>
                <w:lang w:eastAsia="el-GR"/>
              </w:rPr>
            </w:pPr>
            <w:r w:rsidRPr="00013B70">
              <w:rPr>
                <w:lang w:eastAsia="el-GR"/>
              </w:rPr>
              <w:t>500 bending cycles at 20 rpm curvature of radius at 15.8 mm</w:t>
            </w:r>
          </w:p>
        </w:tc>
        <w:tc>
          <w:tcPr>
            <w:tcW w:w="3544" w:type="dxa"/>
            <w:shd w:val="clear" w:color="auto" w:fill="FFFFFF" w:themeFill="background1"/>
            <w:vAlign w:val="center"/>
          </w:tcPr>
          <w:p w14:paraId="2E3193FC" w14:textId="77777777" w:rsidR="00F57E01" w:rsidRPr="00013B70" w:rsidRDefault="00974CBF" w:rsidP="00980531">
            <w:pPr>
              <w:rPr>
                <w:lang w:eastAsia="el-GR"/>
              </w:rPr>
            </w:pPr>
            <w:r w:rsidRPr="00013B70">
              <w:rPr>
                <w:lang w:eastAsia="el-GR"/>
              </w:rPr>
              <w:t>80% of its original value (around 10.6 ± 1.2</w:t>
            </w:r>
            <w:r w:rsidR="009E3A8E" w:rsidRPr="00013B70">
              <w:rPr>
                <w:lang w:eastAsia="el-GR"/>
              </w:rPr>
              <w:t>%</w:t>
            </w:r>
            <w:r w:rsidRPr="00013B70">
              <w:rPr>
                <w:lang w:eastAsia="el-GR"/>
              </w:rPr>
              <w:t xml:space="preserve"> bending test only relative </w:t>
            </w:r>
            <w:r w:rsidRPr="00013B70">
              <w:rPr>
                <w:i/>
                <w:lang w:eastAsia="el-GR"/>
              </w:rPr>
              <w:t>η</w:t>
            </w:r>
            <w:r w:rsidRPr="00013B70">
              <w:rPr>
                <w:lang w:eastAsia="el-GR"/>
              </w:rPr>
              <w:t xml:space="preserve"> average value)</w:t>
            </w:r>
          </w:p>
        </w:tc>
        <w:tc>
          <w:tcPr>
            <w:tcW w:w="963" w:type="dxa"/>
            <w:shd w:val="clear" w:color="auto" w:fill="FFFFFF" w:themeFill="background1"/>
            <w:vAlign w:val="center"/>
          </w:tcPr>
          <w:p w14:paraId="3F06E66A" w14:textId="77777777" w:rsidR="00F57E01" w:rsidRPr="00013B70" w:rsidRDefault="00E056A5" w:rsidP="00980531">
            <w:pPr>
              <w:rPr>
                <w:lang w:eastAsia="el-GR"/>
              </w:rPr>
            </w:pPr>
            <w:r w:rsidRPr="00013B70">
              <w:rPr>
                <w:lang w:eastAsia="el-GR"/>
              </w:rPr>
              <w:fldChar w:fldCharType="begin" w:fldLock="1"/>
            </w:r>
            <w:r w:rsidR="002C0364" w:rsidRPr="00013B70">
              <w:rPr>
                <w:lang w:eastAsia="el-GR"/>
              </w:rPr>
              <w:instrText xml:space="preserve">ADDIN CSL_CITATION {"citationItems":[{"id":"ITEM-1","itemData":{"DOI":"10.1016/j.jpowsour.2014.12.104","ISSN":"03787753","abstract":"A device fabrication method is reported to efficiently produce CH3NH3PbI3-based planar perovskite solar cells on polymer substrates with the entire process conducted at 150 °C or below. The hole blocking layer employed is a solution processed 100 nm thick mesoporous TiO2 layer. A gas-assisted perovskite deposition method is used to produce excellent coverage of the hole blocking layer by a </w:instrText>
            </w:r>
            <w:r w:rsidR="002C0364" w:rsidRPr="00013B70">
              <w:rPr>
                <w:rFonts w:ascii="Cambria Math" w:hAnsi="Cambria Math" w:cs="Cambria Math"/>
                <w:lang w:eastAsia="el-GR"/>
              </w:rPr>
              <w:instrText>∼</w:instrText>
            </w:r>
            <w:r w:rsidR="002C0364" w:rsidRPr="00013B70">
              <w:rPr>
                <w:lang w:eastAsia="el-GR"/>
              </w:rPr>
              <w:instrText>350 nm thick CH3NH3PbI3 film, resulting in high device performance reproducibility. We show that an average efficiency of 10.6 ± 1.2%, and a maximum efficiency of 12.3% are obtained for flexible perovskite solar cells, offering great promise for further improvement of this low-temperature, low-cost processing solar technology.","author":[{"dropping-particle":"","family":"Dkhissi","given":"Yasmina","non-dropping-particle":"","parse-names":false,"suffix":""},{"dropping-particle":"","family":"Huang","given":"Fuzhi","non-dropping-particle":"","parse-names":false,"suffix":""},{"dropping-particle":"","family":"Rubanov","given":"Sergey","non-dropping-particle":"","parse-names":false,"suffix":""},{"dropping-particle":"","family":"Xiao","given":"Manda","non-dropping-particle":"","parse-names":false,"suffix":""},{"dropping-particle":"","family":"Bach","given":"Udo","non-dropping-particle":"","parse-names":false,"suffix":""},{"dropping-particle":"","family":"Spiccia","given":"Leone","non-dropping-particle":"","parse-names":false,"suffix":""},{"dropping-particle":"","family":"Caruso","given":"Rachel A.","non-dropping-particle":"","parse-names":false,"suffix":""},{"dropping-particle":"","family":"Cheng","given":"Yi-Bing","non-dropping-particle":"","parse-names":false,"suffix":""}],"container-title":"Journal of Power Sources","id":"ITEM-1","issue":"0","issued":{"date-parts":[["2015","3"]]},"page":"325-331","title":"Low temperature processing of flexible planar perovskite solar cells with efficiency over 10%","type":"article-journal","volume":"278"},"uris":["http://www.mendeley.com/documents/?uuid=42557ac3-78e5-42a1-a830-aa617ebb7c22"]}],"mendeley":{"formattedCitation":"[15]","plainTextFormattedCitation":"[15]","previouslyFormattedCitation":"[15]"},"properties":{"noteIndex":0},"schema":"https://github.com/citation-style-language/schema/raw/master/csl-citation.json"}</w:instrText>
            </w:r>
            <w:r w:rsidRPr="00013B70">
              <w:rPr>
                <w:lang w:eastAsia="el-GR"/>
              </w:rPr>
              <w:fldChar w:fldCharType="separate"/>
            </w:r>
            <w:r w:rsidR="002C0364" w:rsidRPr="00013B70">
              <w:rPr>
                <w:noProof/>
                <w:lang w:eastAsia="el-GR"/>
              </w:rPr>
              <w:t>[15]</w:t>
            </w:r>
            <w:r w:rsidRPr="00013B70">
              <w:rPr>
                <w:lang w:eastAsia="el-GR"/>
              </w:rPr>
              <w:fldChar w:fldCharType="end"/>
            </w:r>
          </w:p>
        </w:tc>
      </w:tr>
      <w:tr w:rsidR="00F57E01" w:rsidRPr="00013B70" w14:paraId="6215A821" w14:textId="77777777" w:rsidTr="00980531">
        <w:tc>
          <w:tcPr>
            <w:tcW w:w="1668" w:type="dxa"/>
            <w:vMerge/>
            <w:shd w:val="clear" w:color="auto" w:fill="FFFFFF" w:themeFill="background1"/>
            <w:vAlign w:val="center"/>
          </w:tcPr>
          <w:p w14:paraId="676BA156" w14:textId="77777777" w:rsidR="00F57E01" w:rsidRPr="00013B70" w:rsidRDefault="00F57E01" w:rsidP="002C7966">
            <w:pPr>
              <w:rPr>
                <w:lang w:eastAsia="el-GR"/>
              </w:rPr>
            </w:pPr>
          </w:p>
        </w:tc>
        <w:tc>
          <w:tcPr>
            <w:tcW w:w="2438" w:type="dxa"/>
            <w:shd w:val="clear" w:color="auto" w:fill="FFFFFF" w:themeFill="background1"/>
            <w:vAlign w:val="center"/>
          </w:tcPr>
          <w:p w14:paraId="2719586E" w14:textId="77777777" w:rsidR="00F57E01" w:rsidRPr="00013B70" w:rsidRDefault="00974CBF" w:rsidP="002C7966">
            <w:pPr>
              <w:rPr>
                <w:lang w:eastAsia="el-GR"/>
              </w:rPr>
            </w:pPr>
            <w:r w:rsidRPr="00013B70">
              <w:rPr>
                <w:lang w:eastAsia="el-GR"/>
              </w:rPr>
              <w:t>8.7 mm curvature up to 300 cycles</w:t>
            </w:r>
          </w:p>
        </w:tc>
        <w:tc>
          <w:tcPr>
            <w:tcW w:w="3544" w:type="dxa"/>
            <w:shd w:val="clear" w:color="auto" w:fill="FFFFFF" w:themeFill="background1"/>
            <w:vAlign w:val="center"/>
          </w:tcPr>
          <w:p w14:paraId="126234ED" w14:textId="77777777" w:rsidR="00F57E01" w:rsidRPr="00013B70" w:rsidRDefault="00974CBF" w:rsidP="002C7966">
            <w:pPr>
              <w:rPr>
                <w:lang w:eastAsia="el-GR"/>
              </w:rPr>
            </w:pPr>
            <w:r w:rsidRPr="00013B70">
              <w:rPr>
                <w:lang w:eastAsia="el-GR"/>
              </w:rPr>
              <w:t>η just &lt; , 200 cycles Δη = -0.4η</w:t>
            </w:r>
            <w:r w:rsidRPr="00013B70">
              <w:rPr>
                <w:vertAlign w:val="subscript"/>
                <w:lang w:eastAsia="el-GR"/>
              </w:rPr>
              <w:t>0,</w:t>
            </w:r>
            <w:r w:rsidRPr="00013B70">
              <w:rPr>
                <w:lang w:eastAsia="el-GR"/>
              </w:rPr>
              <w:t>, 300</w:t>
            </w:r>
            <w:r w:rsidRPr="00013B70">
              <w:rPr>
                <w:vertAlign w:val="superscript"/>
                <w:lang w:eastAsia="el-GR"/>
              </w:rPr>
              <w:t>th</w:t>
            </w:r>
            <w:r w:rsidRPr="00013B70">
              <w:rPr>
                <w:lang w:eastAsia="el-GR"/>
              </w:rPr>
              <w:t xml:space="preserve"> device failure possibly due to damage to the IZO</w:t>
            </w:r>
          </w:p>
        </w:tc>
        <w:tc>
          <w:tcPr>
            <w:tcW w:w="963" w:type="dxa"/>
            <w:shd w:val="clear" w:color="auto" w:fill="FFFFFF" w:themeFill="background1"/>
            <w:vAlign w:val="center"/>
          </w:tcPr>
          <w:p w14:paraId="5C952E14" w14:textId="77777777" w:rsidR="00F57E01" w:rsidRPr="00013B70" w:rsidRDefault="00E056A5" w:rsidP="002C7966">
            <w:pPr>
              <w:rPr>
                <w:lang w:eastAsia="el-GR"/>
              </w:rPr>
            </w:pPr>
            <w:r w:rsidRPr="00013B70">
              <w:rPr>
                <w:lang w:eastAsia="el-GR"/>
              </w:rPr>
              <w:fldChar w:fldCharType="begin" w:fldLock="1"/>
            </w:r>
            <w:r w:rsidR="002C0364" w:rsidRPr="00013B70">
              <w:rPr>
                <w:lang w:eastAsia="el-GR"/>
              </w:rPr>
              <w:instrText xml:space="preserve">ADDIN CSL_CITATION {"citationItems":[{"id":"ITEM-1","itemData":{"DOI":"10.1016/j.jpowsour.2014.12.104","ISSN":"03787753","abstract":"A device fabrication method is reported to efficiently produce CH3NH3PbI3-based planar perovskite solar cells on polymer substrates with the entire process conducted at 150 °C or below. The hole blocking layer employed is a solution processed 100 nm thick mesoporous TiO2 layer. A gas-assisted perovskite deposition method is used to produce excellent coverage of the hole blocking layer by a </w:instrText>
            </w:r>
            <w:r w:rsidR="002C0364" w:rsidRPr="00013B70">
              <w:rPr>
                <w:rFonts w:ascii="Cambria Math" w:hAnsi="Cambria Math" w:cs="Cambria Math"/>
                <w:lang w:eastAsia="el-GR"/>
              </w:rPr>
              <w:instrText>∼</w:instrText>
            </w:r>
            <w:r w:rsidR="002C0364" w:rsidRPr="00013B70">
              <w:rPr>
                <w:lang w:eastAsia="el-GR"/>
              </w:rPr>
              <w:instrText>350 nm thick CH3NH3PbI3 film, resulting in high device performance reproducibility. We show that an average efficiency of 10.6 ± 1.2%, and a maximum efficiency of 12.3% are obtained for flexible perovskite solar cells, offering great promise for further improvement of this low-temperature, low-cost processing solar technology.","author":[{"dropping-particle":"","family":"Dkhissi","given":"Yasmina","non-dropping-particle":"","parse-names":false,"suffix":""},{"dropping-particle":"","family":"Huang","given":"Fuzhi","non-dropping-particle":"","parse-names":false,"suffix":""},{"dropping-particle":"","family":"Rubanov","given":"Sergey","non-dropping-particle":"","parse-names":false,"suffix":""},{"dropping-particle":"","family":"Xiao","given":"Manda","non-dropping-particle":"","parse-names":false,"suffix":""},{"dropping-particle":"","family":"Bach","given":"Udo","non-dropping-particle":"","parse-names":false,"suffix":""},{"dropping-particle":"","family":"Spiccia","given":"Leone","non-dropping-particle":"","parse-names":false,"suffix":""},{"dropping-particle":"","family":"Caruso","given":"Rachel A.","non-dropping-particle":"","parse-names":false,"suffix":""},{"dropping-particle":"","family":"Cheng","given":"Yi-Bing","non-dropping-particle":"","parse-names":false,"suffix":""}],"container-title":"Journal of Power Sources","id":"ITEM-1","issue":"0","issued":{"date-parts":[["2015","3"]]},"page":"325-331","title":"Low temperature processing of flexible planar perovskite solar cells with efficiency over 10%","type":"article-journal","volume":"278"},"uris":["http://www.mendeley.com/documents/?uuid=42557ac3-78e5-42a1-a830-aa617ebb7c22"]}],"mendeley":{"formattedCitation":"[15]","plainTextFormattedCitation":"[15]","previouslyFormattedCitation":"[15]"},"properties":{"noteIndex":0},"schema":"https://github.com/citation-style-language/schema/raw/master/csl-citation.json"}</w:instrText>
            </w:r>
            <w:r w:rsidRPr="00013B70">
              <w:rPr>
                <w:lang w:eastAsia="el-GR"/>
              </w:rPr>
              <w:fldChar w:fldCharType="separate"/>
            </w:r>
            <w:r w:rsidR="002C0364" w:rsidRPr="00013B70">
              <w:rPr>
                <w:noProof/>
                <w:lang w:eastAsia="el-GR"/>
              </w:rPr>
              <w:t>[15]</w:t>
            </w:r>
            <w:r w:rsidRPr="00013B70">
              <w:rPr>
                <w:lang w:eastAsia="el-GR"/>
              </w:rPr>
              <w:fldChar w:fldCharType="end"/>
            </w:r>
          </w:p>
        </w:tc>
      </w:tr>
      <w:tr w:rsidR="00F57E01" w:rsidRPr="00013B70" w14:paraId="0377D984" w14:textId="77777777" w:rsidTr="00980531">
        <w:tc>
          <w:tcPr>
            <w:tcW w:w="1668" w:type="dxa"/>
            <w:shd w:val="clear" w:color="auto" w:fill="FFFFFF" w:themeFill="background1"/>
            <w:vAlign w:val="center"/>
          </w:tcPr>
          <w:p w14:paraId="73DFE548" w14:textId="77777777" w:rsidR="00F57E01" w:rsidRPr="00013B70" w:rsidRDefault="00974CBF" w:rsidP="002C7966">
            <w:pPr>
              <w:rPr>
                <w:lang w:eastAsia="el-GR"/>
              </w:rPr>
            </w:pPr>
            <w:r w:rsidRPr="00013B70">
              <w:rPr>
                <w:lang w:eastAsia="el-GR"/>
              </w:rPr>
              <w:t>ITO based flexible electrodes</w:t>
            </w:r>
          </w:p>
        </w:tc>
        <w:tc>
          <w:tcPr>
            <w:tcW w:w="2438" w:type="dxa"/>
            <w:shd w:val="clear" w:color="auto" w:fill="FFFFFF" w:themeFill="background1"/>
            <w:vAlign w:val="center"/>
          </w:tcPr>
          <w:p w14:paraId="6F6BFF8D" w14:textId="77777777" w:rsidR="00F57E01" w:rsidRPr="00013B70" w:rsidRDefault="00974CBF" w:rsidP="009C0802">
            <w:pPr>
              <w:rPr>
                <w:lang w:eastAsia="el-GR"/>
              </w:rPr>
            </w:pPr>
            <w:r w:rsidRPr="00013B70">
              <w:rPr>
                <w:lang w:eastAsia="el-GR"/>
              </w:rPr>
              <w:t xml:space="preserve">1 Hz </w:t>
            </w:r>
            <w:r w:rsidRPr="00013B70">
              <w:rPr>
                <w:rFonts w:eastAsia="Calibri"/>
                <w:lang w:eastAsia="el-GR"/>
              </w:rPr>
              <w:t xml:space="preserve">with </w:t>
            </w:r>
            <w:r w:rsidR="009C0802" w:rsidRPr="00013B70">
              <w:rPr>
                <w:rFonts w:eastAsia="Calibri"/>
                <w:lang w:eastAsia="el-GR"/>
              </w:rPr>
              <w:t>‘</w:t>
            </w:r>
            <w:r w:rsidRPr="00013B70">
              <w:rPr>
                <w:rFonts w:eastAsia="Calibri"/>
                <w:lang w:eastAsia="el-GR"/>
              </w:rPr>
              <w:t>a bending length and radius of 15 mm and 5 mm, respectively</w:t>
            </w:r>
            <w:r w:rsidR="009C0802" w:rsidRPr="00013B70">
              <w:rPr>
                <w:rFonts w:eastAsia="Calibri"/>
                <w:lang w:eastAsia="el-GR"/>
              </w:rPr>
              <w:t>’</w:t>
            </w:r>
          </w:p>
        </w:tc>
        <w:tc>
          <w:tcPr>
            <w:tcW w:w="3544" w:type="dxa"/>
            <w:shd w:val="clear" w:color="auto" w:fill="FFFFFF" w:themeFill="background1"/>
            <w:vAlign w:val="center"/>
          </w:tcPr>
          <w:p w14:paraId="1D37C2EE" w14:textId="77777777" w:rsidR="00F57E01" w:rsidRPr="00013B70" w:rsidRDefault="00974CBF" w:rsidP="002C7966">
            <w:pPr>
              <w:rPr>
                <w:lang w:eastAsia="el-GR"/>
              </w:rPr>
            </w:pPr>
            <w:r w:rsidRPr="00013B70">
              <w:rPr>
                <w:lang w:eastAsia="el-GR"/>
              </w:rPr>
              <w:t>473% change after 10 cycles</w:t>
            </w:r>
          </w:p>
        </w:tc>
        <w:tc>
          <w:tcPr>
            <w:tcW w:w="963" w:type="dxa"/>
            <w:shd w:val="clear" w:color="auto" w:fill="FFFFFF" w:themeFill="background1"/>
            <w:vAlign w:val="center"/>
          </w:tcPr>
          <w:p w14:paraId="7F3DDDED" w14:textId="282317FB" w:rsidR="00F57E01" w:rsidRPr="00013B70" w:rsidRDefault="00E056A5" w:rsidP="002C7966">
            <w:pPr>
              <w:rPr>
                <w:lang w:eastAsia="el-GR"/>
              </w:rPr>
            </w:pPr>
            <w:r w:rsidRPr="00013B70">
              <w:rPr>
                <w:lang w:eastAsia="el-GR"/>
              </w:rPr>
              <w:fldChar w:fldCharType="begin" w:fldLock="1"/>
            </w:r>
            <w:r w:rsidR="00656764">
              <w:rPr>
                <w:lang w:eastAsia="el-GR"/>
              </w:rPr>
              <w:instrText>ADDIN CSL_CITATION {"citationItems":[{"id":"ITEM-1","itemData":{"DOI":"10.1039/C4TA05728G","ISBN":"2050-7488","ISSN":"2050-7488","abstract":"Fully indium-free flexible Ag nanowires/ZnO:F composite transparent conductive electrodes with high haze can improve the perovskite solar cell efficiency.","author":[{"dropping-particle":"","family":"Han","given":"Jun","non-dropping-particle":"","parse-names":false,"suffix":""},{"dropping-particle":"","family":"Yuan","given":"Shuai","non-dropping-particle":"","parse-names":false,"suffix":""},{"dropping-particle":"","family":"Liu","given":"Lina","non-dropping-particle":"","parse-names":false,"suffix":""},{"dropping-particle":"","family":"Qiu","given":"Xiaofeng","non-dropping-particle":"","parse-names":false,"suffix":""},{"dropping-particle":"","family":"Gong","given":"Haibo","non-dropping-particle":"","parse-names":false,"suffix":""},{"dropping-particle":"","family":"Yang","given":"Xiaopeng","non-dropping-particle":"","parse-names":false,"suffix":""},{"dropping-particle":"","family":"Li","given":"Cuncheng","non-dropping-particle":"","parse-names":false,"suffix":""},{"dropping-particle":"","family":"Hao","given":"Yufeng","non-dropping-particle":"","parse-names":false,"suffix":""},{"dropping-particle":"","family":"Cao","given":"Bingqiang","non-dropping-particle":"","parse-names":false,"suffix":""}],"container-title":"Journal of Materials Chemistry A","id":"ITEM-1","issue":"10","issued":{"date-parts":[["2015"]]},"page":"5375-5384","publisher":"The Royal Society of Chemistry","title":"Fully indium-free flexible Ag nanowires/ZnO:F composite transparent conductive electrodes with high haze","type":"article-journal","volume":"3"},"uris":["http://www.mendeley.com/documents/?uuid=113aca80-2096-41ba-bf03-e8f93a1fa932"]}],"mendeley":{"formattedCitation":"[150]","plainTextFormattedCitation":"[150]","previouslyFormattedCitation":"[150]"},"properties":{"noteIndex":0},"schema":"https://github.com/citation-style-language/schema/raw/master/csl-citation.json"}</w:instrText>
            </w:r>
            <w:r w:rsidRPr="00013B70">
              <w:rPr>
                <w:lang w:eastAsia="el-GR"/>
              </w:rPr>
              <w:fldChar w:fldCharType="separate"/>
            </w:r>
            <w:r w:rsidR="00FE640A" w:rsidRPr="00FE640A">
              <w:rPr>
                <w:noProof/>
                <w:lang w:eastAsia="el-GR"/>
              </w:rPr>
              <w:t>[150]</w:t>
            </w:r>
            <w:r w:rsidRPr="00013B70">
              <w:rPr>
                <w:lang w:eastAsia="el-GR"/>
              </w:rPr>
              <w:fldChar w:fldCharType="end"/>
            </w:r>
          </w:p>
        </w:tc>
      </w:tr>
      <w:tr w:rsidR="00F57E01" w:rsidRPr="00013B70" w14:paraId="4D5883D4" w14:textId="77777777" w:rsidTr="00980531">
        <w:tc>
          <w:tcPr>
            <w:tcW w:w="1668" w:type="dxa"/>
            <w:shd w:val="clear" w:color="auto" w:fill="FFFFFF" w:themeFill="background1"/>
            <w:vAlign w:val="center"/>
          </w:tcPr>
          <w:p w14:paraId="27E05FB7" w14:textId="77777777" w:rsidR="00F57E01" w:rsidRPr="00013B70" w:rsidRDefault="00974CBF" w:rsidP="00987827">
            <w:pPr>
              <w:rPr>
                <w:lang w:eastAsia="el-GR"/>
              </w:rPr>
            </w:pPr>
            <w:r w:rsidRPr="00013B70">
              <w:rPr>
                <w:lang w:eastAsia="el-GR"/>
              </w:rPr>
              <w:t xml:space="preserve">Ag </w:t>
            </w:r>
            <w:r w:rsidR="00987827" w:rsidRPr="00013B70">
              <w:rPr>
                <w:lang w:eastAsia="el-GR"/>
              </w:rPr>
              <w:t>NW</w:t>
            </w:r>
            <w:r w:rsidRPr="00013B70">
              <w:rPr>
                <w:lang w:eastAsia="el-GR"/>
              </w:rPr>
              <w:t>/FZO nanowires on a flexible substrate coated with FZO</w:t>
            </w:r>
          </w:p>
        </w:tc>
        <w:tc>
          <w:tcPr>
            <w:tcW w:w="2438" w:type="dxa"/>
            <w:shd w:val="clear" w:color="auto" w:fill="FFFFFF" w:themeFill="background1"/>
            <w:vAlign w:val="center"/>
          </w:tcPr>
          <w:p w14:paraId="65C4C340" w14:textId="77777777" w:rsidR="00F57E01" w:rsidRPr="00013B70" w:rsidRDefault="00974CBF" w:rsidP="002C7966">
            <w:pPr>
              <w:rPr>
                <w:rFonts w:eastAsia="Calibri"/>
                <w:lang w:eastAsia="el-GR"/>
              </w:rPr>
            </w:pPr>
            <w:r w:rsidRPr="00013B70">
              <w:rPr>
                <w:lang w:eastAsia="el-GR"/>
              </w:rPr>
              <w:t xml:space="preserve">1 Hz </w:t>
            </w:r>
            <w:r w:rsidRPr="00013B70">
              <w:rPr>
                <w:rFonts w:eastAsia="Calibri"/>
                <w:lang w:eastAsia="el-GR"/>
              </w:rPr>
              <w:t xml:space="preserve">with </w:t>
            </w:r>
            <w:r w:rsidR="009C0802" w:rsidRPr="00013B70">
              <w:rPr>
                <w:rFonts w:eastAsia="Calibri"/>
                <w:lang w:eastAsia="el-GR"/>
              </w:rPr>
              <w:t>‘</w:t>
            </w:r>
            <w:r w:rsidRPr="00013B70">
              <w:rPr>
                <w:rFonts w:eastAsia="Calibri"/>
                <w:lang w:eastAsia="el-GR"/>
              </w:rPr>
              <w:t>a bending length &amp; radius of</w:t>
            </w:r>
          </w:p>
          <w:p w14:paraId="48834AF0" w14:textId="77777777" w:rsidR="00F57E01" w:rsidRPr="00013B70" w:rsidRDefault="00974CBF" w:rsidP="009C0802">
            <w:pPr>
              <w:rPr>
                <w:lang w:eastAsia="el-GR"/>
              </w:rPr>
            </w:pPr>
            <w:r w:rsidRPr="00013B70">
              <w:rPr>
                <w:rFonts w:eastAsia="Calibri"/>
                <w:lang w:eastAsia="el-GR"/>
              </w:rPr>
              <w:t>15 mm &amp; 5 mm respectively</w:t>
            </w:r>
            <w:r w:rsidR="009C0802" w:rsidRPr="00013B70">
              <w:rPr>
                <w:rFonts w:eastAsia="Calibri"/>
                <w:lang w:eastAsia="el-GR"/>
              </w:rPr>
              <w:t>’</w:t>
            </w:r>
          </w:p>
        </w:tc>
        <w:tc>
          <w:tcPr>
            <w:tcW w:w="3544" w:type="dxa"/>
            <w:shd w:val="clear" w:color="auto" w:fill="FFFFFF" w:themeFill="background1"/>
            <w:vAlign w:val="center"/>
          </w:tcPr>
          <w:p w14:paraId="6FDEA71C" w14:textId="77777777" w:rsidR="00F57E01" w:rsidRPr="00013B70" w:rsidRDefault="00974CBF" w:rsidP="002C7966">
            <w:pPr>
              <w:rPr>
                <w:lang w:eastAsia="el-GR"/>
              </w:rPr>
            </w:pPr>
            <w:r w:rsidRPr="00013B70">
              <w:rPr>
                <w:lang w:eastAsia="el-GR"/>
              </w:rPr>
              <w:t>1000 cycles, Δ</w:t>
            </w:r>
            <w:r w:rsidRPr="00013B70">
              <w:rPr>
                <w:i/>
                <w:lang w:eastAsia="el-GR"/>
              </w:rPr>
              <w:t>Ω</w:t>
            </w:r>
            <w:r w:rsidRPr="00013B70">
              <w:rPr>
                <w:lang w:eastAsia="el-GR"/>
              </w:rPr>
              <w:t xml:space="preserve"> = 0, η = 3.29% compared to FTO’s 2.95% electrodes</w:t>
            </w:r>
          </w:p>
        </w:tc>
        <w:tc>
          <w:tcPr>
            <w:tcW w:w="963" w:type="dxa"/>
            <w:shd w:val="clear" w:color="auto" w:fill="FFFFFF" w:themeFill="background1"/>
            <w:vAlign w:val="center"/>
          </w:tcPr>
          <w:p w14:paraId="4BBDD9C7" w14:textId="2171C2FB" w:rsidR="00F57E01" w:rsidRPr="00013B70" w:rsidRDefault="00E056A5" w:rsidP="002C7966">
            <w:pPr>
              <w:rPr>
                <w:lang w:eastAsia="el-GR"/>
              </w:rPr>
            </w:pPr>
            <w:r w:rsidRPr="00013B70">
              <w:rPr>
                <w:lang w:eastAsia="el-GR"/>
              </w:rPr>
              <w:fldChar w:fldCharType="begin" w:fldLock="1"/>
            </w:r>
            <w:r w:rsidR="00656764">
              <w:rPr>
                <w:lang w:eastAsia="el-GR"/>
              </w:rPr>
              <w:instrText>ADDIN CSL_CITATION {"citationItems":[{"id":"ITEM-1","itemData":{"DOI":"10.1039/C4TA05728G","ISBN":"2050-7488","ISSN":"2050-7488","abstract":"Fully indium-free flexible Ag nanowires/ZnO:F composite transparent conductive electrodes with high haze can improve the perovskite solar cell efficiency.","author":[{"dropping-particle":"","family":"Han","given":"Jun","non-dropping-particle":"","parse-names":false,"suffix":""},{"dropping-particle":"","family":"Yuan","given":"Shuai","non-dropping-particle":"","parse-names":false,"suffix":""},{"dropping-particle":"","family":"Liu","given":"Lina","non-dropping-particle":"","parse-names":false,"suffix":""},{"dropping-particle":"","family":"Qiu","given":"Xiaofeng","non-dropping-particle":"","parse-names":false,"suffix":""},{"dropping-particle":"","family":"Gong","given":"Haibo","non-dropping-particle":"","parse-names":false,"suffix":""},{"dropping-particle":"","family":"Yang","given":"Xiaopeng","non-dropping-particle":"","parse-names":false,"suffix":""},{"dropping-particle":"","family":"Li","given":"Cuncheng","non-dropping-particle":"","parse-names":false,"suffix":""},{"dropping-particle":"","family":"Hao","given":"Yufeng","non-dropping-particle":"","parse-names":false,"suffix":""},{"dropping-particle":"","family":"Cao","given":"Bingqiang","non-dropping-particle":"","parse-names":false,"suffix":""}],"container-title":"Journal of Materials Chemistry A","id":"ITEM-1","issue":"10","issued":{"date-parts":[["2015"]]},"page":"5375-5384","publisher":"The Royal Society of Chemistry","title":"Fully indium-free flexible Ag nanowires/ZnO:F composite transparent conductive electrodes with high haze","type":"article-journal","volume":"3"},"uris":["http://www.mendeley.com/documents/?uuid=113aca80-2096-41ba-bf03-e8f93a1fa932"]}],"mendeley":{"formattedCitation":"[150]","plainTextFormattedCitation":"[150]","previouslyFormattedCitation":"[150]"},"properties":{"noteIndex":0},"schema":"https://github.com/citation-style-language/schema/raw/master/csl-citation.json"}</w:instrText>
            </w:r>
            <w:r w:rsidRPr="00013B70">
              <w:rPr>
                <w:lang w:eastAsia="el-GR"/>
              </w:rPr>
              <w:fldChar w:fldCharType="separate"/>
            </w:r>
            <w:r w:rsidR="00FE640A" w:rsidRPr="00FE640A">
              <w:rPr>
                <w:noProof/>
                <w:lang w:eastAsia="el-GR"/>
              </w:rPr>
              <w:t>[150]</w:t>
            </w:r>
            <w:r w:rsidRPr="00013B70">
              <w:rPr>
                <w:lang w:eastAsia="el-GR"/>
              </w:rPr>
              <w:fldChar w:fldCharType="end"/>
            </w:r>
          </w:p>
        </w:tc>
      </w:tr>
    </w:tbl>
    <w:p w14:paraId="57C6425E" w14:textId="77777777" w:rsidR="00F57E01" w:rsidRPr="00013B70" w:rsidRDefault="00F57E01" w:rsidP="00D65B28"/>
    <w:p w14:paraId="6BECEEA1" w14:textId="77777777" w:rsidR="00F57E01" w:rsidRPr="00013B70" w:rsidRDefault="00070630" w:rsidP="00D65B28">
      <w:r w:rsidRPr="00013B70">
        <w:rPr>
          <w:noProof/>
        </w:rPr>
        <w:drawing>
          <wp:inline distT="0" distB="0" distL="0" distR="0" wp14:anchorId="5008B4C9" wp14:editId="790C62A0">
            <wp:extent cx="2924175"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4175" cy="2171700"/>
                    </a:xfrm>
                    <a:prstGeom prst="rect">
                      <a:avLst/>
                    </a:prstGeom>
                    <a:noFill/>
                    <a:ln>
                      <a:noFill/>
                    </a:ln>
                  </pic:spPr>
                </pic:pic>
              </a:graphicData>
            </a:graphic>
          </wp:inline>
        </w:drawing>
      </w:r>
    </w:p>
    <w:p w14:paraId="462AC932" w14:textId="61E421C0" w:rsidR="00DA6719" w:rsidRPr="00934D05" w:rsidRDefault="00974CBF" w:rsidP="00DA6719">
      <w:pPr>
        <w:pStyle w:val="Caption"/>
      </w:pPr>
      <w:r w:rsidRPr="00DA6719">
        <w:t xml:space="preserve">Figure </w:t>
      </w:r>
      <w:fldSimple w:instr=" SEQ Figure \* ARABIC ">
        <w:r w:rsidR="009B4740">
          <w:rPr>
            <w:noProof/>
          </w:rPr>
          <w:t>36</w:t>
        </w:r>
      </w:fldSimple>
      <w:r w:rsidRPr="00DA6719">
        <w:t xml:space="preserve">: (R-R0)/R0 vs. the number of </w:t>
      </w:r>
      <w:r w:rsidR="006D0B29" w:rsidRPr="00DA6719">
        <w:t>cycles</w:t>
      </w:r>
      <w:r w:rsidRPr="00DA6719">
        <w:t xml:space="preserve"> for the various electrodes on PET. The inset shows the R0 and schematic diagram of the bending Ag NW/FZO composite electrode </w:t>
      </w:r>
      <w:r w:rsidR="00670FC0" w:rsidRPr="00DA6719">
        <w:t>(</w:t>
      </w:r>
      <w:r w:rsidR="00A46B82" w:rsidRPr="00DA6719">
        <w:t xml:space="preserve">reproduced </w:t>
      </w:r>
      <w:r w:rsidR="00670FC0" w:rsidRPr="00DA6719">
        <w:t xml:space="preserve">from Ref. </w:t>
      </w:r>
      <w:r w:rsidR="00E056A5" w:rsidRPr="00DA6719">
        <w:fldChar w:fldCharType="begin" w:fldLock="1"/>
      </w:r>
      <w:r w:rsidR="00656764" w:rsidRPr="00DA6719">
        <w:instrText>ADDIN CSL_CITATION {"citationItems":[{"id":"ITEM-1","itemData":{"DOI":"10.1039/C4TA05728G","ISBN":"2050-7488","ISSN":"2050-7488","abstract":"Fully indium-free flexible Ag nanowires/ZnO:F composite transparent conductive electrodes with high haze can improve the perovskite solar cell efficiency.","author":[{"dropping-particle":"","family":"Han","given":"Jun","non-dropping-particle":"","parse-names":false,"suffix":""},{"dropping-particle":"","family":"Yuan","given":"Shuai","non-dropping-particle":"","parse-names":false,"suffix":""},{"dropping-particle":"","family":"Liu","given":"Lina","non-dropping-particle":"","parse-names":false,"suffix":""},{"dropping-particle":"","family":"Qiu","given":"Xiaofeng","non-dropping-particle":"","parse-names":false,"suffix":""},{"dropping-particle":"","family":"Gong","given":"Haibo","non-dropping-particle":"","parse-names":false,"suffix":""},{"dropping-particle":"","family":"Yang","given":"Xiaopeng","non-dropping-particle":"","parse-names":false,"suffix":""},{"dropping-particle":"","family":"Li","given":"Cuncheng","non-dropping-particle":"","parse-names":false,"suffix":""},{"dropping-particle":"","family":"Hao","given":"Yufeng","non-dropping-particle":"","parse-names":false,"suffix":""},{"dropping-particle":"","family":"Cao","given":"Bingqiang","non-dropping-particle":"","parse-names":false,"suffix":""}],"container-title":"Journal of Materials Chemistry A","id":"ITEM-1","issue":"10","issued":{"date-parts":[["2015"]]},"page":"5375-5384","publisher":"The Royal Society of Chemistry","title":"Fully indium-free flexible Ag nanowires/ZnO:F composite transparent conductive electrodes with high haze","type":"article-journal","volume":"3"},"uris":["http://www.mendeley.com/documents/?uuid=113aca80-2096-41ba-bf03-e8f93a1fa932"]}],"mendeley":{"formattedCitation":"[150]","plainTextFormattedCitation":"[150]","previouslyFormattedCitation":"[150]"},"properties":{"noteIndex":0},"schema":"https://github.com/citation-style-language/schema/raw/master/csl-citation.json"}</w:instrText>
      </w:r>
      <w:r w:rsidR="00E056A5" w:rsidRPr="00DA6719">
        <w:fldChar w:fldCharType="separate"/>
      </w:r>
      <w:r w:rsidR="00FE640A" w:rsidRPr="00DA6719">
        <w:t>[150]</w:t>
      </w:r>
      <w:r w:rsidR="00E056A5" w:rsidRPr="00DA6719">
        <w:fldChar w:fldCharType="end"/>
      </w:r>
      <w:r w:rsidR="00A46B82" w:rsidRPr="00DA6719">
        <w:t xml:space="preserve"> with permission from the Royal Society of Chemistry</w:t>
      </w:r>
      <w:r w:rsidR="00670FC0" w:rsidRPr="00DA6719">
        <w:t>).</w:t>
      </w:r>
      <w:r w:rsidR="00DA6719" w:rsidRPr="00934D05">
        <w:t xml:space="preserve"> Reproduced (“Adapted” or “in part”) from {J. Mater. Chem. A, 2015,3, 5375-5384} (or Ref XX) with permission of The Royal Society of Chemistry.</w:t>
      </w:r>
    </w:p>
    <w:p w14:paraId="7B8B988F" w14:textId="6A3FD7ED" w:rsidR="00F57E01" w:rsidRPr="00013B70" w:rsidRDefault="00F57E01" w:rsidP="00676C17">
      <w:pPr>
        <w:pStyle w:val="Figures"/>
      </w:pPr>
    </w:p>
    <w:p w14:paraId="3568B2BE" w14:textId="77777777" w:rsidR="00F57E01" w:rsidRPr="00013B70" w:rsidRDefault="00974CBF" w:rsidP="0099372A">
      <w:pPr>
        <w:pStyle w:val="Heading2"/>
      </w:pPr>
      <w:bookmarkStart w:id="624" w:name="_Toc517108575"/>
      <w:bookmarkStart w:id="625" w:name="_Toc530166489"/>
      <w:bookmarkStart w:id="626" w:name="_Toc530166624"/>
      <w:bookmarkStart w:id="627" w:name="_Toc530167182"/>
      <w:bookmarkStart w:id="628" w:name="_Toc530167317"/>
      <w:bookmarkStart w:id="629" w:name="_Toc4264543"/>
      <w:r w:rsidRPr="00013B70">
        <w:lastRenderedPageBreak/>
        <w:t>Electrode response to UV light</w:t>
      </w:r>
      <w:bookmarkEnd w:id="624"/>
      <w:bookmarkEnd w:id="625"/>
      <w:bookmarkEnd w:id="626"/>
      <w:bookmarkEnd w:id="627"/>
      <w:bookmarkEnd w:id="628"/>
      <w:bookmarkEnd w:id="629"/>
    </w:p>
    <w:p w14:paraId="0C9DE231" w14:textId="77777777" w:rsidR="00F57E01" w:rsidRPr="00013B70" w:rsidRDefault="00974CBF" w:rsidP="00C33574">
      <w:pPr>
        <w:pStyle w:val="Heading3"/>
      </w:pPr>
      <w:bookmarkStart w:id="630" w:name="_Toc517108576"/>
      <w:bookmarkStart w:id="631" w:name="_Ref518151063"/>
      <w:bookmarkStart w:id="632" w:name="_Ref518151071"/>
      <w:bookmarkStart w:id="633" w:name="_Toc530166490"/>
      <w:bookmarkStart w:id="634" w:name="_Toc530166625"/>
      <w:bookmarkStart w:id="635" w:name="_Toc530167183"/>
      <w:bookmarkStart w:id="636" w:name="_Toc530167318"/>
      <w:bookmarkStart w:id="637" w:name="_Toc4264544"/>
      <w:r w:rsidRPr="00013B70">
        <w:t>Silver nanowire electrodes</w:t>
      </w:r>
      <w:bookmarkEnd w:id="630"/>
      <w:bookmarkEnd w:id="631"/>
      <w:bookmarkEnd w:id="632"/>
      <w:bookmarkEnd w:id="633"/>
      <w:bookmarkEnd w:id="634"/>
      <w:bookmarkEnd w:id="635"/>
      <w:bookmarkEnd w:id="636"/>
      <w:bookmarkEnd w:id="637"/>
    </w:p>
    <w:p w14:paraId="1FFB2A00" w14:textId="37E731BB" w:rsidR="005D63E3" w:rsidRPr="00013B70" w:rsidRDefault="00974CBF" w:rsidP="00D65B28">
      <w:r w:rsidRPr="00013B70">
        <w:t xml:space="preserve">Silver nanowires were assessed </w:t>
      </w:r>
      <w:r w:rsidR="00F95386" w:rsidRPr="00013B70">
        <w:t xml:space="preserve">for deterioration under </w:t>
      </w:r>
      <w:r w:rsidRPr="00013B70">
        <w:t>UV light</w:t>
      </w:r>
      <w:r w:rsidR="00254EAB">
        <w:t xml:space="preserve"> and thermal </w:t>
      </w:r>
      <w:r w:rsidR="00BA7D9B">
        <w:t>effects</w:t>
      </w:r>
      <w:r w:rsidRPr="00013B70">
        <w:t>. The wires had a protective coatin</w:t>
      </w:r>
      <w:r w:rsidR="00D51A2D" w:rsidRPr="00013B70">
        <w:t>g of poly</w:t>
      </w:r>
      <w:r w:rsidR="008E5B34" w:rsidRPr="00013B70">
        <w:t>v</w:t>
      </w:r>
      <w:r w:rsidR="00D51A2D" w:rsidRPr="00013B70">
        <w:t>inylpyrrolidone</w:t>
      </w:r>
      <w:r w:rsidRPr="00013B70">
        <w:t xml:space="preserve"> and were illuminated </w:t>
      </w:r>
      <w:r w:rsidR="00F95386" w:rsidRPr="00013B70">
        <w:t xml:space="preserve">in an atmosphere of </w:t>
      </w:r>
      <w:r w:rsidRPr="00013B70">
        <w:t>ozone (UV/O</w:t>
      </w:r>
      <w:r w:rsidRPr="00013B70">
        <w:rPr>
          <w:vertAlign w:val="subscript"/>
        </w:rPr>
        <w:t>3</w:t>
      </w:r>
      <w:r w:rsidRPr="00013B70">
        <w:t xml:space="preserve">) </w:t>
      </w:r>
      <w:r w:rsidR="00E056A5" w:rsidRPr="00013B70">
        <w:fldChar w:fldCharType="begin" w:fldLock="1"/>
      </w:r>
      <w:r w:rsidR="00656764">
        <w:instrText>ADDIN CSL_CITATION {"citationItems":[{"id":"ITEM-1","itemData":{"DOI":"10.1038/s41598-017-01843-9","ISBN":"2045-2322","ISSN":"2045-2322","abstract":"We report the degradation mechanisms of the silver nanowire (Ag NW) electrodes that play a significantly important role in the stability of wearable and flexible devices. The degradation mechanisms behind the increase in the sheet resistances of Ag NW electrodes were clarified by investigating the variations in the structure and the chemical composition of the Ag NW electrodes caused by ultraviolet irradiation and thermal treatment. While the shapes of the Ag NWs were affected by melting during the thermal degradation process, the chemical composition of the polyvinylpyrrolidone protective layer on the surfaces of the Ag NWs was not changed. Ultraviolet irradiation deformed the shapes of the Ag NWs because nitrogen or oxygen atoms were introduced to the silver atoms on the surfaces of the Ag NWs. A graphene-oxide flake was coated on the Ag NW electrodes by using a simple dipping method to prevent ultraviolet irradiation and ozone contact with the surfaces of the Ag NWs, and the increase in the sheet resistance in the graphene-oxide-treated Ag NWs was suppressed. These observations will be of assistance to researchers trying to find novel ways to improve the stability of the Ag NW electrodes in next-generation wearable devices.","author":[{"dropping-particle":"","family":"Choo","given":"Dong Chul","non-dropping-particle":"","parse-names":false,"suffix":""},{"dropping-particle":"","family":"Kim","given":"Tae Whan","non-dropping-particle":"","parse-names":false,"suffix":""}],"container-title":"Scientific Reports","id":"ITEM-1","issue":"1","issued":{"date-parts":[["2017","12","10"]]},"page":"1696","publisher":"Nature Publishing Group","title":"Degradation mechanisms of silver nanowire electrodes under ultraviolet irradiation and heat treatment","type":"article-journal","volume":"7"},"uris":["http://www.mendeley.com/documents/?uuid=3fab1fb0-03a0-3e6e-919b-4e0c7c6c9037"]}],"mendeley":{"formattedCitation":"[151]","plainTextFormattedCitation":"[151]","previouslyFormattedCitation":"[151]"},"properties":{"noteIndex":0},"schema":"https://github.com/citation-style-language/schema/raw/master/csl-citation.json"}</w:instrText>
      </w:r>
      <w:r w:rsidR="00E056A5" w:rsidRPr="00013B70">
        <w:fldChar w:fldCharType="separate"/>
      </w:r>
      <w:r w:rsidR="00FE640A" w:rsidRPr="00FE640A">
        <w:rPr>
          <w:noProof/>
        </w:rPr>
        <w:t>[151]</w:t>
      </w:r>
      <w:r w:rsidR="00E056A5" w:rsidRPr="00013B70">
        <w:fldChar w:fldCharType="end"/>
      </w:r>
      <w:r w:rsidRPr="00013B70">
        <w:t>.</w:t>
      </w:r>
    </w:p>
    <w:p w14:paraId="0186FE52" w14:textId="72174DB2" w:rsidR="005D63E3" w:rsidRPr="005E73F2" w:rsidRDefault="00974CBF" w:rsidP="00D65B28">
      <w:pPr>
        <w:rPr>
          <w:b/>
        </w:rPr>
      </w:pPr>
      <w:r w:rsidRPr="00013B70">
        <w:t xml:space="preserve">During the first 30 </w:t>
      </w:r>
      <w:r w:rsidR="003C19A1" w:rsidRPr="00013B70">
        <w:t>min</w:t>
      </w:r>
      <w:r w:rsidRPr="00013B70">
        <w:t xml:space="preserve"> the protective layer was degraded</w:t>
      </w:r>
      <w:r w:rsidR="008C451B" w:rsidRPr="00013B70">
        <w:t>,</w:t>
      </w:r>
      <w:r w:rsidRPr="00013B70">
        <w:t xml:space="preserve"> releasing oxygen gas and leaving a nitrogen layer behind. This formed silver nitride on the nanowire surface</w:t>
      </w:r>
      <w:r w:rsidR="00BA7D9B">
        <w:t>, then the</w:t>
      </w:r>
      <w:r w:rsidRPr="00013B70">
        <w:t xml:space="preserve"> silver nitride decomposed </w:t>
      </w:r>
      <w:r w:rsidR="009B0B84" w:rsidRPr="00013B70">
        <w:t>explosively in</w:t>
      </w:r>
      <w:r w:rsidRPr="00013B70">
        <w:t>to silver and nitrogen</w:t>
      </w:r>
      <w:r w:rsidR="005E73F2">
        <w:t>,</w:t>
      </w:r>
      <w:r w:rsidR="008C451B" w:rsidRPr="00013B70">
        <w:t xml:space="preserve"> </w:t>
      </w:r>
      <w:r w:rsidRPr="00013B70">
        <w:t>the energy produc</w:t>
      </w:r>
      <w:r w:rsidR="005E73F2">
        <w:t>ing</w:t>
      </w:r>
      <w:r w:rsidRPr="00013B70">
        <w:t xml:space="preserve"> this </w:t>
      </w:r>
      <w:r w:rsidR="00BA7D9B">
        <w:t xml:space="preserve">explosion </w:t>
      </w:r>
      <w:r w:rsidR="005E73F2">
        <w:t xml:space="preserve">arising </w:t>
      </w:r>
      <w:r w:rsidRPr="00013B70">
        <w:t xml:space="preserve">the UV </w:t>
      </w:r>
      <w:r w:rsidR="00642C7F">
        <w:t>radiation</w:t>
      </w:r>
      <w:r w:rsidR="005E73F2">
        <w:t>.</w:t>
      </w:r>
    </w:p>
    <w:p w14:paraId="32D74BBC" w14:textId="77777777" w:rsidR="005D63E3" w:rsidRPr="00013B70" w:rsidRDefault="00974CBF" w:rsidP="00D65B28">
      <w:r w:rsidRPr="00013B70">
        <w:t>Damaged caused by small explosions was observed</w:t>
      </w:r>
      <w:r w:rsidR="009B0B84" w:rsidRPr="00013B70">
        <w:t>,</w:t>
      </w:r>
      <w:r w:rsidRPr="00013B70">
        <w:t xml:space="preserve"> which reduced resistance. After nitrogen was </w:t>
      </w:r>
      <w:r w:rsidR="00FC1257" w:rsidRPr="00013B70">
        <w:t>depleted</w:t>
      </w:r>
      <w:r w:rsidRPr="00013B70">
        <w:t xml:space="preserve">, oxides from </w:t>
      </w:r>
      <w:r w:rsidR="00D51A2D" w:rsidRPr="00013B70">
        <w:t>poly</w:t>
      </w:r>
      <w:r w:rsidR="00FF52A8" w:rsidRPr="00013B70">
        <w:t>v</w:t>
      </w:r>
      <w:r w:rsidR="00D51A2D" w:rsidRPr="00013B70">
        <w:t xml:space="preserve">inylpyrrolidone </w:t>
      </w:r>
      <w:r w:rsidRPr="00013B70">
        <w:t xml:space="preserve">formed with the silver </w:t>
      </w:r>
      <w:r w:rsidR="00FC1257" w:rsidRPr="00013B70">
        <w:t xml:space="preserve">creating </w:t>
      </w:r>
      <w:r w:rsidRPr="00013B70">
        <w:t xml:space="preserve">silver oxide and gave way to smaller explosions </w:t>
      </w:r>
      <w:r w:rsidR="00C369C9" w:rsidRPr="00013B70">
        <w:t>caused by</w:t>
      </w:r>
      <w:r w:rsidRPr="00013B70">
        <w:t xml:space="preserve"> decomposition of the silver oxide to silver and oxygen. The breakage of the nanowires from these explosions </w:t>
      </w:r>
      <w:r w:rsidR="00523E99" w:rsidRPr="00013B70">
        <w:t>caused</w:t>
      </w:r>
      <w:r w:rsidR="00F152ED" w:rsidRPr="00013B70">
        <w:t xml:space="preserve"> </w:t>
      </w:r>
      <w:r w:rsidRPr="00013B70">
        <w:t>the connections to break</w:t>
      </w:r>
      <w:r w:rsidR="00523E99" w:rsidRPr="00013B70">
        <w:t>,</w:t>
      </w:r>
      <w:r w:rsidRPr="00013B70">
        <w:t xml:space="preserve"> thus increasing the resistance.</w:t>
      </w:r>
    </w:p>
    <w:p w14:paraId="08812AC4" w14:textId="5FF7DFE8" w:rsidR="001A58BA" w:rsidRPr="00013B70" w:rsidRDefault="00974CBF" w:rsidP="00D65B28">
      <w:r w:rsidRPr="00013B70">
        <w:t xml:space="preserve">One means to </w:t>
      </w:r>
      <w:r w:rsidR="00F152ED" w:rsidRPr="00013B70">
        <w:t xml:space="preserve">prevent </w:t>
      </w:r>
      <w:r w:rsidRPr="00013B70">
        <w:t>this was coating it with a graphene oxide layer</w:t>
      </w:r>
      <w:r w:rsidR="00F152ED" w:rsidRPr="00013B70">
        <w:t>,</w:t>
      </w:r>
      <w:r w:rsidRPr="00013B70">
        <w:t xml:space="preserve"> which helped to </w:t>
      </w:r>
      <w:r w:rsidR="00936DFD" w:rsidRPr="00013B70">
        <w:t xml:space="preserve">decrease </w:t>
      </w:r>
      <w:r w:rsidRPr="00013B70">
        <w:t>the resistance by 50% despite lowering th</w:t>
      </w:r>
      <w:r w:rsidR="001A58BA" w:rsidRPr="00013B70">
        <w:t>e transmission from 94</w:t>
      </w:r>
      <w:r w:rsidR="005C1F02">
        <w:t xml:space="preserve"> to </w:t>
      </w:r>
      <w:r w:rsidR="001A58BA" w:rsidRPr="00013B70">
        <w:t>88%.</w:t>
      </w:r>
    </w:p>
    <w:p w14:paraId="5E525A69" w14:textId="77777777" w:rsidR="00F57E01" w:rsidRPr="00013B70" w:rsidRDefault="00974CBF" w:rsidP="00D65B28">
      <w:r w:rsidRPr="00013B70">
        <w:t>During UV/O</w:t>
      </w:r>
      <w:r w:rsidRPr="00013B70">
        <w:rPr>
          <w:vertAlign w:val="subscript"/>
        </w:rPr>
        <w:t>3</w:t>
      </w:r>
      <w:r w:rsidRPr="00013B70">
        <w:t xml:space="preserve"> treatment for 10 </w:t>
      </w:r>
      <w:r w:rsidR="003C19A1" w:rsidRPr="00013B70">
        <w:t>min</w:t>
      </w:r>
      <w:r w:rsidR="008512AF" w:rsidRPr="00013B70">
        <w:t>,</w:t>
      </w:r>
      <w:r w:rsidRPr="00013B70">
        <w:t xml:space="preserve"> a gradual </w:t>
      </w:r>
      <w:r w:rsidR="00936DFD" w:rsidRPr="00013B70">
        <w:t xml:space="preserve">degradation </w:t>
      </w:r>
      <w:r w:rsidRPr="00013B70">
        <w:t xml:space="preserve">in resistance was </w:t>
      </w:r>
      <w:r w:rsidR="001A58BA" w:rsidRPr="00013B70">
        <w:t>observed</w:t>
      </w:r>
      <w:r w:rsidR="00523E99" w:rsidRPr="00013B70">
        <w:t>;</w:t>
      </w:r>
      <w:r w:rsidRPr="00013B70">
        <w:t xml:space="preserve"> after </w:t>
      </w:r>
      <w:r w:rsidR="00766F3D" w:rsidRPr="00013B70">
        <w:t>this initial behaviour,</w:t>
      </w:r>
      <w:r w:rsidR="00936DFD" w:rsidRPr="00013B70">
        <w:t xml:space="preserve"> </w:t>
      </w:r>
      <w:r w:rsidR="003E71EF" w:rsidRPr="00013B70">
        <w:t xml:space="preserve">it </w:t>
      </w:r>
      <w:r w:rsidR="00DD4F22" w:rsidRPr="00013B70">
        <w:t xml:space="preserve">gradually </w:t>
      </w:r>
      <w:r w:rsidR="00523E99" w:rsidRPr="00013B70">
        <w:t>increased</w:t>
      </w:r>
      <w:r w:rsidR="00DD4F22" w:rsidRPr="00013B70">
        <w:t xml:space="preserve"> </w:t>
      </w:r>
      <w:r w:rsidR="000B12C8" w:rsidRPr="00013B70">
        <w:t xml:space="preserve">for </w:t>
      </w:r>
      <w:r w:rsidR="00004D7A" w:rsidRPr="00013B70">
        <w:t>4</w:t>
      </w:r>
      <w:r w:rsidRPr="00013B70">
        <w:t xml:space="preserve">0 </w:t>
      </w:r>
      <w:r w:rsidR="003C19A1" w:rsidRPr="00013B70">
        <w:t>min</w:t>
      </w:r>
      <w:r w:rsidR="000B12C8" w:rsidRPr="00013B70">
        <w:t>,</w:t>
      </w:r>
      <w:r w:rsidR="00761850" w:rsidRPr="00013B70">
        <w:t xml:space="preserve"> </w:t>
      </w:r>
      <w:r w:rsidR="000D6050" w:rsidRPr="00013B70">
        <w:t>followed by a</w:t>
      </w:r>
      <w:r w:rsidR="005003D9" w:rsidRPr="00013B70">
        <w:t xml:space="preserve"> </w:t>
      </w:r>
      <w:r w:rsidR="00DD34AD" w:rsidRPr="00013B70">
        <w:t>rapid rise</w:t>
      </w:r>
      <w:r w:rsidR="00DE3814" w:rsidRPr="00013B70">
        <w:t xml:space="preserve"> for a further 2 h; </w:t>
      </w:r>
      <w:r w:rsidRPr="00013B70">
        <w:t>no breakage o</w:t>
      </w:r>
      <w:r w:rsidR="00C8109A" w:rsidRPr="00013B70">
        <w:t xml:space="preserve">f the nanowires occurred </w:t>
      </w:r>
      <w:r w:rsidR="00DE3814" w:rsidRPr="00013B70">
        <w:t>during the assessment</w:t>
      </w:r>
      <w:r w:rsidR="0059234A" w:rsidRPr="00013B70">
        <w:t>,</w:t>
      </w:r>
      <w:r w:rsidR="00DE3814" w:rsidRPr="00013B70">
        <w:t xml:space="preserve"> until </w:t>
      </w:r>
      <w:r w:rsidR="0059234A" w:rsidRPr="00013B70">
        <w:t xml:space="preserve">the 3 h point, </w:t>
      </w:r>
      <w:r w:rsidR="00DE3814" w:rsidRPr="00013B70">
        <w:t xml:space="preserve">because </w:t>
      </w:r>
      <w:r w:rsidRPr="00013B70">
        <w:t>they could no</w:t>
      </w:r>
      <w:r w:rsidR="001A58BA" w:rsidRPr="00013B70">
        <w:t xml:space="preserve"> longer</w:t>
      </w:r>
      <w:r w:rsidRPr="00013B70">
        <w:t xml:space="preserve"> </w:t>
      </w:r>
      <w:r w:rsidR="0059234A" w:rsidRPr="00013B70">
        <w:t>t</w:t>
      </w:r>
      <w:r w:rsidR="00DD34AD" w:rsidRPr="00013B70">
        <w:t xml:space="preserve">ake </w:t>
      </w:r>
      <w:r w:rsidRPr="00013B70">
        <w:t>a resistance measurement.</w:t>
      </w:r>
    </w:p>
    <w:p w14:paraId="18634EFE" w14:textId="77777777" w:rsidR="00F57E01" w:rsidRPr="00013B70" w:rsidRDefault="00974CBF" w:rsidP="0099372A">
      <w:pPr>
        <w:pStyle w:val="Heading2"/>
      </w:pPr>
      <w:bookmarkStart w:id="638" w:name="_Toc517108578"/>
      <w:bookmarkStart w:id="639" w:name="_Toc530166491"/>
      <w:bookmarkStart w:id="640" w:name="_Toc530166626"/>
      <w:bookmarkStart w:id="641" w:name="_Toc530167184"/>
      <w:bookmarkStart w:id="642" w:name="_Toc530167319"/>
      <w:bookmarkStart w:id="643" w:name="_Toc4264545"/>
      <w:r w:rsidRPr="00013B70">
        <w:t>Electro</w:t>
      </w:r>
      <w:r w:rsidR="007E188A" w:rsidRPr="00013B70">
        <w:t>de l</w:t>
      </w:r>
      <w:r w:rsidRPr="00013B70">
        <w:t>imitations</w:t>
      </w:r>
      <w:bookmarkEnd w:id="638"/>
      <w:bookmarkEnd w:id="639"/>
      <w:bookmarkEnd w:id="640"/>
      <w:bookmarkEnd w:id="641"/>
      <w:bookmarkEnd w:id="642"/>
      <w:bookmarkEnd w:id="643"/>
    </w:p>
    <w:p w14:paraId="34DA242A" w14:textId="77777777" w:rsidR="00F57E01" w:rsidRPr="00013B70" w:rsidRDefault="00974CBF" w:rsidP="00C33574">
      <w:pPr>
        <w:pStyle w:val="Heading3"/>
      </w:pPr>
      <w:bookmarkStart w:id="644" w:name="_Toc517108579"/>
      <w:bookmarkStart w:id="645" w:name="_Toc530166492"/>
      <w:bookmarkStart w:id="646" w:name="_Toc530166627"/>
      <w:bookmarkStart w:id="647" w:name="_Toc530167185"/>
      <w:bookmarkStart w:id="648" w:name="_Toc530167320"/>
      <w:bookmarkStart w:id="649" w:name="_Toc4264546"/>
      <w:r w:rsidRPr="00013B70">
        <w:t>Temperature limitations</w:t>
      </w:r>
      <w:bookmarkEnd w:id="644"/>
      <w:bookmarkEnd w:id="645"/>
      <w:bookmarkEnd w:id="646"/>
      <w:bookmarkEnd w:id="647"/>
      <w:bookmarkEnd w:id="648"/>
      <w:bookmarkEnd w:id="649"/>
    </w:p>
    <w:p w14:paraId="2FAA3A72" w14:textId="24B88653" w:rsidR="00F57E01" w:rsidRPr="00013B70" w:rsidRDefault="00974CBF" w:rsidP="00D65B28">
      <w:r w:rsidRPr="00013B70">
        <w:t xml:space="preserve">The electrodes made with metal nanowires or other materials can be degraded due to their limitation </w:t>
      </w:r>
      <w:r w:rsidR="00694C4D" w:rsidRPr="00013B70">
        <w:t xml:space="preserve">resulting from </w:t>
      </w:r>
      <w:r w:rsidRPr="00013B70">
        <w:t>thermal stress. Silver nanowires on a silicon substrate</w:t>
      </w:r>
      <w:r w:rsidR="00694C4D" w:rsidRPr="00013B70">
        <w:t>,</w:t>
      </w:r>
      <w:r w:rsidRPr="00013B70">
        <w:t xml:space="preserve"> </w:t>
      </w:r>
      <w:r w:rsidR="00694C4D" w:rsidRPr="00013B70">
        <w:t xml:space="preserve">starting </w:t>
      </w:r>
      <w:r w:rsidRPr="00013B70">
        <w:t>from 85</w:t>
      </w:r>
      <w:r w:rsidR="00E109F0" w:rsidRPr="00013B70">
        <w:t>°C</w:t>
      </w:r>
      <w:r w:rsidR="00694C4D" w:rsidRPr="00013B70">
        <w:t>,</w:t>
      </w:r>
      <w:r w:rsidRPr="00013B70">
        <w:t xml:space="preserve"> showed a reduction in resistance</w:t>
      </w:r>
      <w:r w:rsidR="00694C4D" w:rsidRPr="00013B70">
        <w:t>,</w:t>
      </w:r>
      <w:r w:rsidRPr="00013B70">
        <w:t xml:space="preserve"> due to part of the mesh network melting</w:t>
      </w:r>
      <w:r w:rsidR="00694C4D" w:rsidRPr="00013B70">
        <w:t>,</w:t>
      </w:r>
      <w:r w:rsidRPr="00013B70">
        <w:t xml:space="preserve"> thus </w:t>
      </w:r>
      <w:r w:rsidR="00734730" w:rsidRPr="00013B70">
        <w:t xml:space="preserve">decreasing </w:t>
      </w:r>
      <w:r w:rsidRPr="00013B70">
        <w:t xml:space="preserve">the contact resistance between them </w:t>
      </w:r>
      <w:r w:rsidR="00E056A5" w:rsidRPr="00013B70">
        <w:fldChar w:fldCharType="begin" w:fldLock="1"/>
      </w:r>
      <w:r w:rsidR="00656764">
        <w:instrText>ADDIN CSL_CITATION {"citationItems":[{"id":"ITEM-1","itemData":{"DOI":"10.1038/s41598-017-01843-9","ISBN":"2045-2322","ISSN":"2045-2322","abstract":"We report the degradation mechanisms of the silver nanowire (Ag NW) electrodes that play a significantly important role in the stability of wearable and flexible devices. The degradation mechanisms behind the increase in the sheet resistances of Ag NW electrodes were clarified by investigating the variations in the structure and the chemical composition of the Ag NW electrodes caused by ultraviolet irradiation and thermal treatment. While the shapes of the Ag NWs were affected by melting during the thermal degradation process, the chemical composition of the polyvinylpyrrolidone protective layer on the surfaces of the Ag NWs was not changed. Ultraviolet irradiation deformed the shapes of the Ag NWs because nitrogen or oxygen atoms were introduced to the silver atoms on the surfaces of the Ag NWs. A graphene-oxide flake was coated on the Ag NW electrodes by using a simple dipping method to prevent ultraviolet irradiation and ozone contact with the surfaces of the Ag NWs, and the increase in the sheet resistance in the graphene-oxide-treated Ag NWs was suppressed. These observations will be of assistance to researchers trying to find novel ways to improve the stability of the Ag NW electrodes in next-generation wearable devices.","author":[{"dropping-particle":"","family":"Choo","given":"Dong Chul","non-dropping-particle":"","parse-names":false,"suffix":""},{"dropping-particle":"","family":"Kim","given":"Tae Whan","non-dropping-particle":"","parse-names":false,"suffix":""}],"container-title":"Scientific Reports","id":"ITEM-1","issue":"1","issued":{"date-parts":[["2017","12","10"]]},"page":"1696","publisher":"Nature Publishing Group","title":"Degradation mechanisms of silver nanowire electrodes under ultraviolet irradiation and heat treatment","type":"article-journal","volume":"7"},"uris":["http://www.mendeley.com/documents/?uuid=3fab1fb0-03a0-3e6e-919b-4e0c7c6c9037"]}],"mendeley":{"formattedCitation":"[151]","plainTextFormattedCitation":"[151]","previouslyFormattedCitation":"[151]"},"properties":{"noteIndex":0},"schema":"https://github.com/citation-style-language/schema/raw/master/csl-citation.json"}</w:instrText>
      </w:r>
      <w:r w:rsidR="00E056A5" w:rsidRPr="00013B70">
        <w:fldChar w:fldCharType="separate"/>
      </w:r>
      <w:r w:rsidR="00FE640A" w:rsidRPr="00FE640A">
        <w:rPr>
          <w:noProof/>
        </w:rPr>
        <w:t>[151]</w:t>
      </w:r>
      <w:r w:rsidR="00E056A5" w:rsidRPr="00013B70">
        <w:fldChar w:fldCharType="end"/>
      </w:r>
      <w:r w:rsidRPr="00013B70">
        <w:t>. The lowest resistance was observed at 160</w:t>
      </w:r>
      <w:r w:rsidR="00E109F0" w:rsidRPr="00013B70">
        <w:t>°C</w:t>
      </w:r>
      <w:r w:rsidR="00734730" w:rsidRPr="00013B70">
        <w:t>,</w:t>
      </w:r>
      <w:r w:rsidRPr="00013B70">
        <w:t xml:space="preserve"> due to the contact points of the nanowires melting. The surface of the nanowires melted after further heating to above 205</w:t>
      </w:r>
      <w:r w:rsidR="00E109F0" w:rsidRPr="00013B70">
        <w:t>°C</w:t>
      </w:r>
      <w:r w:rsidRPr="00013B70">
        <w:t>, which above 160</w:t>
      </w:r>
      <w:r w:rsidR="00E109F0" w:rsidRPr="00013B70">
        <w:t>°C</w:t>
      </w:r>
      <w:r w:rsidR="0057660A" w:rsidRPr="00013B70">
        <w:t>,</w:t>
      </w:r>
      <w:r w:rsidRPr="00013B70">
        <w:t xml:space="preserve"> damaged what they call the percolation network and caused spheres to form</w:t>
      </w:r>
      <w:r w:rsidR="0057660A" w:rsidRPr="00013B70">
        <w:t>,</w:t>
      </w:r>
      <w:r w:rsidRPr="00013B70">
        <w:t xml:space="preserve"> which resulted in a </w:t>
      </w:r>
      <w:r w:rsidR="0057660A" w:rsidRPr="00013B70">
        <w:t>rise in</w:t>
      </w:r>
      <w:r w:rsidRPr="00013B70">
        <w:t xml:space="preserve"> resistance. </w:t>
      </w:r>
      <w:r w:rsidR="005904CE" w:rsidRPr="00013B70">
        <w:t>Above this temperature, data could not be obtained</w:t>
      </w:r>
      <w:r w:rsidR="00E5273D" w:rsidRPr="00013B70">
        <w:t>,</w:t>
      </w:r>
      <w:r w:rsidR="005904CE" w:rsidRPr="00013B70">
        <w:t xml:space="preserve"> owing to the destruction of the network</w:t>
      </w:r>
      <w:r w:rsidRPr="00013B70">
        <w:t xml:space="preserve">. </w:t>
      </w:r>
    </w:p>
    <w:p w14:paraId="3091036D" w14:textId="77777777" w:rsidR="00F57E01" w:rsidRPr="00013B70" w:rsidRDefault="007E188A" w:rsidP="00C33574">
      <w:pPr>
        <w:pStyle w:val="Heading3"/>
      </w:pPr>
      <w:bookmarkStart w:id="650" w:name="_Ref518157184"/>
      <w:bookmarkStart w:id="651" w:name="_Toc530166493"/>
      <w:bookmarkStart w:id="652" w:name="_Toc530166628"/>
      <w:bookmarkStart w:id="653" w:name="_Toc530167186"/>
      <w:bookmarkStart w:id="654" w:name="_Toc530167321"/>
      <w:bookmarkStart w:id="655" w:name="_Toc4264547"/>
      <w:r w:rsidRPr="00013B70">
        <w:t>Electrode c</w:t>
      </w:r>
      <w:r w:rsidR="008C5B98" w:rsidRPr="00013B70">
        <w:t>hemical instability</w:t>
      </w:r>
      <w:bookmarkEnd w:id="650"/>
      <w:bookmarkEnd w:id="651"/>
      <w:bookmarkEnd w:id="652"/>
      <w:bookmarkEnd w:id="653"/>
      <w:bookmarkEnd w:id="654"/>
      <w:bookmarkEnd w:id="655"/>
    </w:p>
    <w:p w14:paraId="463D4889" w14:textId="5EF4E64E" w:rsidR="00E74A7A" w:rsidRPr="00013B70" w:rsidRDefault="00322704">
      <w:r w:rsidRPr="00013B70">
        <w:t xml:space="preserve">The electrode is usually the layer that sits on top of the perovskite </w:t>
      </w:r>
      <w:r w:rsidR="00E5273D" w:rsidRPr="00013B70">
        <w:t xml:space="preserve">film </w:t>
      </w:r>
      <w:r w:rsidRPr="00013B70">
        <w:t xml:space="preserve">or hole transporter. This needs to be inert to the </w:t>
      </w:r>
      <w:r w:rsidR="006D15FB" w:rsidRPr="00013B70">
        <w:t xml:space="preserve">coatings </w:t>
      </w:r>
      <w:r w:rsidRPr="00013B70">
        <w:t>below</w:t>
      </w:r>
      <w:r w:rsidR="006D15FB" w:rsidRPr="00013B70">
        <w:t>,</w:t>
      </w:r>
      <w:r w:rsidRPr="00013B70">
        <w:t xml:space="preserve"> lest degradation occurs</w:t>
      </w:r>
      <w:r w:rsidR="00E74A7A" w:rsidRPr="00013B70">
        <w:t xml:space="preserve"> through the electrode reacting with the iodine in the perovskite</w:t>
      </w:r>
      <w:r w:rsidR="007620CE" w:rsidRPr="00013B70">
        <w:t>.</w:t>
      </w:r>
      <w:r w:rsidR="00E74A7A" w:rsidRPr="00013B70">
        <w:t xml:space="preserve"> </w:t>
      </w:r>
      <w:r w:rsidR="007620CE" w:rsidRPr="00013B70">
        <w:t>F</w:t>
      </w:r>
      <w:r w:rsidR="00D91F15" w:rsidRPr="00013B70">
        <w:t xml:space="preserve">inding </w:t>
      </w:r>
      <w:r w:rsidR="00831F45" w:rsidRPr="00013B70">
        <w:t xml:space="preserve">a </w:t>
      </w:r>
      <w:r w:rsidR="00D91F15" w:rsidRPr="00013B70">
        <w:t>replacement which is more stable needs to be done carefully</w:t>
      </w:r>
      <w:r w:rsidR="000F4E5B" w:rsidRPr="00013B70">
        <w:t xml:space="preserve"> in order to avoid reducing</w:t>
      </w:r>
      <w:r w:rsidR="009B7848" w:rsidRPr="00013B70">
        <w:t xml:space="preserve"> </w:t>
      </w:r>
      <w:r w:rsidR="00D91F15" w:rsidRPr="00013B70">
        <w:t>efficiency</w:t>
      </w:r>
      <w:r w:rsidR="009B7848" w:rsidRPr="00013B70">
        <w:t xml:space="preserve"> </w:t>
      </w:r>
      <w:r w:rsidR="007620CE" w:rsidRPr="00013B70">
        <w:t>from(2.5-6%</w:t>
      </w:r>
      <w:r w:rsidR="00EA762B" w:rsidRPr="00013B70">
        <w:t>,</w:t>
      </w:r>
      <w:r w:rsidR="007620CE" w:rsidRPr="00013B70">
        <w:t xml:space="preserve"> down to 2%</w:t>
      </w:r>
      <w:r w:rsidR="00831F45" w:rsidRPr="00013B70">
        <w:t>,</w:t>
      </w:r>
      <w:r w:rsidR="007620CE" w:rsidRPr="00013B70">
        <w:t xml:space="preserve"> </w:t>
      </w:r>
      <w:r w:rsidR="00226326" w:rsidRPr="00013B70">
        <w:t>as shown by</w:t>
      </w:r>
      <w:r w:rsidR="007620CE" w:rsidRPr="00013B70">
        <w:t xml:space="preserve"> one study, yet using alternatives can also </w:t>
      </w:r>
      <w:r w:rsidR="00C817C2" w:rsidRPr="00013B70">
        <w:t>deliver</w:t>
      </w:r>
      <w:r w:rsidR="008B2FB3" w:rsidRPr="00013B70">
        <w:t xml:space="preserve"> </w:t>
      </w:r>
      <w:r w:rsidR="007620CE" w:rsidRPr="00013B70">
        <w:t>comparable results</w:t>
      </w:r>
      <w:r w:rsidR="00831F45" w:rsidRPr="00013B70">
        <w:t xml:space="preserve"> </w:t>
      </w:r>
      <w:r w:rsidR="00831F45" w:rsidRPr="00013B70">
        <w:fldChar w:fldCharType="begin" w:fldLock="1"/>
      </w:r>
      <w:r w:rsidR="00656764">
        <w:instrText>ADDIN CSL_CITATION {"citationItems":[{"id":"ITEM-1","itemData":{"DOI":"10.1038/s41560-017-0067-y","ISSN":"2058-7546","abstract":"S olution-processed organic–inorganic halide perovskite semi-conductors of the chemical formula ABX 3 have been 'redis-covered' 1,2 for their remarkable optoelectronic properties 3 , most notably the ability to produce a large photopotential even with substantial structural defects. The power conversion efficiency (PCE) of perovskite solar cells is now on par with that of commer-cial photovoltaic modules 4 , but long-term stability remains a criti-cal hurdle for commercialization 5,6 . Significant attention has been brought towards improving the stability of the devices 6–10 , but the combined effects of moisture, oxygen and light remain problematic. Key factors in understanding the fundamental degradation mecha-nisms of the various perovskite active layers (PALs) are now being discovered. In the case of methylammonium (CH 3 NH 3 + (MA)) lead triiodide, the thermal degradation 11–13 , reactions with oxygen, atmo-spheric water 14–16 and light-and radiation-induced instability 17,18 have been extensively studied. Formamidinium (CH(NH 2) 2 + (FA)) lead triiodide and caesium lead triiodide, although composition-ally more stable than MAPbI 3 , have both a photoactive phase and a wider bandgap, but undesired hexagonal or orthorhombic phases, respectively 19,20 . Although phase stabilization of CsPbI 3 has been achieved through nanostructuring 21 , the highest-efficiency single-junction solar cells benefit from complexed A-and X-site composi-tions of FAPbI 3 (for example, FA x MA y Cs 1-x-y Pb(I 1-z Br z) 3 , where x is large and z is small) because of the improved compositional stability compared with that of MAPbI 3 and improved phase stability com-pared with those of FAPbI 3 and CsPbI 3 (refs 8,19,22). An improved PAL stability is integral to an improved device reli-ability 23 , yet further gains are necessary and can be achieved within the device stack as a whole. Previous studies have indicated that the electron transport and hole transport materials (ETM and HTM, respectively)—which serve as charge-selective extraction layers— and the metal electrodes used in the devices are critical to device stability 6,24–26 , which makes it critical to address all of these compo-nents in concert to understand their relative importance towards degradation and mitigate the prominent interface-specific degrada-tion mechanisms. Using a single formulation PAL, beginning at the most common perovskite solar cell device architecture, TiO 2 /PAL/ spiro-OMeTAD/Au (spiro-OMeTAD…","author":[{"dropping-particle":"","family":"Christians","given":"Jeffrey A.","non-dropping-particle":"","parse-names":false,"suffix":""},{"dropping-particle":"","family":"Schulz","given":"Philip","non-dropping-particle":"","parse-names":false,"suffix":""},{"dropping-particle":"","family":"Tinkham","given":"Jonathan S.","non-dropping-particle":"","parse-names":false,"suffix":""},{"dropping-particle":"","family":"Schloemer","given":"Tracy H.","non-dropping-particle":"","parse-names":false,"suffix":""},{"dropping-particle":"","family":"Harvey","given":"Steven P.","non-dropping-particle":"","parse-names":false,"suffix":""},{"dropping-particle":"","family":"Tremolet de Villers","given":"Bertrand J.","non-dropping-particle":"","parse-names":false,"suffix":""},{"dropping-particle":"","family":"Sellinger","given":"Alan","non-dropping-particle":"","parse-names":false,"suffix":""},{"dropping-particle":"","family":"Berry","given":"Joseph J.","non-dropping-particle":"","parse-names":false,"suffix":""},{"dropping-particle":"","family":"Luther","given":"Joseph M.","non-dropping-particle":"","parse-names":false,"suffix":""}],"container-title":"Nature Energy","id":"ITEM-1","issue":"1","issued":{"date-parts":[["2018","1","9"]]},"page":"68-74","publisher":"Nature Publishing Group","title":"Tailored interfaces of unencapsulated perovskite solar cells for &amp;gt;1,000 hour operational stability","type":"article-journal","volume":"3"},"uris":["http://www.mendeley.com/documents/?uuid=efcaeba2-c69c-49da-bbb4-f3d001308fda"]},{"id":"ITEM-2","itemData":{"DOI":"10.1039/C4CP03726J","ISSN":"1463-9076","abstract":"Organic–inorganic hybrid perovskite solar cells based on CH 3 NH 3 PbI 3−x Cl x and undoped poly(3-hexyl thiophene) as the hole transporting layers fabricated under ambient air conditions by solution processing.","author":[{"dropping-particle":"","family":"Seetharaman S","given":"Madhu","non-dropping-particle":"","parse-names":false,"suffix":""},{"dropping-particle":"","family":"Nagarjuna","given":"Puvvala","non-dropping-particle":"","parse-names":false,"suffix":""},{"dropping-particle":"","family":"Kumar","given":"P. Naresh","non-dropping-particle":"","parse-names":false,"suffix":""},{"dropping-particle":"","family":"Singh","given":"Surya Prakash","non-dropping-particle":"","parse-names":false,"suffix":""},{"dropping-particle":"","family":"Deepa","given":"Melepurath","non-dropping-particle":"","parse-names":false,"suffix":""},{"dropping-particle":"","family":"Namboothiry","given":"Manoj A. G.","non-dropping-particle":"","parse-names":false,"suffix":""}],"container-title":"Phys. Chem. Chem. Phys.","id":"ITEM-2","issue":"45","issued":{"date-parts":[["2014"]]},"page":"24691-24696","publisher":"The Royal Society of Chemistry","title":"Efficient organic–inorganic hybrid perovskite solar cells processed in air","type":"article-journal","volume":"16"},"uris":["http://www.mendeley.com/documents/?uuid=cc34e4b6-81d2-45b6-a025-c76dcd9e5f24"]}],"mendeley":{"formattedCitation":"[110,118]","plainTextFormattedCitation":"[110,118]","previouslyFormattedCitation":"[110,118]"},"properties":{"noteIndex":0},"schema":"https://github.com/citation-style-language/schema/raw/master/csl-citation.json"}</w:instrText>
      </w:r>
      <w:r w:rsidR="00831F45" w:rsidRPr="00013B70">
        <w:fldChar w:fldCharType="separate"/>
      </w:r>
      <w:r w:rsidR="00FE640A" w:rsidRPr="00FE640A">
        <w:rPr>
          <w:noProof/>
        </w:rPr>
        <w:t>[110,118]</w:t>
      </w:r>
      <w:r w:rsidR="00831F45" w:rsidRPr="00013B70">
        <w:fldChar w:fldCharType="end"/>
      </w:r>
      <w:r w:rsidR="00E74A7A" w:rsidRPr="00013B70">
        <w:t>.</w:t>
      </w:r>
    </w:p>
    <w:p w14:paraId="381484BD" w14:textId="5F0E1093" w:rsidR="006C1BB7" w:rsidRPr="00013B70" w:rsidRDefault="000F639B">
      <w:r w:rsidRPr="00013B70">
        <w:t>Investigating electrode stability</w:t>
      </w:r>
      <w:r w:rsidR="003C0227" w:rsidRPr="00013B70">
        <w:t>,</w:t>
      </w:r>
      <w:r w:rsidRPr="00013B70">
        <w:t xml:space="preserve"> </w:t>
      </w:r>
      <w:r w:rsidR="003C0227" w:rsidRPr="00013B70">
        <w:t xml:space="preserve">using </w:t>
      </w:r>
      <w:r w:rsidRPr="00013B70">
        <w:t>s</w:t>
      </w:r>
      <w:r w:rsidR="00C25B76" w:rsidRPr="00013B70">
        <w:t>econdary ion mass spectrometry</w:t>
      </w:r>
      <w:r w:rsidR="008B2FB3" w:rsidRPr="00013B70">
        <w:t>,</w:t>
      </w:r>
      <w:r w:rsidR="00C25B76" w:rsidRPr="00013B70">
        <w:t xml:space="preserve"> </w:t>
      </w:r>
      <w:r w:rsidRPr="00013B70">
        <w:t xml:space="preserve">showed </w:t>
      </w:r>
      <w:r w:rsidR="002748B9" w:rsidRPr="00013B70">
        <w:t xml:space="preserve">atoms in the anode/cathode </w:t>
      </w:r>
      <w:r w:rsidR="00322704" w:rsidRPr="00013B70">
        <w:t xml:space="preserve">interact with the iodide in the perovskite </w:t>
      </w:r>
      <w:r w:rsidR="00F94C22" w:rsidRPr="00013B70">
        <w:t xml:space="preserve">due to </w:t>
      </w:r>
      <w:r w:rsidR="00322704" w:rsidRPr="00013B70">
        <w:t>particles migratin</w:t>
      </w:r>
      <w:r w:rsidR="00F94C22" w:rsidRPr="00013B70">
        <w:t>g to the photosensitive layer</w:t>
      </w:r>
      <w:r w:rsidR="00E74A7A" w:rsidRPr="00013B70">
        <w:t xml:space="preserve"> </w:t>
      </w:r>
      <w:r w:rsidR="00E056A5" w:rsidRPr="00013B70">
        <w:fldChar w:fldCharType="begin" w:fldLock="1"/>
      </w:r>
      <w:r w:rsidR="00656764">
        <w:instrText>ADDIN CSL_CITATION {"citationItems":[{"id":"ITEM-1","itemData":{"DOI":"10.1038/s41560-017-0067-y","ISSN":"2058-7546","abstract":"S olution-processed organic–inorganic halide perovskite semi-conductors of the chemical formula ABX 3 have been 'redis-covered' 1,2 for their remarkable optoelectronic properties 3 , most notably the ability to produce a large photopotential even with substantial structural defects. The power conversion efficiency (PCE) of perovskite solar cells is now on par with that of commer-cial photovoltaic modules 4 , but long-term stability remains a criti-cal hurdle for commercialization 5,6 . Significant attention has been brought towards improving the stability of the devices 6–10 , but the combined effects of moisture, oxygen and light remain problematic. Key factors in understanding the fundamental degradation mecha-nisms of the various perovskite active layers (PALs) are now being discovered. In the case of methylammonium (CH 3 NH 3 + (MA)) lead triiodide, the thermal degradation 11–13 , reactions with oxygen, atmo-spheric water 14–16 and light-and radiation-induced instability 17,18 have been extensively studied. Formamidinium (CH(NH 2) 2 + (FA)) lead triiodide and caesium lead triiodide, although composition-ally more stable than MAPbI 3 , have both a photoactive phase and a wider bandgap, but undesired hexagonal or orthorhombic phases, respectively 19,20 . Although phase stabilization of CsPbI 3 has been achieved through nanostructuring 21 , the highest-efficiency single-junction solar cells benefit from complexed A-and X-site composi-tions of FAPbI 3 (for example, FA x MA y Cs 1-x-y Pb(I 1-z Br z) 3 , where x is large and z is small) because of the improved compositional stability compared with that of MAPbI 3 and improved phase stability com-pared with those of FAPbI 3 and CsPbI 3 (refs 8,19,22). An improved PAL stability is integral to an improved device reli-ability 23 , yet further gains are necessary and can be achieved within the device stack as a whole. Previous studies have indicated that the electron transport and hole transport materials (ETM and HTM, respectively)—which serve as charge-selective extraction layers— and the metal electrodes used in the devices are critical to device stability 6,24–26 , which makes it critical to address all of these compo-nents in concert to understand their relative importance towards degradation and mitigate the prominent interface-specific degrada-tion mechanisms. Using a single formulation PAL, beginning at the most common perovskite solar cell device architecture, TiO 2 /PAL/ spiro-OMeTAD/Au (spiro-OMeTAD…","author":[{"dropping-particle":"","family":"Christians","given":"Jeffrey A.","non-dropping-particle":"","parse-names":false,"suffix":""},{"dropping-particle":"","family":"Schulz","given":"Philip","non-dropping-particle":"","parse-names":false,"suffix":""},{"dropping-particle":"","family":"Tinkham","given":"Jonathan S.","non-dropping-particle":"","parse-names":false,"suffix":""},{"dropping-particle":"","family":"Schloemer","given":"Tracy H.","non-dropping-particle":"","parse-names":false,"suffix":""},{"dropping-particle":"","family":"Harvey","given":"Steven P.","non-dropping-particle":"","parse-names":false,"suffix":""},{"dropping-particle":"","family":"Tremolet de Villers","given":"Bertrand J.","non-dropping-particle":"","parse-names":false,"suffix":""},{"dropping-particle":"","family":"Sellinger","given":"Alan","non-dropping-particle":"","parse-names":false,"suffix":""},{"dropping-particle":"","family":"Berry","given":"Joseph J.","non-dropping-particle":"","parse-names":false,"suffix":""},{"dropping-particle":"","family":"Luther","given":"Joseph M.","non-dropping-particle":"","parse-names":false,"suffix":""}],"container-title":"Nature Energy","id":"ITEM-1","issue":"1","issued":{"date-parts":[["2018","1","9"]]},"page":"68-74","publisher":"Nature Publishing Group","title":"Tailored interfaces of unencapsulated perovskite solar cells for &amp;gt;1,000 hour operational stability","type":"article-journal","volume":"3"},"uris":["http://www.mendeley.com/documents/?uuid=efcaeba2-c69c-49da-bbb4-f3d001308fda"]}],"mendeley":{"formattedCitation":"[118]","plainTextFormattedCitation":"[118]","previouslyFormattedCitation":"[118]"},"properties":{"noteIndex":0},"schema":"https://github.com/citation-style-language/schema/raw/master/csl-citation.json"}</w:instrText>
      </w:r>
      <w:r w:rsidR="00E056A5" w:rsidRPr="00013B70">
        <w:fldChar w:fldCharType="separate"/>
      </w:r>
      <w:r w:rsidR="00FE640A" w:rsidRPr="00FE640A">
        <w:rPr>
          <w:noProof/>
        </w:rPr>
        <w:t>[118]</w:t>
      </w:r>
      <w:r w:rsidR="00E056A5" w:rsidRPr="00013B70">
        <w:fldChar w:fldCharType="end"/>
      </w:r>
      <w:r w:rsidR="00F94C22" w:rsidRPr="00013B70">
        <w:t>.</w:t>
      </w:r>
      <w:r w:rsidR="00151021" w:rsidRPr="00013B70">
        <w:t xml:space="preserve"> </w:t>
      </w:r>
      <w:r w:rsidR="00D4362A" w:rsidRPr="00013B70">
        <w:t>The group</w:t>
      </w:r>
      <w:r w:rsidR="00F94C22" w:rsidRPr="00013B70">
        <w:t xml:space="preserve"> stated that this is not only </w:t>
      </w:r>
      <w:r w:rsidR="00E2627D" w:rsidRPr="00013B70">
        <w:t xml:space="preserve">observed by </w:t>
      </w:r>
      <w:r w:rsidR="00F94C22" w:rsidRPr="00013B70">
        <w:t xml:space="preserve">them </w:t>
      </w:r>
      <w:r w:rsidR="00F94C22" w:rsidRPr="00013B70">
        <w:lastRenderedPageBreak/>
        <w:t>and included other references</w:t>
      </w:r>
      <w:r w:rsidR="004233BD" w:rsidRPr="00013B70">
        <w:t>;</w:t>
      </w:r>
      <w:r w:rsidR="00F94C22" w:rsidRPr="00013B70">
        <w:t xml:space="preserve"> </w:t>
      </w:r>
      <w:r w:rsidR="004233BD" w:rsidRPr="00013B70">
        <w:t>t</w:t>
      </w:r>
      <w:r w:rsidR="00D4362A" w:rsidRPr="00013B70">
        <w:t xml:space="preserve">heir </w:t>
      </w:r>
      <w:r w:rsidR="00F94C22" w:rsidRPr="00013B70">
        <w:t xml:space="preserve">solution </w:t>
      </w:r>
      <w:r w:rsidR="004E1C1B" w:rsidRPr="00013B70">
        <w:t xml:space="preserve">was using a </w:t>
      </w:r>
      <w:r w:rsidR="00DD6D1F" w:rsidRPr="00013B70">
        <w:t>thin (15</w:t>
      </w:r>
      <w:r w:rsidR="00790F3B" w:rsidRPr="00013B70">
        <w:t xml:space="preserve"> </w:t>
      </w:r>
      <w:r w:rsidR="00DD6D1F" w:rsidRPr="00013B70">
        <w:t xml:space="preserve">nm) </w:t>
      </w:r>
      <w:r w:rsidR="004E1C1B" w:rsidRPr="00013B70">
        <w:t xml:space="preserve">molybdenum oxide </w:t>
      </w:r>
      <w:r w:rsidR="00DD6D1F" w:rsidRPr="00013B70">
        <w:t xml:space="preserve">and </w:t>
      </w:r>
      <w:r w:rsidR="006C1BB7" w:rsidRPr="00013B70">
        <w:t>(200</w:t>
      </w:r>
      <w:r w:rsidR="00790F3B" w:rsidRPr="00013B70">
        <w:t xml:space="preserve"> </w:t>
      </w:r>
      <w:r w:rsidR="006C1BB7" w:rsidRPr="00013B70">
        <w:t xml:space="preserve">nm) </w:t>
      </w:r>
      <w:r w:rsidR="004E1C1B" w:rsidRPr="00013B70">
        <w:t>aluminium electrode</w:t>
      </w:r>
      <w:r w:rsidR="001430FF" w:rsidRPr="00013B70">
        <w:t xml:space="preserve"> layer</w:t>
      </w:r>
      <w:r w:rsidR="000F4E5B" w:rsidRPr="00013B70">
        <w:t>,</w:t>
      </w:r>
      <w:r w:rsidR="00660E61" w:rsidRPr="00013B70">
        <w:t xml:space="preserve"> </w:t>
      </w:r>
      <w:r w:rsidR="00965040" w:rsidRPr="00013B70">
        <w:t xml:space="preserve">resulting in </w:t>
      </w:r>
      <w:r w:rsidR="00D54847" w:rsidRPr="00013B70">
        <w:t>an interaction</w:t>
      </w:r>
      <w:r w:rsidR="0082399C" w:rsidRPr="00013B70">
        <w:t>,</w:t>
      </w:r>
      <w:r w:rsidR="00DD6D1F" w:rsidRPr="00013B70">
        <w:t xml:space="preserve"> </w:t>
      </w:r>
      <w:r w:rsidR="0082399C" w:rsidRPr="00013B70">
        <w:t xml:space="preserve">which </w:t>
      </w:r>
      <w:r w:rsidR="00DD6D1F" w:rsidRPr="00013B70">
        <w:t xml:space="preserve">acts as a barrier </w:t>
      </w:r>
      <w:r w:rsidR="00681C44" w:rsidRPr="00013B70">
        <w:t xml:space="preserve">against </w:t>
      </w:r>
      <w:r w:rsidR="00494CB3" w:rsidRPr="00013B70">
        <w:t xml:space="preserve">electrode migration. </w:t>
      </w:r>
    </w:p>
    <w:p w14:paraId="06351FC1" w14:textId="77777777" w:rsidR="00545CB2" w:rsidRPr="00013B70" w:rsidRDefault="006C1BB7">
      <w:r w:rsidRPr="00013B70">
        <w:t>The FTO substrate</w:t>
      </w:r>
      <w:r w:rsidR="00D40266" w:rsidRPr="00013B70">
        <w:t>’s</w:t>
      </w:r>
      <w:r w:rsidR="00F25EE2" w:rsidRPr="00013B70">
        <w:t xml:space="preserve"> surface was inhomogeneous and contained a </w:t>
      </w:r>
      <w:r w:rsidR="00ED0E39" w:rsidRPr="00013B70">
        <w:t>&gt;</w:t>
      </w:r>
      <w:r w:rsidR="003E2A6F" w:rsidRPr="00013B70">
        <w:t>1.5</w:t>
      </w:r>
      <w:r w:rsidR="00BD6094" w:rsidRPr="00013B70">
        <w:t xml:space="preserve"> </w:t>
      </w:r>
      <w:r w:rsidR="00D17E6F" w:rsidRPr="00013B70">
        <w:t>μm</w:t>
      </w:r>
      <w:r w:rsidR="00F25EE2" w:rsidRPr="00013B70">
        <w:t xml:space="preserve"> step at the edge of the cell</w:t>
      </w:r>
      <w:r w:rsidR="00D40266" w:rsidRPr="00013B70">
        <w:t xml:space="preserve">; </w:t>
      </w:r>
      <w:r w:rsidR="008D7BA2" w:rsidRPr="00013B70">
        <w:t>subsequently</w:t>
      </w:r>
      <w:r w:rsidR="00BD6094" w:rsidRPr="00013B70">
        <w:t>,</w:t>
      </w:r>
      <w:r w:rsidR="008D7BA2" w:rsidRPr="00013B70">
        <w:t xml:space="preserve"> the </w:t>
      </w:r>
      <w:r w:rsidR="00D40266" w:rsidRPr="00013B70">
        <w:t xml:space="preserve">aluminium migrated to the rest of the cell structure causing degradation to failure at 120 h in an ambient </w:t>
      </w:r>
      <w:r w:rsidR="00ED0E39" w:rsidRPr="00013B70">
        <w:t>environment, t</w:t>
      </w:r>
      <w:r w:rsidR="008D7BA2" w:rsidRPr="00013B70">
        <w:t>hus</w:t>
      </w:r>
      <w:r w:rsidR="004B0D78" w:rsidRPr="00013B70">
        <w:t xml:space="preserve"> they replaced it </w:t>
      </w:r>
      <w:r w:rsidR="00D40266" w:rsidRPr="00013B70">
        <w:t xml:space="preserve">with </w:t>
      </w:r>
      <w:r w:rsidR="00D4034A" w:rsidRPr="00013B70">
        <w:t>a</w:t>
      </w:r>
      <w:r w:rsidR="004C307C" w:rsidRPr="00013B70">
        <w:t>n</w:t>
      </w:r>
      <w:r w:rsidR="00D4034A" w:rsidRPr="00013B70">
        <w:t xml:space="preserve"> </w:t>
      </w:r>
      <w:r w:rsidRPr="00013B70">
        <w:t xml:space="preserve">ITO </w:t>
      </w:r>
      <w:r w:rsidR="00D4034A" w:rsidRPr="00013B70">
        <w:t>layer</w:t>
      </w:r>
      <w:r w:rsidR="003C0812" w:rsidRPr="00013B70">
        <w:t xml:space="preserve"> with a step of less than 0.4</w:t>
      </w:r>
      <w:r w:rsidR="00BD6094" w:rsidRPr="00013B70">
        <w:t xml:space="preserve"> </w:t>
      </w:r>
      <w:r w:rsidR="003C0812" w:rsidRPr="00013B70">
        <w:t>μm</w:t>
      </w:r>
      <w:r w:rsidR="00BF631D" w:rsidRPr="00013B70">
        <w:t>;</w:t>
      </w:r>
      <w:r w:rsidR="00D4034A" w:rsidRPr="00013B70">
        <w:t xml:space="preserve"> </w:t>
      </w:r>
      <w:r w:rsidR="0052365E" w:rsidRPr="00B459CC">
        <w:t xml:space="preserve">this phenomenon </w:t>
      </w:r>
      <w:r w:rsidR="00042A0D" w:rsidRPr="00B459CC">
        <w:t xml:space="preserve">that </w:t>
      </w:r>
      <w:r w:rsidR="00EA161C" w:rsidRPr="00B459CC">
        <w:t xml:space="preserve">was </w:t>
      </w:r>
      <w:r w:rsidR="00BD6094" w:rsidRPr="00B459CC">
        <w:t>observed</w:t>
      </w:r>
      <w:r w:rsidR="00042A0D" w:rsidRPr="00013B70">
        <w:t xml:space="preserve"> </w:t>
      </w:r>
      <w:r w:rsidR="0052365E" w:rsidRPr="00013B70">
        <w:t>was described as step edge induced degradation.</w:t>
      </w:r>
      <w:r w:rsidR="00392724" w:rsidRPr="00013B70">
        <w:t>.</w:t>
      </w:r>
      <w:r w:rsidR="00956572" w:rsidRPr="00013B70">
        <w:t xml:space="preserve"> </w:t>
      </w:r>
    </w:p>
    <w:p w14:paraId="3F0FE177" w14:textId="77777777" w:rsidR="00D4034A" w:rsidRPr="00013B70" w:rsidRDefault="000B7135">
      <w:r w:rsidRPr="00013B70">
        <w:t>For improving stability further, t</w:t>
      </w:r>
      <w:r w:rsidR="008A2275" w:rsidRPr="00013B70">
        <w:t>hey suggested</w:t>
      </w:r>
      <w:r w:rsidR="006C1BB7" w:rsidRPr="00013B70">
        <w:t xml:space="preserve"> </w:t>
      </w:r>
      <w:r w:rsidR="00D4034A" w:rsidRPr="00013B70">
        <w:t>a</w:t>
      </w:r>
      <w:r w:rsidRPr="00013B70">
        <w:t xml:space="preserve"> molybdenum oxide layer with an</w:t>
      </w:r>
      <w:r w:rsidR="00D4034A" w:rsidRPr="00013B70">
        <w:t xml:space="preserve"> </w:t>
      </w:r>
      <w:r w:rsidRPr="00013B70">
        <w:t>optimum thickness of 15</w:t>
      </w:r>
      <w:r w:rsidR="00996EB5" w:rsidRPr="00013B70">
        <w:t xml:space="preserve"> </w:t>
      </w:r>
      <w:r w:rsidRPr="00013B70">
        <w:t>nm</w:t>
      </w:r>
      <w:r w:rsidR="00E43072" w:rsidRPr="00013B70">
        <w:t xml:space="preserve"> to avoid </w:t>
      </w:r>
      <w:r w:rsidR="001F5CDC" w:rsidRPr="00013B70">
        <w:t xml:space="preserve">stability </w:t>
      </w:r>
      <w:r w:rsidR="00E43072" w:rsidRPr="00013B70">
        <w:t xml:space="preserve">reduction </w:t>
      </w:r>
      <w:r w:rsidR="001F5CDC" w:rsidRPr="00013B70">
        <w:t xml:space="preserve">from what they state from other </w:t>
      </w:r>
      <w:r w:rsidR="00E43072" w:rsidRPr="00013B70">
        <w:t xml:space="preserve">references </w:t>
      </w:r>
      <w:r w:rsidRPr="00013B70">
        <w:t xml:space="preserve">they </w:t>
      </w:r>
      <w:r w:rsidR="00E43072" w:rsidRPr="00013B70">
        <w:t>cite</w:t>
      </w:r>
      <w:r w:rsidRPr="00013B70">
        <w:t xml:space="preserve"> in their paper</w:t>
      </w:r>
      <w:r w:rsidR="00D4034A" w:rsidRPr="00013B70">
        <w:t xml:space="preserve">. </w:t>
      </w:r>
      <w:r w:rsidR="00042A0D" w:rsidRPr="00013B70">
        <w:t>The cell architecture</w:t>
      </w:r>
      <w:r w:rsidR="006A2F47" w:rsidRPr="00013B70">
        <w:t>s</w:t>
      </w:r>
      <w:r w:rsidR="00042A0D" w:rsidRPr="00013B70">
        <w:t xml:space="preserve"> </w:t>
      </w:r>
      <w:r w:rsidR="006A2F47" w:rsidRPr="00013B70">
        <w:t>were</w:t>
      </w:r>
      <w:r w:rsidR="006A5F54" w:rsidRPr="00013B70">
        <w:t xml:space="preserve"> </w:t>
      </w:r>
      <w:r w:rsidR="008B2F80" w:rsidRPr="00013B70">
        <w:t>ITO</w:t>
      </w:r>
      <w:r w:rsidR="006A5F54" w:rsidRPr="00013B70">
        <w:t>/</w:t>
      </w:r>
      <w:r w:rsidR="00F71F27" w:rsidRPr="00013B70">
        <w:t>Ti</w:t>
      </w:r>
      <w:r w:rsidR="006A5F54" w:rsidRPr="00013B70">
        <w:t>O</w:t>
      </w:r>
      <w:r w:rsidR="006A5F54" w:rsidRPr="00013B70">
        <w:rPr>
          <w:vertAlign w:val="subscript"/>
        </w:rPr>
        <w:t>2</w:t>
      </w:r>
      <w:r w:rsidR="006A5F54" w:rsidRPr="00013B70">
        <w:t>/</w:t>
      </w:r>
      <w:r w:rsidR="0097285B" w:rsidRPr="00013B70">
        <w:t>(CH</w:t>
      </w:r>
      <w:r w:rsidR="0097285B" w:rsidRPr="00013B70">
        <w:rPr>
          <w:vertAlign w:val="subscript"/>
        </w:rPr>
        <w:t>5</w:t>
      </w:r>
      <w:r w:rsidR="0097285B" w:rsidRPr="00013B70">
        <w:t>IN</w:t>
      </w:r>
      <w:r w:rsidR="0097285B" w:rsidRPr="00013B70">
        <w:rPr>
          <w:vertAlign w:val="subscript"/>
        </w:rPr>
        <w:t>2</w:t>
      </w:r>
      <w:r w:rsidR="0097285B" w:rsidRPr="00013B70">
        <w:t>)</w:t>
      </w:r>
      <w:r w:rsidR="0097285B" w:rsidRPr="00013B70">
        <w:rPr>
          <w:vertAlign w:val="subscript"/>
        </w:rPr>
        <w:t>x</w:t>
      </w:r>
      <w:r w:rsidR="0097285B" w:rsidRPr="00013B70">
        <w:t>(CH</w:t>
      </w:r>
      <w:r w:rsidR="0097285B" w:rsidRPr="00013B70">
        <w:rPr>
          <w:vertAlign w:val="subscript"/>
        </w:rPr>
        <w:t>3</w:t>
      </w:r>
      <w:r w:rsidR="0097285B" w:rsidRPr="00013B70">
        <w:t>NH</w:t>
      </w:r>
      <w:r w:rsidR="0097285B" w:rsidRPr="00013B70">
        <w:rPr>
          <w:vertAlign w:val="subscript"/>
        </w:rPr>
        <w:t>3</w:t>
      </w:r>
      <w:r w:rsidR="0097285B" w:rsidRPr="00013B70">
        <w:t>)</w:t>
      </w:r>
      <w:r w:rsidR="0097285B" w:rsidRPr="00013B70">
        <w:rPr>
          <w:vertAlign w:val="subscript"/>
        </w:rPr>
        <w:t>y</w:t>
      </w:r>
      <w:r w:rsidR="0097285B" w:rsidRPr="00013B70">
        <w:t>Cs</w:t>
      </w:r>
      <w:r w:rsidR="0097285B" w:rsidRPr="00013B70">
        <w:rPr>
          <w:vertAlign w:val="subscript"/>
        </w:rPr>
        <w:t>1-x-y</w:t>
      </w:r>
      <w:r w:rsidR="000E365C" w:rsidRPr="00013B70">
        <w:t xml:space="preserve"> Pb(I</w:t>
      </w:r>
      <w:r w:rsidR="0097285B" w:rsidRPr="00013B70">
        <w:rPr>
          <w:vertAlign w:val="subscript"/>
        </w:rPr>
        <w:t>z</w:t>
      </w:r>
      <w:r w:rsidR="0097285B" w:rsidRPr="00013B70">
        <w:t>,</w:t>
      </w:r>
      <w:r w:rsidR="000E365C" w:rsidRPr="00013B70">
        <w:t xml:space="preserve"> </w:t>
      </w:r>
      <w:r w:rsidR="0097285B" w:rsidRPr="00013B70">
        <w:t>Br</w:t>
      </w:r>
      <w:r w:rsidR="0097285B" w:rsidRPr="00013B70">
        <w:rPr>
          <w:vertAlign w:val="subscript"/>
        </w:rPr>
        <w:t>1-z</w:t>
      </w:r>
      <w:r w:rsidR="0097285B" w:rsidRPr="00013B70">
        <w:t>)</w:t>
      </w:r>
      <w:r w:rsidR="0097285B" w:rsidRPr="00013B70">
        <w:rPr>
          <w:vertAlign w:val="subscript"/>
        </w:rPr>
        <w:t>3</w:t>
      </w:r>
      <w:r w:rsidR="006A5F54" w:rsidRPr="00013B70">
        <w:t>/EH44/</w:t>
      </w:r>
      <w:r w:rsidR="00C10B7B" w:rsidRPr="00013B70">
        <w:t>MoO/Al</w:t>
      </w:r>
      <w:r w:rsidR="008B2F80" w:rsidRPr="00013B70">
        <w:t xml:space="preserve"> </w:t>
      </w:r>
      <w:r w:rsidR="006A2F47" w:rsidRPr="00013B70">
        <w:t xml:space="preserve">and gave an </w:t>
      </w:r>
      <w:r w:rsidR="00DF2FF9" w:rsidRPr="00013B70">
        <w:t xml:space="preserve">initial efficiency </w:t>
      </w:r>
      <w:r w:rsidR="006A2F47" w:rsidRPr="00013B70">
        <w:t xml:space="preserve">of </w:t>
      </w:r>
      <w:r w:rsidR="00C272CE" w:rsidRPr="00013B70">
        <w:t>13.73 ± 0.67</w:t>
      </w:r>
      <w:r w:rsidR="006A2F47" w:rsidRPr="00013B70">
        <w:t xml:space="preserve">% </w:t>
      </w:r>
      <w:r w:rsidR="00F8512A" w:rsidRPr="00013B70">
        <w:t>(</w:t>
      </w:r>
      <w:r w:rsidR="000518EB" w:rsidRPr="00013B70">
        <w:t>four</w:t>
      </w:r>
      <w:r w:rsidR="00F8512A" w:rsidRPr="00013B70">
        <w:t xml:space="preserve"> devices) </w:t>
      </w:r>
      <w:r w:rsidR="008B2F80" w:rsidRPr="00013B70">
        <w:t>or ITO/SnO</w:t>
      </w:r>
      <w:r w:rsidR="008B2F80" w:rsidRPr="00013B70">
        <w:rPr>
          <w:vertAlign w:val="subscript"/>
        </w:rPr>
        <w:t>2</w:t>
      </w:r>
      <w:r w:rsidR="008B2F80" w:rsidRPr="00013B70">
        <w:t>/</w:t>
      </w:r>
      <w:r w:rsidR="0097285B" w:rsidRPr="00013B70">
        <w:t>(CH</w:t>
      </w:r>
      <w:r w:rsidR="0097285B" w:rsidRPr="00013B70">
        <w:rPr>
          <w:vertAlign w:val="subscript"/>
        </w:rPr>
        <w:t>5</w:t>
      </w:r>
      <w:r w:rsidR="0097285B" w:rsidRPr="00013B70">
        <w:t>IN</w:t>
      </w:r>
      <w:r w:rsidR="0097285B" w:rsidRPr="00013B70">
        <w:rPr>
          <w:vertAlign w:val="subscript"/>
        </w:rPr>
        <w:t>2</w:t>
      </w:r>
      <w:r w:rsidR="0097285B" w:rsidRPr="00013B70">
        <w:t>)</w:t>
      </w:r>
      <w:r w:rsidR="0097285B" w:rsidRPr="00013B70">
        <w:rPr>
          <w:vertAlign w:val="subscript"/>
        </w:rPr>
        <w:t>x</w:t>
      </w:r>
      <w:r w:rsidR="0097285B" w:rsidRPr="00013B70">
        <w:t>(CH</w:t>
      </w:r>
      <w:r w:rsidR="0097285B" w:rsidRPr="00013B70">
        <w:rPr>
          <w:vertAlign w:val="subscript"/>
        </w:rPr>
        <w:t>3</w:t>
      </w:r>
      <w:r w:rsidR="0097285B" w:rsidRPr="00013B70">
        <w:t>NH</w:t>
      </w:r>
      <w:r w:rsidR="0097285B" w:rsidRPr="00013B70">
        <w:rPr>
          <w:vertAlign w:val="subscript"/>
        </w:rPr>
        <w:t>3</w:t>
      </w:r>
      <w:r w:rsidR="0097285B" w:rsidRPr="00013B70">
        <w:t>)</w:t>
      </w:r>
      <w:r w:rsidR="0097285B" w:rsidRPr="00013B70">
        <w:rPr>
          <w:vertAlign w:val="subscript"/>
        </w:rPr>
        <w:t>y</w:t>
      </w:r>
      <w:r w:rsidR="0097285B" w:rsidRPr="00013B70">
        <w:t>Cs</w:t>
      </w:r>
      <w:r w:rsidR="0097285B" w:rsidRPr="00013B70">
        <w:rPr>
          <w:vertAlign w:val="subscript"/>
        </w:rPr>
        <w:t>1-x-y</w:t>
      </w:r>
      <w:r w:rsidR="000E365C" w:rsidRPr="00013B70">
        <w:t>Pb(I</w:t>
      </w:r>
      <w:r w:rsidR="0097285B" w:rsidRPr="00013B70">
        <w:rPr>
          <w:vertAlign w:val="subscript"/>
        </w:rPr>
        <w:t>z</w:t>
      </w:r>
      <w:r w:rsidR="0097285B" w:rsidRPr="00013B70">
        <w:t>,</w:t>
      </w:r>
      <w:r w:rsidR="000E365C" w:rsidRPr="00013B70">
        <w:t xml:space="preserve"> </w:t>
      </w:r>
      <w:r w:rsidR="0097285B" w:rsidRPr="00013B70">
        <w:t>Br</w:t>
      </w:r>
      <w:r w:rsidR="0097285B" w:rsidRPr="00013B70">
        <w:rPr>
          <w:vertAlign w:val="subscript"/>
        </w:rPr>
        <w:t>1-z</w:t>
      </w:r>
      <w:r w:rsidR="0097285B" w:rsidRPr="00013B70">
        <w:t>)</w:t>
      </w:r>
      <w:r w:rsidR="0097285B" w:rsidRPr="00013B70">
        <w:rPr>
          <w:vertAlign w:val="subscript"/>
        </w:rPr>
        <w:t>3</w:t>
      </w:r>
      <w:r w:rsidR="008B2F80" w:rsidRPr="00013B70">
        <w:t>/EH44/MoO/Al</w:t>
      </w:r>
      <w:r w:rsidR="00E43072" w:rsidRPr="00013B70">
        <w:t>,</w:t>
      </w:r>
      <w:r w:rsidR="006A2F47" w:rsidRPr="00013B70">
        <w:t xml:space="preserve"> resulting in an</w:t>
      </w:r>
      <w:r w:rsidR="00C272CE" w:rsidRPr="00013B70">
        <w:t xml:space="preserve"> initial efficiency </w:t>
      </w:r>
      <w:r w:rsidR="006A2F47" w:rsidRPr="00013B70">
        <w:t xml:space="preserve">of </w:t>
      </w:r>
      <w:r w:rsidR="00F8512A" w:rsidRPr="00013B70">
        <w:t>12.19 ± 0.11</w:t>
      </w:r>
      <w:r w:rsidR="006A2F47" w:rsidRPr="00013B70">
        <w:t>%</w:t>
      </w:r>
      <w:r w:rsidR="00F8512A" w:rsidRPr="00013B70">
        <w:t xml:space="preserve"> (15 devices)</w:t>
      </w:r>
      <w:r w:rsidR="008B2F80" w:rsidRPr="00013B70">
        <w:t>.</w:t>
      </w:r>
    </w:p>
    <w:p w14:paraId="5F496E77" w14:textId="09BE8DDD" w:rsidR="008C5B98" w:rsidRPr="00013B70" w:rsidRDefault="006B662B">
      <w:r w:rsidRPr="00013B70">
        <w:t>With the TiO</w:t>
      </w:r>
      <w:r w:rsidRPr="00013B70">
        <w:rPr>
          <w:vertAlign w:val="subscript"/>
        </w:rPr>
        <w:t>2</w:t>
      </w:r>
      <w:r w:rsidRPr="00013B70">
        <w:t xml:space="preserve"> </w:t>
      </w:r>
      <w:r w:rsidR="00AA4EA4" w:rsidRPr="00013B70">
        <w:t xml:space="preserve">ETL, the cells </w:t>
      </w:r>
      <w:r w:rsidR="006E3DCC" w:rsidRPr="00013B70">
        <w:t xml:space="preserve">quickly </w:t>
      </w:r>
      <w:r w:rsidR="00AA4EA4" w:rsidRPr="00013B70">
        <w:t xml:space="preserve">decayed to </w:t>
      </w:r>
      <w:r w:rsidR="00E04026" w:rsidRPr="00013B70">
        <w:t xml:space="preserve">85% initial efficiency </w:t>
      </w:r>
      <w:r w:rsidR="008D0E8D" w:rsidRPr="00013B70">
        <w:t>in less than 100</w:t>
      </w:r>
      <w:r w:rsidR="00E43072" w:rsidRPr="00013B70">
        <w:t xml:space="preserve"> </w:t>
      </w:r>
      <w:r w:rsidR="008D0E8D" w:rsidRPr="00013B70">
        <w:t>h leading to a gradual decline to</w:t>
      </w:r>
      <w:r w:rsidR="00E04026" w:rsidRPr="00013B70">
        <w:t xml:space="preserve"> </w:t>
      </w:r>
      <w:r w:rsidR="00AA4EA4" w:rsidRPr="00013B70">
        <w:t>80%</w:t>
      </w:r>
      <w:r w:rsidR="007F0856" w:rsidRPr="00013B70">
        <w:t xml:space="preserve"> </w:t>
      </w:r>
      <w:r w:rsidR="00AA4EA4" w:rsidRPr="00013B70">
        <w:t>of their initial efficiency</w:t>
      </w:r>
      <w:r w:rsidR="00945EB9" w:rsidRPr="00013B70">
        <w:t xml:space="preserve"> after 300 </w:t>
      </w:r>
      <w:r w:rsidR="00107230" w:rsidRPr="00013B70">
        <w:t>h</w:t>
      </w:r>
      <w:r w:rsidR="000C5578" w:rsidRPr="00013B70">
        <w:t xml:space="preserve">, followed by a </w:t>
      </w:r>
      <w:r w:rsidR="006E3DCC" w:rsidRPr="00013B70">
        <w:t xml:space="preserve">faster degradation </w:t>
      </w:r>
      <w:r w:rsidR="000C5578" w:rsidRPr="00013B70">
        <w:t>during 700 h to 60%</w:t>
      </w:r>
      <w:r w:rsidR="007F0856" w:rsidRPr="00013B70">
        <w:t xml:space="preserve"> [118];</w:t>
      </w:r>
      <w:r w:rsidR="00C73D0D" w:rsidRPr="00013B70">
        <w:t xml:space="preserve"> </w:t>
      </w:r>
      <w:r w:rsidR="00D4034A" w:rsidRPr="00013B70">
        <w:t>s</w:t>
      </w:r>
      <w:r w:rsidR="00494CB3" w:rsidRPr="00013B70">
        <w:t xml:space="preserve">tability </w:t>
      </w:r>
      <w:r w:rsidR="003C5FAC" w:rsidRPr="00013B70">
        <w:t xml:space="preserve">was improved </w:t>
      </w:r>
      <w:r w:rsidR="00E73133" w:rsidRPr="00013B70">
        <w:t xml:space="preserve">significantly </w:t>
      </w:r>
      <w:r w:rsidR="003C5FAC" w:rsidRPr="00013B70">
        <w:t xml:space="preserve">when </w:t>
      </w:r>
      <w:r w:rsidR="00A80A5B" w:rsidRPr="00013B70">
        <w:t>SnO</w:t>
      </w:r>
      <w:r w:rsidR="00A80A5B" w:rsidRPr="00013B70">
        <w:rPr>
          <w:vertAlign w:val="subscript"/>
        </w:rPr>
        <w:t>2</w:t>
      </w:r>
      <w:r w:rsidR="00A80A5B" w:rsidRPr="00013B70">
        <w:t xml:space="preserve"> was used in place of TiO</w:t>
      </w:r>
      <w:r w:rsidR="00A80A5B" w:rsidRPr="00013B70">
        <w:rPr>
          <w:vertAlign w:val="subscript"/>
        </w:rPr>
        <w:t>2</w:t>
      </w:r>
      <w:r w:rsidR="00E95692" w:rsidRPr="00013B70">
        <w:t xml:space="preserve"> under conditions of </w:t>
      </w:r>
      <w:r w:rsidR="00EF009E" w:rsidRPr="00013B70">
        <w:t>static resistive load at ≈ 510 Ω</w:t>
      </w:r>
      <w:r w:rsidR="00E95692" w:rsidRPr="00B459CC">
        <w:t>/</w:t>
      </w:r>
      <w:r w:rsidR="00EF009E" w:rsidRPr="00B459CC">
        <w:t>30</w:t>
      </w:r>
      <w:r w:rsidR="00E109F0" w:rsidRPr="00681794">
        <w:t>°</w:t>
      </w:r>
      <w:r w:rsidR="00E109F0" w:rsidRPr="00013B70">
        <w:t>C</w:t>
      </w:r>
      <w:r w:rsidR="00106F88">
        <w:t xml:space="preserve"> </w:t>
      </w:r>
      <w:r w:rsidR="00FE7E8C">
        <w:t>/</w:t>
      </w:r>
      <w:r w:rsidR="002D490B" w:rsidRPr="00013B70">
        <w:t xml:space="preserve">1 </w:t>
      </w:r>
      <w:r w:rsidR="00945EB9" w:rsidRPr="00013B70">
        <w:t>s</w:t>
      </w:r>
      <w:r w:rsidR="00EF009E" w:rsidRPr="00013B70">
        <w:t>un</w:t>
      </w:r>
      <w:r w:rsidR="008D0E8D" w:rsidRPr="00013B70">
        <w:t xml:space="preserve"> no UV filter </w:t>
      </w:r>
      <w:r w:rsidR="00E95692" w:rsidRPr="00013B70">
        <w:t>/</w:t>
      </w:r>
      <w:r w:rsidR="00EF009E" w:rsidRPr="00013B70">
        <w:t>voltage scan 60</w:t>
      </w:r>
      <w:r w:rsidR="007A6353" w:rsidRPr="00013B70">
        <w:t xml:space="preserve"> </w:t>
      </w:r>
      <w:r w:rsidR="00EF009E" w:rsidRPr="00013B70">
        <w:t xml:space="preserve">mV/s every 30 </w:t>
      </w:r>
      <w:r w:rsidR="003C19A1" w:rsidRPr="00013B70">
        <w:t>min</w:t>
      </w:r>
      <w:r w:rsidR="00EF009E" w:rsidRPr="00013B70">
        <w:t xml:space="preserve"> from forward to reverse bias</w:t>
      </w:r>
      <w:r w:rsidR="00E95692" w:rsidRPr="00013B70">
        <w:t>/</w:t>
      </w:r>
      <w:r w:rsidR="00EF009E" w:rsidRPr="00013B70">
        <w:t>12</w:t>
      </w:r>
      <w:r w:rsidR="006717DD" w:rsidRPr="00013B70">
        <w:t>-</w:t>
      </w:r>
      <w:r w:rsidR="00EF009E" w:rsidRPr="00013B70">
        <w:t>22</w:t>
      </w:r>
      <w:r w:rsidR="00FA489B" w:rsidRPr="00013B70">
        <w:t>% humidity</w:t>
      </w:r>
      <w:r w:rsidR="00E95692" w:rsidRPr="00013B70">
        <w:t>/</w:t>
      </w:r>
      <w:r w:rsidR="00EF009E" w:rsidRPr="00013B70">
        <w:t>ambient atmosphere</w:t>
      </w:r>
      <w:r w:rsidR="00B47777" w:rsidRPr="00013B70">
        <w:t>/10</w:t>
      </w:r>
      <w:r w:rsidR="00D91269" w:rsidRPr="00013B70">
        <w:t>00 h</w:t>
      </w:r>
      <w:r w:rsidR="0075096C" w:rsidRPr="00013B70">
        <w:t>;</w:t>
      </w:r>
      <w:r w:rsidR="00EF009E" w:rsidRPr="00013B70">
        <w:t xml:space="preserve"> </w:t>
      </w:r>
      <w:r w:rsidR="004123CA" w:rsidRPr="00013B70">
        <w:t xml:space="preserve">initially </w:t>
      </w:r>
      <w:r w:rsidR="00965DD4" w:rsidRPr="00013B70">
        <w:t xml:space="preserve">decreasing to 90% almost at the </w:t>
      </w:r>
      <w:r w:rsidR="00D91269" w:rsidRPr="00013B70">
        <w:t>start of the measurements</w:t>
      </w:r>
      <w:r w:rsidR="00965DD4" w:rsidRPr="00013B70">
        <w:t xml:space="preserve">, </w:t>
      </w:r>
      <w:r w:rsidR="004123CA" w:rsidRPr="00013B70">
        <w:t xml:space="preserve">increasing to </w:t>
      </w:r>
      <w:r w:rsidR="00965DD4" w:rsidRPr="00013B70">
        <w:t>10</w:t>
      </w:r>
      <w:r w:rsidR="000277E5" w:rsidRPr="00013B70">
        <w:t>0%</w:t>
      </w:r>
      <w:r w:rsidR="00D91269" w:rsidRPr="00013B70">
        <w:t>,</w:t>
      </w:r>
      <w:r w:rsidR="000277E5" w:rsidRPr="00013B70">
        <w:t xml:space="preserve"> and retaining this value for 200 h, then gradually </w:t>
      </w:r>
      <w:r w:rsidR="00E31849" w:rsidRPr="00013B70">
        <w:t>taking</w:t>
      </w:r>
      <w:r w:rsidR="008D0766" w:rsidRPr="00013B70">
        <w:t xml:space="preserve"> up to</w:t>
      </w:r>
      <w:r w:rsidR="00E31849" w:rsidRPr="00013B70">
        <w:t xml:space="preserve"> </w:t>
      </w:r>
      <w:r w:rsidR="000277E5" w:rsidRPr="00013B70">
        <w:t>a further 8</w:t>
      </w:r>
      <w:r w:rsidR="00E31849" w:rsidRPr="00013B70">
        <w:t xml:space="preserve">00 h to </w:t>
      </w:r>
      <w:r w:rsidR="0075096C" w:rsidRPr="00013B70">
        <w:t xml:space="preserve">degrade to </w:t>
      </w:r>
      <w:r w:rsidR="000277E5" w:rsidRPr="00013B70">
        <w:t xml:space="preserve">80% initial </w:t>
      </w:r>
      <w:r w:rsidR="00217628" w:rsidRPr="00013B70">
        <w:t>efficiency</w:t>
      </w:r>
      <w:r w:rsidR="0075096C" w:rsidRPr="00013B70">
        <w:t>.</w:t>
      </w:r>
    </w:p>
    <w:p w14:paraId="1F1FBC13" w14:textId="77777777" w:rsidR="00F57E01" w:rsidRPr="00013B70" w:rsidRDefault="00974CBF" w:rsidP="000D7610">
      <w:pPr>
        <w:pStyle w:val="Heading2"/>
      </w:pPr>
      <w:bookmarkStart w:id="656" w:name="_Toc530166494"/>
      <w:bookmarkStart w:id="657" w:name="_Toc530166629"/>
      <w:bookmarkStart w:id="658" w:name="_Toc530167187"/>
      <w:bookmarkStart w:id="659" w:name="_Toc530167322"/>
      <w:bookmarkStart w:id="660" w:name="_Toc4264548"/>
      <w:r w:rsidRPr="00013B70">
        <w:t xml:space="preserve">Summary of </w:t>
      </w:r>
      <w:r w:rsidR="00F056D8" w:rsidRPr="00013B70">
        <w:t>section</w:t>
      </w:r>
      <w:r w:rsidRPr="00013B70">
        <w:t xml:space="preserve"> 7</w:t>
      </w:r>
      <w:bookmarkEnd w:id="656"/>
      <w:bookmarkEnd w:id="657"/>
      <w:bookmarkEnd w:id="658"/>
      <w:bookmarkEnd w:id="659"/>
      <w:bookmarkEnd w:id="660"/>
    </w:p>
    <w:p w14:paraId="1F7EED83" w14:textId="72E710CD" w:rsidR="00FE722C" w:rsidRPr="00013B70" w:rsidRDefault="002E3413" w:rsidP="00FE722C">
      <w:pPr>
        <w:rPr>
          <w:lang w:eastAsia="en-US"/>
        </w:rPr>
      </w:pPr>
      <w:r w:rsidRPr="00013B70">
        <w:rPr>
          <w:lang w:eastAsia="en-US"/>
        </w:rPr>
        <w:t xml:space="preserve">There are many </w:t>
      </w:r>
      <w:r w:rsidR="00731F7B" w:rsidRPr="00013B70">
        <w:rPr>
          <w:lang w:eastAsia="en-US"/>
        </w:rPr>
        <w:t>c</w:t>
      </w:r>
      <w:r w:rsidR="00974CBF" w:rsidRPr="00013B70">
        <w:rPr>
          <w:lang w:eastAsia="en-US"/>
        </w:rPr>
        <w:t xml:space="preserve">hallenges for flexible substrates </w:t>
      </w:r>
      <w:r w:rsidR="00C1022E" w:rsidRPr="00013B70">
        <w:rPr>
          <w:lang w:eastAsia="en-US"/>
        </w:rPr>
        <w:t>and electrodes</w:t>
      </w:r>
      <w:r w:rsidR="000219FF" w:rsidRPr="00013B70">
        <w:rPr>
          <w:lang w:eastAsia="en-US"/>
        </w:rPr>
        <w:t>; the</w:t>
      </w:r>
      <w:r w:rsidR="00731F7B" w:rsidRPr="00013B70">
        <w:rPr>
          <w:lang w:eastAsia="en-US"/>
        </w:rPr>
        <w:t xml:space="preserve"> </w:t>
      </w:r>
      <w:r w:rsidR="00AB6200" w:rsidRPr="00013B70">
        <w:rPr>
          <w:lang w:eastAsia="en-US"/>
        </w:rPr>
        <w:t xml:space="preserve">substrates/electrodes </w:t>
      </w:r>
      <w:r w:rsidR="00B87A60" w:rsidRPr="00013B70">
        <w:rPr>
          <w:lang w:eastAsia="en-US"/>
        </w:rPr>
        <w:t xml:space="preserve">need to </w:t>
      </w:r>
      <w:r w:rsidR="00A67B97" w:rsidRPr="00013B70">
        <w:rPr>
          <w:lang w:eastAsia="en-US"/>
        </w:rPr>
        <w:t>endure</w:t>
      </w:r>
      <w:r w:rsidR="00EB4D59" w:rsidRPr="00013B70">
        <w:rPr>
          <w:lang w:eastAsia="en-US"/>
        </w:rPr>
        <w:t xml:space="preserve"> the</w:t>
      </w:r>
      <w:r w:rsidR="00A67B97" w:rsidRPr="00013B70">
        <w:rPr>
          <w:lang w:eastAsia="en-US"/>
        </w:rPr>
        <w:t xml:space="preserve"> fabrication methods. R</w:t>
      </w:r>
      <w:r w:rsidR="00B87A60" w:rsidRPr="00013B70">
        <w:rPr>
          <w:lang w:eastAsia="en-US"/>
        </w:rPr>
        <w:t>egarding</w:t>
      </w:r>
      <w:r w:rsidR="00EB4D59" w:rsidRPr="00013B70">
        <w:rPr>
          <w:lang w:eastAsia="en-US"/>
        </w:rPr>
        <w:t xml:space="preserve"> the</w:t>
      </w:r>
      <w:r w:rsidR="00B87A60" w:rsidRPr="00013B70">
        <w:rPr>
          <w:lang w:eastAsia="en-US"/>
        </w:rPr>
        <w:t xml:space="preserve"> temperature of annealing methods</w:t>
      </w:r>
      <w:r w:rsidR="00A67B97" w:rsidRPr="00013B70">
        <w:rPr>
          <w:lang w:eastAsia="en-US"/>
        </w:rPr>
        <w:t xml:space="preserve">, </w:t>
      </w:r>
      <w:r w:rsidR="00974CBF" w:rsidRPr="00013B70">
        <w:rPr>
          <w:lang w:eastAsia="en-US"/>
        </w:rPr>
        <w:t xml:space="preserve">carbon </w:t>
      </w:r>
      <w:r w:rsidR="00B87A60" w:rsidRPr="00013B70">
        <w:rPr>
          <w:lang w:eastAsia="en-US"/>
        </w:rPr>
        <w:t xml:space="preserve">electrodes can </w:t>
      </w:r>
      <w:r w:rsidR="00974CBF" w:rsidRPr="00013B70">
        <w:rPr>
          <w:lang w:eastAsia="en-US"/>
        </w:rPr>
        <w:t xml:space="preserve">endure </w:t>
      </w:r>
      <w:r w:rsidR="00AB6200" w:rsidRPr="00013B70">
        <w:rPr>
          <w:lang w:eastAsia="en-US"/>
        </w:rPr>
        <w:t xml:space="preserve">high temperature processes </w:t>
      </w:r>
      <w:r w:rsidR="00974CBF" w:rsidRPr="00013B70">
        <w:rPr>
          <w:lang w:eastAsia="en-US"/>
        </w:rPr>
        <w:t xml:space="preserve">while </w:t>
      </w:r>
      <w:r w:rsidR="006D0B29" w:rsidRPr="00013B70">
        <w:rPr>
          <w:lang w:eastAsia="en-US"/>
        </w:rPr>
        <w:t>polymer-based</w:t>
      </w:r>
      <w:r w:rsidR="00974CBF" w:rsidRPr="00013B70">
        <w:rPr>
          <w:lang w:eastAsia="en-US"/>
        </w:rPr>
        <w:t xml:space="preserve"> electrodes </w:t>
      </w:r>
      <w:r w:rsidR="00B1077D" w:rsidRPr="00013B70">
        <w:rPr>
          <w:lang w:eastAsia="en-US"/>
        </w:rPr>
        <w:t xml:space="preserve">cannot and </w:t>
      </w:r>
      <w:r w:rsidR="00974CBF" w:rsidRPr="00013B70">
        <w:rPr>
          <w:lang w:eastAsia="en-US"/>
        </w:rPr>
        <w:t>would require low temperatures</w:t>
      </w:r>
      <w:r w:rsidR="00CA7795" w:rsidRPr="00013B70">
        <w:rPr>
          <w:lang w:eastAsia="en-US"/>
        </w:rPr>
        <w:t>.</w:t>
      </w:r>
      <w:r w:rsidR="00FE722C" w:rsidRPr="00013B70">
        <w:rPr>
          <w:lang w:eastAsia="en-US"/>
        </w:rPr>
        <w:t xml:space="preserve"> Materials used in the layers of </w:t>
      </w:r>
      <w:r w:rsidR="00754FE2" w:rsidRPr="00013B70">
        <w:rPr>
          <w:lang w:eastAsia="en-US"/>
        </w:rPr>
        <w:t>PSC</w:t>
      </w:r>
      <w:r w:rsidR="00FE722C" w:rsidRPr="00013B70">
        <w:rPr>
          <w:lang w:eastAsia="en-US"/>
        </w:rPr>
        <w:t>s have properties that would require differen</w:t>
      </w:r>
      <w:r w:rsidR="00032C15" w:rsidRPr="00013B70">
        <w:rPr>
          <w:lang w:eastAsia="en-US"/>
        </w:rPr>
        <w:t>t</w:t>
      </w:r>
      <w:r w:rsidR="00FE722C" w:rsidRPr="00013B70">
        <w:rPr>
          <w:lang w:eastAsia="en-US"/>
        </w:rPr>
        <w:t xml:space="preserve"> fabrication steps. </w:t>
      </w:r>
      <w:r w:rsidR="004F3891" w:rsidRPr="00013B70">
        <w:rPr>
          <w:lang w:eastAsia="en-US"/>
        </w:rPr>
        <w:t xml:space="preserve">Among </w:t>
      </w:r>
      <w:r w:rsidR="00EA3404" w:rsidRPr="00013B70">
        <w:rPr>
          <w:lang w:eastAsia="en-US"/>
        </w:rPr>
        <w:t xml:space="preserve">thermal limits for </w:t>
      </w:r>
      <w:r w:rsidR="004F3891" w:rsidRPr="00013B70">
        <w:rPr>
          <w:lang w:eastAsia="en-US"/>
        </w:rPr>
        <w:t>ETLs</w:t>
      </w:r>
      <w:r w:rsidR="00EA3404" w:rsidRPr="00013B70">
        <w:rPr>
          <w:lang w:eastAsia="en-US"/>
        </w:rPr>
        <w:t>,</w:t>
      </w:r>
      <w:r w:rsidR="004F3891" w:rsidRPr="00013B70">
        <w:rPr>
          <w:lang w:eastAsia="en-US"/>
        </w:rPr>
        <w:t xml:space="preserve"> </w:t>
      </w:r>
      <w:r w:rsidR="00EA3404" w:rsidRPr="00013B70">
        <w:rPr>
          <w:lang w:eastAsia="en-US"/>
        </w:rPr>
        <w:t>heating</w:t>
      </w:r>
      <w:r w:rsidR="00087FCC" w:rsidRPr="00013B70">
        <w:rPr>
          <w:lang w:eastAsia="en-US"/>
        </w:rPr>
        <w:t xml:space="preserve"> during cell construction</w:t>
      </w:r>
      <w:r w:rsidR="0038306F" w:rsidRPr="00013B70">
        <w:rPr>
          <w:lang w:eastAsia="en-US"/>
        </w:rPr>
        <w:t>,</w:t>
      </w:r>
      <w:r w:rsidR="000219FF" w:rsidRPr="00013B70">
        <w:rPr>
          <w:lang w:eastAsia="en-US"/>
        </w:rPr>
        <w:t xml:space="preserve"> e.g.</w:t>
      </w:r>
      <w:r w:rsidR="006B62A0" w:rsidRPr="00013B70">
        <w:rPr>
          <w:lang w:eastAsia="en-US"/>
        </w:rPr>
        <w:t>,</w:t>
      </w:r>
      <w:r w:rsidR="00EA75C4" w:rsidRPr="00013B70">
        <w:rPr>
          <w:lang w:eastAsia="en-US"/>
        </w:rPr>
        <w:t xml:space="preserve"> </w:t>
      </w:r>
      <w:r w:rsidR="00FE722C" w:rsidRPr="00013B70">
        <w:rPr>
          <w:lang w:eastAsia="en-US"/>
        </w:rPr>
        <w:t>TiO</w:t>
      </w:r>
      <w:r w:rsidR="00FE722C" w:rsidRPr="00013B70">
        <w:rPr>
          <w:vertAlign w:val="subscript"/>
          <w:lang w:eastAsia="en-US"/>
        </w:rPr>
        <w:t>2</w:t>
      </w:r>
      <w:r w:rsidR="006B62A0" w:rsidRPr="00013B70">
        <w:rPr>
          <w:lang w:eastAsia="en-US"/>
        </w:rPr>
        <w:t xml:space="preserve">, </w:t>
      </w:r>
      <w:r w:rsidR="00FE722C" w:rsidRPr="00013B70">
        <w:rPr>
          <w:lang w:eastAsia="en-US"/>
        </w:rPr>
        <w:t>require</w:t>
      </w:r>
      <w:r w:rsidR="0038306F" w:rsidRPr="00013B70">
        <w:rPr>
          <w:lang w:eastAsia="en-US"/>
        </w:rPr>
        <w:t xml:space="preserve">s temperatures </w:t>
      </w:r>
      <w:r w:rsidR="00FE722C" w:rsidRPr="00013B70">
        <w:rPr>
          <w:lang w:eastAsia="en-US"/>
        </w:rPr>
        <w:t>above 300</w:t>
      </w:r>
      <w:r w:rsidR="00E109F0" w:rsidRPr="00013B70">
        <w:rPr>
          <w:lang w:eastAsia="en-US"/>
        </w:rPr>
        <w:t>°C</w:t>
      </w:r>
      <w:r w:rsidR="00FE722C" w:rsidRPr="00013B70">
        <w:rPr>
          <w:lang w:eastAsia="en-US"/>
        </w:rPr>
        <w:t xml:space="preserve"> </w:t>
      </w:r>
      <w:r w:rsidR="00EA3404" w:rsidRPr="00013B70">
        <w:rPr>
          <w:lang w:eastAsia="en-US"/>
        </w:rPr>
        <w:t xml:space="preserve">to </w:t>
      </w:r>
      <w:r w:rsidR="008E7251" w:rsidRPr="00013B70">
        <w:rPr>
          <w:lang w:eastAsia="en-US"/>
        </w:rPr>
        <w:t>harden</w:t>
      </w:r>
      <w:r w:rsidR="00EA3404" w:rsidRPr="00013B70">
        <w:rPr>
          <w:lang w:eastAsia="en-US"/>
        </w:rPr>
        <w:t xml:space="preserve"> the material</w:t>
      </w:r>
      <w:r w:rsidR="008E7251" w:rsidRPr="00013B70">
        <w:rPr>
          <w:lang w:eastAsia="en-US"/>
        </w:rPr>
        <w:t xml:space="preserve"> </w:t>
      </w:r>
      <w:r w:rsidR="00FE722C" w:rsidRPr="00013B70">
        <w:rPr>
          <w:lang w:eastAsia="en-US"/>
        </w:rPr>
        <w:t xml:space="preserve">to perform well. Another alternative is ZnO which does not require </w:t>
      </w:r>
      <w:r w:rsidR="006D0B29" w:rsidRPr="00013B70">
        <w:rPr>
          <w:lang w:eastAsia="en-US"/>
        </w:rPr>
        <w:t>tempering but</w:t>
      </w:r>
      <w:r w:rsidR="00FE722C" w:rsidRPr="00013B70">
        <w:rPr>
          <w:lang w:eastAsia="en-US"/>
        </w:rPr>
        <w:t xml:space="preserve"> is less stable in comparison to TiO</w:t>
      </w:r>
      <w:r w:rsidR="00FE722C" w:rsidRPr="00013B70">
        <w:rPr>
          <w:vertAlign w:val="subscript"/>
          <w:lang w:eastAsia="en-US"/>
        </w:rPr>
        <w:t>2</w:t>
      </w:r>
      <w:r w:rsidR="00C02283" w:rsidRPr="00013B70">
        <w:rPr>
          <w:lang w:eastAsia="en-US"/>
        </w:rPr>
        <w:t>;</w:t>
      </w:r>
      <w:r w:rsidR="00FE722C" w:rsidRPr="00013B70">
        <w:rPr>
          <w:lang w:eastAsia="en-US"/>
        </w:rPr>
        <w:t xml:space="preserve"> </w:t>
      </w:r>
      <w:r w:rsidR="00C02283" w:rsidRPr="00013B70">
        <w:rPr>
          <w:lang w:eastAsia="en-US"/>
        </w:rPr>
        <w:t xml:space="preserve">and </w:t>
      </w:r>
      <w:r w:rsidR="0010501F" w:rsidRPr="00013B70">
        <w:rPr>
          <w:lang w:eastAsia="en-US"/>
        </w:rPr>
        <w:t>SnO</w:t>
      </w:r>
      <w:r w:rsidR="0010501F" w:rsidRPr="00013B70">
        <w:rPr>
          <w:vertAlign w:val="subscript"/>
          <w:lang w:eastAsia="en-US"/>
        </w:rPr>
        <w:t>2</w:t>
      </w:r>
      <w:r w:rsidR="0010501F" w:rsidRPr="00013B70">
        <w:rPr>
          <w:lang w:eastAsia="en-US"/>
        </w:rPr>
        <w:t xml:space="preserve"> </w:t>
      </w:r>
      <w:r w:rsidR="00C02283" w:rsidRPr="00013B70">
        <w:rPr>
          <w:lang w:eastAsia="en-US"/>
        </w:rPr>
        <w:t xml:space="preserve">can </w:t>
      </w:r>
      <w:r w:rsidR="0010501F" w:rsidRPr="00013B70">
        <w:rPr>
          <w:lang w:eastAsia="en-US"/>
        </w:rPr>
        <w:t>r</w:t>
      </w:r>
      <w:r w:rsidR="00C02283" w:rsidRPr="00013B70">
        <w:rPr>
          <w:lang w:eastAsia="en-US"/>
        </w:rPr>
        <w:t>eplace</w:t>
      </w:r>
      <w:r w:rsidR="0010501F" w:rsidRPr="00013B70">
        <w:rPr>
          <w:lang w:eastAsia="en-US"/>
        </w:rPr>
        <w:t xml:space="preserve"> TiO</w:t>
      </w:r>
      <w:r w:rsidR="0010501F" w:rsidRPr="00013B70">
        <w:rPr>
          <w:vertAlign w:val="subscript"/>
          <w:lang w:eastAsia="en-US"/>
        </w:rPr>
        <w:t>2</w:t>
      </w:r>
      <w:r w:rsidR="00C02283" w:rsidRPr="00013B70">
        <w:rPr>
          <w:lang w:eastAsia="en-US"/>
        </w:rPr>
        <w:t xml:space="preserve"> </w:t>
      </w:r>
      <w:r w:rsidR="00824E33" w:rsidRPr="00013B70">
        <w:rPr>
          <w:lang w:eastAsia="en-US"/>
        </w:rPr>
        <w:t xml:space="preserve">which increases </w:t>
      </w:r>
      <w:r w:rsidR="00C02283" w:rsidRPr="00013B70">
        <w:rPr>
          <w:lang w:eastAsia="en-US"/>
        </w:rPr>
        <w:t xml:space="preserve">stability </w:t>
      </w:r>
      <w:r w:rsidR="00824E33" w:rsidRPr="00013B70">
        <w:rPr>
          <w:lang w:eastAsia="en-US"/>
        </w:rPr>
        <w:t xml:space="preserve">by being less reactive to the ion migration </w:t>
      </w:r>
      <w:r w:rsidR="00922910" w:rsidRPr="00013B70">
        <w:rPr>
          <w:lang w:eastAsia="en-US"/>
        </w:rPr>
        <w:t xml:space="preserve">at </w:t>
      </w:r>
      <w:r w:rsidR="00824E33" w:rsidRPr="00013B70">
        <w:rPr>
          <w:lang w:eastAsia="en-US"/>
        </w:rPr>
        <w:t>the perovskite</w:t>
      </w:r>
      <w:r w:rsidR="00922910" w:rsidRPr="00013B70">
        <w:rPr>
          <w:lang w:eastAsia="en-US"/>
        </w:rPr>
        <w:t xml:space="preserve"> interface</w:t>
      </w:r>
      <w:r w:rsidR="00C02283" w:rsidRPr="00013B70">
        <w:rPr>
          <w:lang w:eastAsia="en-US"/>
        </w:rPr>
        <w:t>.</w:t>
      </w:r>
    </w:p>
    <w:p w14:paraId="636A6E70" w14:textId="77777777" w:rsidR="00FE722C" w:rsidRPr="00013B70" w:rsidRDefault="00FE722C" w:rsidP="00FE722C">
      <w:pPr>
        <w:rPr>
          <w:lang w:eastAsia="en-US"/>
        </w:rPr>
      </w:pPr>
      <w:r w:rsidRPr="00013B70">
        <w:rPr>
          <w:lang w:eastAsia="en-US"/>
        </w:rPr>
        <w:t xml:space="preserve">Substrates would need to be chemically stable during </w:t>
      </w:r>
      <w:r w:rsidR="003767A1" w:rsidRPr="00013B70">
        <w:rPr>
          <w:lang w:eastAsia="en-US"/>
        </w:rPr>
        <w:t>assembly</w:t>
      </w:r>
      <w:r w:rsidRPr="00013B70">
        <w:rPr>
          <w:lang w:eastAsia="en-US"/>
        </w:rPr>
        <w:t xml:space="preserve"> and</w:t>
      </w:r>
      <w:r w:rsidR="0038306F" w:rsidRPr="00013B70">
        <w:rPr>
          <w:lang w:eastAsia="en-US"/>
        </w:rPr>
        <w:t xml:space="preserve"> be</w:t>
      </w:r>
      <w:r w:rsidRPr="00013B70">
        <w:rPr>
          <w:lang w:eastAsia="en-US"/>
        </w:rPr>
        <w:t xml:space="preserve"> able to retain their conductivity after any </w:t>
      </w:r>
      <w:r w:rsidR="003767A1" w:rsidRPr="00013B70">
        <w:rPr>
          <w:lang w:eastAsia="en-US"/>
        </w:rPr>
        <w:t xml:space="preserve">of the </w:t>
      </w:r>
      <w:r w:rsidR="0042575F" w:rsidRPr="00013B70">
        <w:rPr>
          <w:lang w:eastAsia="en-US"/>
        </w:rPr>
        <w:t>steps of the process</w:t>
      </w:r>
      <w:r w:rsidRPr="00013B70">
        <w:rPr>
          <w:lang w:eastAsia="en-US"/>
        </w:rPr>
        <w:t>. HTMs such as PCBM and PEDOT:PSS affect stability as mentioned earlier in the review due to their acidic properties</w:t>
      </w:r>
      <w:r w:rsidR="00BF27F0" w:rsidRPr="00013B70">
        <w:rPr>
          <w:lang w:eastAsia="en-US"/>
        </w:rPr>
        <w:t>,</w:t>
      </w:r>
      <w:r w:rsidRPr="00013B70">
        <w:rPr>
          <w:lang w:eastAsia="en-US"/>
        </w:rPr>
        <w:t xml:space="preserve"> which degrades ITO electrodes. Other challenges are the solvents and deposition methods which the substrates can </w:t>
      </w:r>
      <w:r w:rsidR="007D7332" w:rsidRPr="00013B70">
        <w:rPr>
          <w:lang w:eastAsia="en-US"/>
        </w:rPr>
        <w:t>withstand</w:t>
      </w:r>
      <w:r w:rsidRPr="00013B70">
        <w:rPr>
          <w:lang w:eastAsia="en-US"/>
        </w:rPr>
        <w:t xml:space="preserve"> without </w:t>
      </w:r>
      <w:r w:rsidR="00BF27F0" w:rsidRPr="00013B70">
        <w:rPr>
          <w:lang w:eastAsia="en-US"/>
        </w:rPr>
        <w:t>disturbing</w:t>
      </w:r>
      <w:r w:rsidRPr="00013B70">
        <w:rPr>
          <w:lang w:eastAsia="en-US"/>
        </w:rPr>
        <w:t xml:space="preserve"> their performance</w:t>
      </w:r>
      <w:r w:rsidR="00974667" w:rsidRPr="00013B70">
        <w:rPr>
          <w:lang w:eastAsia="en-US"/>
        </w:rPr>
        <w:t>.</w:t>
      </w:r>
    </w:p>
    <w:p w14:paraId="051BB334" w14:textId="77777777" w:rsidR="00FE722C" w:rsidRPr="00013B70" w:rsidRDefault="00974667" w:rsidP="00FE722C">
      <w:pPr>
        <w:rPr>
          <w:lang w:eastAsia="en-US"/>
        </w:rPr>
      </w:pPr>
      <w:r w:rsidRPr="00013B70">
        <w:rPr>
          <w:lang w:eastAsia="en-US"/>
        </w:rPr>
        <w:t xml:space="preserve">Solar </w:t>
      </w:r>
      <w:r w:rsidR="007D7332" w:rsidRPr="00013B70">
        <w:rPr>
          <w:lang w:eastAsia="en-US"/>
        </w:rPr>
        <w:t>c</w:t>
      </w:r>
      <w:r w:rsidRPr="00013B70">
        <w:rPr>
          <w:lang w:eastAsia="en-US"/>
        </w:rPr>
        <w:t xml:space="preserve">ells/modules </w:t>
      </w:r>
      <w:r w:rsidR="00731F7B" w:rsidRPr="00013B70">
        <w:rPr>
          <w:lang w:eastAsia="en-US"/>
        </w:rPr>
        <w:t>need to have mechanical endurance while in operation during their lifetime</w:t>
      </w:r>
      <w:r w:rsidRPr="00013B70">
        <w:rPr>
          <w:lang w:eastAsia="en-US"/>
        </w:rPr>
        <w:t>; t</w:t>
      </w:r>
      <w:r w:rsidR="00731F7B" w:rsidRPr="00013B70">
        <w:rPr>
          <w:lang w:eastAsia="en-US"/>
        </w:rPr>
        <w:t>heir use could be applied to clothes (wire based) or flexible surfaces which will undergo mechanical stress</w:t>
      </w:r>
      <w:r w:rsidRPr="00013B70">
        <w:rPr>
          <w:lang w:eastAsia="en-US"/>
        </w:rPr>
        <w:t>,</w:t>
      </w:r>
      <w:r w:rsidR="00731F7B" w:rsidRPr="00013B70">
        <w:rPr>
          <w:lang w:eastAsia="en-US"/>
        </w:rPr>
        <w:t xml:space="preserve"> such as bags or hats worn by people</w:t>
      </w:r>
      <w:r w:rsidR="007D7332" w:rsidRPr="00013B70">
        <w:rPr>
          <w:lang w:eastAsia="en-US"/>
        </w:rPr>
        <w:t>,</w:t>
      </w:r>
      <w:r w:rsidR="00731F7B" w:rsidRPr="00013B70">
        <w:rPr>
          <w:lang w:eastAsia="en-US"/>
        </w:rPr>
        <w:t xml:space="preserve"> etc.</w:t>
      </w:r>
      <w:r w:rsidR="00CA7795" w:rsidRPr="00013B70">
        <w:rPr>
          <w:lang w:eastAsia="en-US"/>
        </w:rPr>
        <w:t xml:space="preserve"> Testing of such rigid/flexible</w:t>
      </w:r>
      <w:r w:rsidR="007D7332" w:rsidRPr="00013B70">
        <w:rPr>
          <w:lang w:eastAsia="en-US"/>
        </w:rPr>
        <w:t xml:space="preserve"> substrates</w:t>
      </w:r>
      <w:r w:rsidR="00CA7795" w:rsidRPr="00013B70">
        <w:rPr>
          <w:lang w:eastAsia="en-US"/>
        </w:rPr>
        <w:t xml:space="preserve"> would need to take into account high impact or environmental testing. These factors need to be incorporated into their assessment for </w:t>
      </w:r>
      <w:r w:rsidR="00AF0C0B" w:rsidRPr="00013B70">
        <w:rPr>
          <w:lang w:eastAsia="en-US"/>
        </w:rPr>
        <w:t xml:space="preserve">suitability </w:t>
      </w:r>
      <w:r w:rsidR="000907D3" w:rsidRPr="00013B70">
        <w:rPr>
          <w:lang w:eastAsia="en-US"/>
        </w:rPr>
        <w:t xml:space="preserve">of </w:t>
      </w:r>
      <w:r w:rsidR="00AF0C0B" w:rsidRPr="00013B70">
        <w:rPr>
          <w:lang w:eastAsia="en-US"/>
        </w:rPr>
        <w:t>commercial/industrial use.</w:t>
      </w:r>
    </w:p>
    <w:p w14:paraId="12B696AE" w14:textId="77777777" w:rsidR="00C02455" w:rsidRPr="00013B70" w:rsidRDefault="00C1022E" w:rsidP="00D65B28">
      <w:pPr>
        <w:rPr>
          <w:lang w:eastAsia="en-US"/>
        </w:rPr>
      </w:pPr>
      <w:r w:rsidRPr="00013B70">
        <w:rPr>
          <w:lang w:eastAsia="en-US"/>
        </w:rPr>
        <w:lastRenderedPageBreak/>
        <w:t xml:space="preserve">The chemical stability of the electrode on the substrate </w:t>
      </w:r>
      <w:r w:rsidR="003450D8" w:rsidRPr="00013B70">
        <w:rPr>
          <w:lang w:eastAsia="en-US"/>
        </w:rPr>
        <w:t xml:space="preserve">under illumination </w:t>
      </w:r>
      <w:r w:rsidRPr="00013B70">
        <w:rPr>
          <w:lang w:eastAsia="en-US"/>
        </w:rPr>
        <w:t>also plays a role</w:t>
      </w:r>
      <w:r w:rsidR="003450D8" w:rsidRPr="00013B70">
        <w:rPr>
          <w:lang w:eastAsia="en-US"/>
        </w:rPr>
        <w:t xml:space="preserve">. A case to show this was </w:t>
      </w:r>
      <w:r w:rsidR="000D23C0" w:rsidRPr="00013B70">
        <w:rPr>
          <w:lang w:eastAsia="en-US"/>
        </w:rPr>
        <w:t xml:space="preserve">UV light illumination </w:t>
      </w:r>
      <w:r w:rsidR="00C02455" w:rsidRPr="00013B70">
        <w:rPr>
          <w:lang w:eastAsia="en-US"/>
        </w:rPr>
        <w:t xml:space="preserve">of </w:t>
      </w:r>
      <w:r w:rsidR="003450D8" w:rsidRPr="00013B70">
        <w:rPr>
          <w:lang w:eastAsia="en-US"/>
        </w:rPr>
        <w:t>silver nanowire electrodes</w:t>
      </w:r>
      <w:r w:rsidR="00192E74" w:rsidRPr="00013B70">
        <w:rPr>
          <w:lang w:eastAsia="en-US"/>
        </w:rPr>
        <w:t xml:space="preserve">. </w:t>
      </w:r>
      <w:r w:rsidR="00C02455" w:rsidRPr="00013B70">
        <w:rPr>
          <w:lang w:eastAsia="en-US"/>
        </w:rPr>
        <w:t xml:space="preserve">Other factors are </w:t>
      </w:r>
      <w:r w:rsidR="000D23C0" w:rsidRPr="00013B70">
        <w:rPr>
          <w:lang w:eastAsia="en-US"/>
        </w:rPr>
        <w:t xml:space="preserve">how the </w:t>
      </w:r>
      <w:r w:rsidR="008A734F" w:rsidRPr="00013B70">
        <w:rPr>
          <w:lang w:eastAsia="en-US"/>
        </w:rPr>
        <w:t xml:space="preserve">counter </w:t>
      </w:r>
      <w:r w:rsidR="000D23C0" w:rsidRPr="00013B70">
        <w:rPr>
          <w:lang w:eastAsia="en-US"/>
        </w:rPr>
        <w:t xml:space="preserve">electrode material can migrate into the perovskite layer </w:t>
      </w:r>
      <w:r w:rsidR="00C02455" w:rsidRPr="00013B70">
        <w:rPr>
          <w:lang w:eastAsia="en-US"/>
        </w:rPr>
        <w:t xml:space="preserve">such as </w:t>
      </w:r>
      <w:r w:rsidR="00192E74" w:rsidRPr="00013B70">
        <w:rPr>
          <w:lang w:eastAsia="en-US"/>
        </w:rPr>
        <w:t xml:space="preserve">aluminium </w:t>
      </w:r>
      <w:r w:rsidR="00C02455" w:rsidRPr="00013B70">
        <w:rPr>
          <w:lang w:eastAsia="en-US"/>
        </w:rPr>
        <w:t xml:space="preserve">forming </w:t>
      </w:r>
      <w:r w:rsidR="008A734F" w:rsidRPr="00013B70">
        <w:rPr>
          <w:lang w:eastAsia="en-US"/>
        </w:rPr>
        <w:t xml:space="preserve">aluminium </w:t>
      </w:r>
      <w:r w:rsidR="00C02455" w:rsidRPr="00013B70">
        <w:rPr>
          <w:lang w:eastAsia="en-US"/>
        </w:rPr>
        <w:t>iodide</w:t>
      </w:r>
      <w:r w:rsidR="00192E74" w:rsidRPr="00013B70">
        <w:rPr>
          <w:lang w:eastAsia="en-US"/>
        </w:rPr>
        <w:t xml:space="preserve"> due to electrode morphology</w:t>
      </w:r>
      <w:r w:rsidR="00567AF9" w:rsidRPr="00013B70">
        <w:rPr>
          <w:lang w:eastAsia="en-US"/>
        </w:rPr>
        <w:t>,</w:t>
      </w:r>
      <w:r w:rsidR="008A734F" w:rsidRPr="00013B70">
        <w:rPr>
          <w:lang w:eastAsia="en-US"/>
        </w:rPr>
        <w:t xml:space="preserve"> </w:t>
      </w:r>
      <w:r w:rsidR="0010501F" w:rsidRPr="00013B70">
        <w:rPr>
          <w:lang w:eastAsia="en-US"/>
        </w:rPr>
        <w:t>resulting from</w:t>
      </w:r>
      <w:r w:rsidR="00567AF9" w:rsidRPr="00013B70">
        <w:rPr>
          <w:lang w:eastAsia="en-US"/>
        </w:rPr>
        <w:t xml:space="preserve"> step edge induced degradation</w:t>
      </w:r>
      <w:r w:rsidR="00C02455" w:rsidRPr="00013B70">
        <w:rPr>
          <w:lang w:eastAsia="en-US"/>
        </w:rPr>
        <w:t>.</w:t>
      </w:r>
    </w:p>
    <w:p w14:paraId="01BF3AF3" w14:textId="77777777" w:rsidR="00F57E01" w:rsidRPr="00013B70" w:rsidRDefault="00974CBF" w:rsidP="00D65B28">
      <w:pPr>
        <w:rPr>
          <w:lang w:eastAsia="en-US"/>
        </w:rPr>
      </w:pPr>
      <w:r w:rsidRPr="00013B70">
        <w:rPr>
          <w:lang w:eastAsia="en-US"/>
        </w:rPr>
        <w:t xml:space="preserve">These topics in themselves can </w:t>
      </w:r>
      <w:r w:rsidR="005D63E3" w:rsidRPr="00013B70">
        <w:rPr>
          <w:lang w:eastAsia="en-US"/>
        </w:rPr>
        <w:t>be a subject of a separate</w:t>
      </w:r>
      <w:r w:rsidRPr="00013B70">
        <w:rPr>
          <w:lang w:eastAsia="en-US"/>
        </w:rPr>
        <w:t xml:space="preserve"> review paper alone.</w:t>
      </w:r>
    </w:p>
    <w:p w14:paraId="2045366D" w14:textId="77777777" w:rsidR="004F7257" w:rsidRPr="00013B70" w:rsidRDefault="00974CBF" w:rsidP="00D65B28">
      <w:pPr>
        <w:pStyle w:val="Heading1"/>
        <w:rPr>
          <w:rFonts w:eastAsia="Calibri"/>
        </w:rPr>
      </w:pPr>
      <w:bookmarkStart w:id="661" w:name="_Toc517289114"/>
      <w:bookmarkStart w:id="662" w:name="___122__31__49__PEDOT_PSS___CH3NH3PbI3Ag"/>
      <w:bookmarkStart w:id="663" w:name="_Toc517289115"/>
      <w:bookmarkStart w:id="664" w:name="_Toc517289116"/>
      <w:bookmarkStart w:id="665" w:name="_Toc517289117"/>
      <w:bookmarkStart w:id="666" w:name="_Toc517289134"/>
      <w:bookmarkStart w:id="667" w:name="_Toc517289150"/>
      <w:bookmarkStart w:id="668" w:name="_Toc517289151"/>
      <w:bookmarkStart w:id="669" w:name="_Toc517289152"/>
      <w:bookmarkStart w:id="670" w:name="_Toc517289153"/>
      <w:bookmarkStart w:id="671" w:name="_Parameter_reduction"/>
      <w:bookmarkEnd w:id="661"/>
      <w:bookmarkEnd w:id="662"/>
      <w:bookmarkEnd w:id="663"/>
      <w:bookmarkEnd w:id="664"/>
      <w:bookmarkEnd w:id="665"/>
      <w:bookmarkEnd w:id="666"/>
      <w:bookmarkEnd w:id="667"/>
      <w:bookmarkEnd w:id="668"/>
      <w:bookmarkEnd w:id="669"/>
      <w:bookmarkEnd w:id="670"/>
      <w:bookmarkEnd w:id="671"/>
      <w:r w:rsidRPr="00013B70">
        <w:rPr>
          <w:rFonts w:eastAsia="Calibri"/>
        </w:rPr>
        <w:t xml:space="preserve"> </w:t>
      </w:r>
      <w:bookmarkStart w:id="672" w:name="_Ref521520832"/>
      <w:bookmarkStart w:id="673" w:name="_Ref521520850"/>
      <w:bookmarkStart w:id="674" w:name="_Toc530166495"/>
      <w:bookmarkStart w:id="675" w:name="_Toc530166630"/>
      <w:bookmarkStart w:id="676" w:name="_Toc530167188"/>
      <w:bookmarkStart w:id="677" w:name="_Toc530167323"/>
      <w:bookmarkStart w:id="678" w:name="_Toc4264549"/>
      <w:r w:rsidRPr="00013B70">
        <w:rPr>
          <w:rFonts w:eastAsia="Calibri"/>
        </w:rPr>
        <w:t xml:space="preserve">The role of </w:t>
      </w:r>
      <w:r w:rsidR="0059711F" w:rsidRPr="00013B70">
        <w:rPr>
          <w:rFonts w:eastAsia="Calibri"/>
        </w:rPr>
        <w:t xml:space="preserve">various </w:t>
      </w:r>
      <w:r w:rsidRPr="00013B70">
        <w:rPr>
          <w:rFonts w:eastAsia="Calibri"/>
        </w:rPr>
        <w:t xml:space="preserve">stress </w:t>
      </w:r>
      <w:r w:rsidR="0059711F" w:rsidRPr="00013B70">
        <w:rPr>
          <w:rFonts w:eastAsia="Calibri"/>
        </w:rPr>
        <w:t xml:space="preserve">types </w:t>
      </w:r>
      <w:r w:rsidRPr="00013B70">
        <w:rPr>
          <w:rFonts w:eastAsia="Calibri"/>
        </w:rPr>
        <w:t>on solar cell parameter stability</w:t>
      </w:r>
      <w:bookmarkEnd w:id="672"/>
      <w:bookmarkEnd w:id="673"/>
      <w:bookmarkEnd w:id="674"/>
      <w:bookmarkEnd w:id="675"/>
      <w:bookmarkEnd w:id="676"/>
      <w:bookmarkEnd w:id="677"/>
      <w:bookmarkEnd w:id="678"/>
    </w:p>
    <w:p w14:paraId="1A45A548" w14:textId="77777777" w:rsidR="00D65B28" w:rsidRPr="00013B70" w:rsidRDefault="00B47777" w:rsidP="00D65B28">
      <w:pPr>
        <w:rPr>
          <w:rFonts w:eastAsia="Calibri"/>
        </w:rPr>
      </w:pPr>
      <w:r w:rsidRPr="00013B70">
        <w:rPr>
          <w:rFonts w:eastAsia="Calibri"/>
        </w:rPr>
        <w:t>There are</w:t>
      </w:r>
      <w:r w:rsidR="00974CBF" w:rsidRPr="00013B70">
        <w:rPr>
          <w:rFonts w:eastAsia="Calibri"/>
        </w:rPr>
        <w:t xml:space="preserve"> various parameters/properties to </w:t>
      </w:r>
      <w:r w:rsidRPr="00013B70">
        <w:rPr>
          <w:rFonts w:eastAsia="Calibri"/>
        </w:rPr>
        <w:t xml:space="preserve">assess solar cell performance and </w:t>
      </w:r>
      <w:r w:rsidR="00B275F3" w:rsidRPr="00013B70">
        <w:rPr>
          <w:rFonts w:eastAsia="Calibri"/>
        </w:rPr>
        <w:t>stability</w:t>
      </w:r>
      <w:r w:rsidR="006F6348" w:rsidRPr="00013B70">
        <w:rPr>
          <w:rFonts w:eastAsia="Calibri"/>
        </w:rPr>
        <w:t>;</w:t>
      </w:r>
      <w:r w:rsidR="00974CBF" w:rsidRPr="00013B70">
        <w:rPr>
          <w:rFonts w:eastAsia="Calibri"/>
        </w:rPr>
        <w:t xml:space="preserve"> </w:t>
      </w:r>
      <w:r w:rsidR="006F6348" w:rsidRPr="00013B70">
        <w:rPr>
          <w:rFonts w:eastAsia="Calibri"/>
        </w:rPr>
        <w:t>one of these</w:t>
      </w:r>
      <w:r w:rsidR="003A088E" w:rsidRPr="00013B70">
        <w:rPr>
          <w:rFonts w:eastAsia="Calibri"/>
        </w:rPr>
        <w:t xml:space="preserve"> </w:t>
      </w:r>
      <w:r w:rsidR="006F6348" w:rsidRPr="00013B70">
        <w:rPr>
          <w:rFonts w:eastAsia="Calibri"/>
        </w:rPr>
        <w:t>is the f</w:t>
      </w:r>
      <w:r w:rsidR="00974CBF" w:rsidRPr="00013B70">
        <w:rPr>
          <w:rFonts w:eastAsia="Calibri"/>
        </w:rPr>
        <w:t xml:space="preserve">ill factor </w:t>
      </w:r>
      <w:r w:rsidR="006F6348" w:rsidRPr="00013B70">
        <w:rPr>
          <w:rFonts w:eastAsia="Calibri"/>
        </w:rPr>
        <w:t xml:space="preserve">which </w:t>
      </w:r>
      <w:r w:rsidR="00974CBF" w:rsidRPr="00013B70">
        <w:rPr>
          <w:rFonts w:eastAsia="Calibri"/>
        </w:rPr>
        <w:t>is a property that is affected by the resistances in the solar cell</w:t>
      </w:r>
      <w:r w:rsidR="006F6348" w:rsidRPr="00013B70">
        <w:rPr>
          <w:rFonts w:eastAsia="Calibri"/>
        </w:rPr>
        <w:t>,</w:t>
      </w:r>
      <w:r w:rsidR="00974CBF" w:rsidRPr="00013B70">
        <w:rPr>
          <w:rFonts w:eastAsia="Calibri"/>
        </w:rPr>
        <w:t xml:space="preserve"> which affect</w:t>
      </w:r>
      <w:r w:rsidR="00D65B28" w:rsidRPr="00013B70">
        <w:rPr>
          <w:rFonts w:eastAsia="Calibri"/>
        </w:rPr>
        <w:t>s</w:t>
      </w:r>
      <w:r w:rsidR="00974CBF" w:rsidRPr="00013B70">
        <w:rPr>
          <w:rFonts w:eastAsia="Calibri"/>
        </w:rPr>
        <w:t xml:space="preserve"> how current flows.</w:t>
      </w:r>
    </w:p>
    <w:p w14:paraId="7CE26FAD" w14:textId="77777777" w:rsidR="00476CAD" w:rsidRPr="00013B70" w:rsidRDefault="00476CAD" w:rsidP="00476CAD">
      <w:pPr>
        <w:rPr>
          <w:rFonts w:eastAsia="Calibri"/>
        </w:rPr>
      </w:pPr>
      <w:r w:rsidRPr="00013B70">
        <w:rPr>
          <w:rFonts w:eastAsia="Calibri"/>
        </w:rPr>
        <w:t>The greater the current</w:t>
      </w:r>
      <w:r w:rsidR="00DB5D75" w:rsidRPr="00013B70">
        <w:rPr>
          <w:rFonts w:eastAsia="Calibri"/>
        </w:rPr>
        <w:t>,</w:t>
      </w:r>
      <w:r w:rsidRPr="00013B70">
        <w:rPr>
          <w:rFonts w:eastAsia="Calibri"/>
        </w:rPr>
        <w:t xml:space="preserve"> the lower the resistance</w:t>
      </w:r>
      <w:r w:rsidR="002F05EB" w:rsidRPr="00013B70">
        <w:rPr>
          <w:rFonts w:eastAsia="Calibri"/>
        </w:rPr>
        <w:t>;</w:t>
      </w:r>
      <w:r w:rsidR="003A088E" w:rsidRPr="00013B70">
        <w:rPr>
          <w:rFonts w:eastAsia="Calibri"/>
        </w:rPr>
        <w:t xml:space="preserve"> </w:t>
      </w:r>
      <w:r w:rsidR="002F05EB" w:rsidRPr="00013B70">
        <w:rPr>
          <w:rFonts w:eastAsia="Calibri"/>
        </w:rPr>
        <w:t>w</w:t>
      </w:r>
      <w:r w:rsidR="00D95393" w:rsidRPr="00013B70">
        <w:rPr>
          <w:rFonts w:eastAsia="Calibri"/>
        </w:rPr>
        <w:t>here there is zero voltage</w:t>
      </w:r>
      <w:r w:rsidR="00DB5D75" w:rsidRPr="00013B70">
        <w:rPr>
          <w:rFonts w:eastAsia="Calibri"/>
        </w:rPr>
        <w:t>,</w:t>
      </w:r>
      <w:r w:rsidR="00D95393" w:rsidRPr="00013B70">
        <w:rPr>
          <w:rFonts w:eastAsia="Calibri"/>
        </w:rPr>
        <w:t xml:space="preserve"> the cell is at maximum current. This point is called the short circuit value</w:t>
      </w:r>
      <w:r w:rsidR="00AA0D28" w:rsidRPr="00013B70">
        <w:rPr>
          <w:rFonts w:eastAsia="Calibri"/>
        </w:rPr>
        <w:t xml:space="preserve"> </w:t>
      </w:r>
      <w:r w:rsidR="001C5BF5" w:rsidRPr="00013B70">
        <w:rPr>
          <w:i/>
        </w:rPr>
        <w:t>I</w:t>
      </w:r>
      <w:r w:rsidR="001C5BF5" w:rsidRPr="00013B70">
        <w:rPr>
          <w:vertAlign w:val="subscript"/>
        </w:rPr>
        <w:t>sc</w:t>
      </w:r>
      <w:r w:rsidR="00AA0D28" w:rsidRPr="00013B70">
        <w:rPr>
          <w:rFonts w:eastAsia="Calibri"/>
        </w:rPr>
        <w:t xml:space="preserve"> or </w:t>
      </w:r>
      <w:r w:rsidR="00B3468E" w:rsidRPr="00013B70">
        <w:rPr>
          <w:i/>
        </w:rPr>
        <w:t>J</w:t>
      </w:r>
      <w:r w:rsidR="00B3468E" w:rsidRPr="00013B70">
        <w:rPr>
          <w:vertAlign w:val="subscript"/>
        </w:rPr>
        <w:t>sc</w:t>
      </w:r>
      <w:r w:rsidR="00AA0D28" w:rsidRPr="00013B70">
        <w:rPr>
          <w:rFonts w:eastAsia="Calibri"/>
        </w:rPr>
        <w:t xml:space="preserve"> (depending on whether it is referred to as short circuit current (</w:t>
      </w:r>
      <w:r w:rsidR="001C5BF5" w:rsidRPr="00013B70">
        <w:rPr>
          <w:i/>
        </w:rPr>
        <w:t>I</w:t>
      </w:r>
      <w:r w:rsidR="001C5BF5" w:rsidRPr="00013B70">
        <w:rPr>
          <w:vertAlign w:val="subscript"/>
        </w:rPr>
        <w:t>sc</w:t>
      </w:r>
      <w:r w:rsidR="00AA0D28" w:rsidRPr="00013B70">
        <w:rPr>
          <w:rFonts w:eastAsia="Calibri"/>
        </w:rPr>
        <w:t>) or short circuit current density (</w:t>
      </w:r>
      <w:r w:rsidR="00B3468E" w:rsidRPr="00013B70">
        <w:rPr>
          <w:i/>
        </w:rPr>
        <w:t>J</w:t>
      </w:r>
      <w:r w:rsidR="00B3468E" w:rsidRPr="00013B70">
        <w:rPr>
          <w:vertAlign w:val="subscript"/>
        </w:rPr>
        <w:t>sc</w:t>
      </w:r>
      <w:r w:rsidR="00AA0D28" w:rsidRPr="00013B70">
        <w:rPr>
          <w:rFonts w:eastAsia="Calibri"/>
        </w:rPr>
        <w:t>)</w:t>
      </w:r>
      <w:r w:rsidR="00D95393" w:rsidRPr="00013B70">
        <w:rPr>
          <w:rFonts w:eastAsia="Calibri"/>
        </w:rPr>
        <w:t xml:space="preserve">. </w:t>
      </w:r>
      <w:r w:rsidRPr="00013B70">
        <w:rPr>
          <w:rFonts w:eastAsia="Calibri"/>
        </w:rPr>
        <w:t>This can be affected by electrons that recombine with their initial site or other sites</w:t>
      </w:r>
      <w:r w:rsidR="001E06EB" w:rsidRPr="00013B70">
        <w:rPr>
          <w:rFonts w:eastAsia="Calibri"/>
        </w:rPr>
        <w:t xml:space="preserve"> within the lattice of the semi</w:t>
      </w:r>
      <w:r w:rsidRPr="00013B70">
        <w:rPr>
          <w:rFonts w:eastAsia="Calibri"/>
        </w:rPr>
        <w:t>conductor material.</w:t>
      </w:r>
    </w:p>
    <w:p w14:paraId="15E34CB7" w14:textId="77777777" w:rsidR="009A01A5" w:rsidRPr="00013B70" w:rsidRDefault="00E775F7" w:rsidP="00476CAD">
      <w:pPr>
        <w:rPr>
          <w:rFonts w:eastAsia="Calibri"/>
        </w:rPr>
      </w:pPr>
      <w:r w:rsidRPr="00013B70">
        <w:rPr>
          <w:rFonts w:eastAsia="Calibri"/>
        </w:rPr>
        <w:t>Recombination of electrons</w:t>
      </w:r>
      <w:r w:rsidR="00476CAD" w:rsidRPr="00013B70">
        <w:rPr>
          <w:rFonts w:eastAsia="Calibri"/>
        </w:rPr>
        <w:t xml:space="preserve"> would reduce the current</w:t>
      </w:r>
      <w:r w:rsidR="00E11077" w:rsidRPr="00013B70">
        <w:rPr>
          <w:rFonts w:eastAsia="Calibri"/>
        </w:rPr>
        <w:t>,</w:t>
      </w:r>
      <w:r w:rsidR="00476CAD" w:rsidRPr="00013B70">
        <w:rPr>
          <w:rFonts w:eastAsia="Calibri"/>
        </w:rPr>
        <w:t xml:space="preserve"> so the property to describe this resistance is known as recombination resistance. </w:t>
      </w:r>
      <w:r w:rsidRPr="00013B70">
        <w:rPr>
          <w:rFonts w:eastAsia="Calibri"/>
        </w:rPr>
        <w:t>In addition</w:t>
      </w:r>
      <w:r w:rsidR="00E11077" w:rsidRPr="00013B70">
        <w:rPr>
          <w:rFonts w:eastAsia="Calibri"/>
        </w:rPr>
        <w:t>,</w:t>
      </w:r>
      <w:r w:rsidR="00476CAD" w:rsidRPr="00013B70">
        <w:rPr>
          <w:rFonts w:eastAsia="Calibri"/>
        </w:rPr>
        <w:t xml:space="preserve"> </w:t>
      </w:r>
      <w:r w:rsidR="00E11077" w:rsidRPr="00013B70">
        <w:rPr>
          <w:rFonts w:eastAsia="Calibri"/>
        </w:rPr>
        <w:t xml:space="preserve">there </w:t>
      </w:r>
      <w:r w:rsidR="00476CAD" w:rsidRPr="00013B70">
        <w:rPr>
          <w:rFonts w:eastAsia="Calibri"/>
        </w:rPr>
        <w:t>is the current that leaks out of the cell into other regions</w:t>
      </w:r>
      <w:r w:rsidR="00E11077" w:rsidRPr="00013B70">
        <w:rPr>
          <w:rFonts w:eastAsia="Calibri"/>
        </w:rPr>
        <w:t>,</w:t>
      </w:r>
      <w:r w:rsidR="00476CAD" w:rsidRPr="00013B70">
        <w:rPr>
          <w:rFonts w:eastAsia="Calibri"/>
        </w:rPr>
        <w:t xml:space="preserve"> which is prevented by shunt resistance.</w:t>
      </w:r>
    </w:p>
    <w:p w14:paraId="4C02CE8A" w14:textId="0C8DB9DB" w:rsidR="00F50E19" w:rsidRPr="00013B70" w:rsidRDefault="00476CAD" w:rsidP="00476CAD">
      <w:pPr>
        <w:rPr>
          <w:rFonts w:eastAsia="Calibri"/>
        </w:rPr>
      </w:pPr>
      <w:r w:rsidRPr="00013B70">
        <w:rPr>
          <w:rFonts w:eastAsia="Calibri"/>
        </w:rPr>
        <w:t xml:space="preserve">There is also the chemistry </w:t>
      </w:r>
      <w:r w:rsidR="00027B10" w:rsidRPr="00013B70">
        <w:rPr>
          <w:rFonts w:eastAsia="Calibri"/>
        </w:rPr>
        <w:t>which is affected</w:t>
      </w:r>
      <w:r w:rsidR="00027B10" w:rsidRPr="00013B70" w:rsidDel="00027B10">
        <w:rPr>
          <w:rFonts w:eastAsia="Calibri"/>
        </w:rPr>
        <w:t xml:space="preserve"> </w:t>
      </w:r>
      <w:r w:rsidR="00027B10" w:rsidRPr="00013B70">
        <w:rPr>
          <w:rFonts w:eastAsia="Calibri"/>
        </w:rPr>
        <w:t xml:space="preserve">by </w:t>
      </w:r>
      <w:r w:rsidRPr="00013B70">
        <w:rPr>
          <w:rFonts w:eastAsia="Calibri"/>
        </w:rPr>
        <w:t>band gaps (energy required to excite electrons from their ground state (valence band) into their conduction band (where electrons can travel to other atoms</w:t>
      </w:r>
      <w:r w:rsidR="009A01A5" w:rsidRPr="00013B70">
        <w:rPr>
          <w:rFonts w:eastAsia="Calibri"/>
        </w:rPr>
        <w:t>)</w:t>
      </w:r>
      <w:r w:rsidR="000E4756" w:rsidRPr="00013B70">
        <w:rPr>
          <w:rFonts w:eastAsia="Calibri"/>
        </w:rPr>
        <w:t>;</w:t>
      </w:r>
      <w:r w:rsidR="00FF7BF0" w:rsidRPr="00013B70">
        <w:rPr>
          <w:rFonts w:eastAsia="Calibri"/>
        </w:rPr>
        <w:t xml:space="preserve"> see </w:t>
      </w:r>
      <w:r w:rsidR="00FF7BF0" w:rsidRPr="00013B70">
        <w:rPr>
          <w:rFonts w:eastAsia="Calibri"/>
        </w:rPr>
        <w:fldChar w:fldCharType="begin"/>
      </w:r>
      <w:r w:rsidR="00FF7BF0" w:rsidRPr="00013B70">
        <w:rPr>
          <w:rFonts w:eastAsia="Calibri"/>
        </w:rPr>
        <w:instrText xml:space="preserve"> REF _Ref524456917 \h </w:instrText>
      </w:r>
      <w:r w:rsidR="00FF7BF0" w:rsidRPr="00013B70">
        <w:rPr>
          <w:rFonts w:eastAsia="Calibri"/>
        </w:rPr>
      </w:r>
      <w:r w:rsidR="00FF7BF0" w:rsidRPr="00013B70">
        <w:rPr>
          <w:rFonts w:eastAsia="Calibri"/>
        </w:rPr>
        <w:fldChar w:fldCharType="separate"/>
      </w:r>
      <w:r w:rsidR="009B4740" w:rsidRPr="00013B70">
        <w:t xml:space="preserve">Figure </w:t>
      </w:r>
      <w:r w:rsidR="009B4740">
        <w:rPr>
          <w:noProof/>
        </w:rPr>
        <w:t>37</w:t>
      </w:r>
      <w:r w:rsidR="00FF7BF0" w:rsidRPr="00013B70">
        <w:rPr>
          <w:rFonts w:eastAsia="Calibri"/>
        </w:rPr>
        <w:fldChar w:fldCharType="end"/>
      </w:r>
      <w:r w:rsidR="000E4756" w:rsidRPr="00013B70">
        <w:rPr>
          <w:rFonts w:eastAsia="Calibri"/>
        </w:rPr>
        <w:t>)</w:t>
      </w:r>
      <w:r w:rsidR="009A01A5" w:rsidRPr="00013B70">
        <w:rPr>
          <w:rFonts w:eastAsia="Calibri"/>
        </w:rPr>
        <w:t>,</w:t>
      </w:r>
      <w:r w:rsidRPr="00013B70">
        <w:rPr>
          <w:rFonts w:eastAsia="Calibri"/>
        </w:rPr>
        <w:t xml:space="preserve"> </w:t>
      </w:r>
      <w:r w:rsidR="009A01A5" w:rsidRPr="00013B70">
        <w:rPr>
          <w:rFonts w:eastAsia="Calibri"/>
        </w:rPr>
        <w:t>which</w:t>
      </w:r>
      <w:r w:rsidRPr="00013B70">
        <w:rPr>
          <w:rFonts w:eastAsia="Calibri"/>
        </w:rPr>
        <w:t xml:space="preserve"> gives rise to the value of the open circuit voltage</w:t>
      </w:r>
      <w:r w:rsidR="00AA0D28" w:rsidRPr="00013B70">
        <w:rPr>
          <w:rFonts w:eastAsia="Calibri"/>
        </w:rPr>
        <w:t xml:space="preserve"> (</w:t>
      </w:r>
      <w:r w:rsidR="008202A2" w:rsidRPr="00013B70">
        <w:rPr>
          <w:i/>
        </w:rPr>
        <w:t>V</w:t>
      </w:r>
      <w:r w:rsidR="008202A2" w:rsidRPr="00013B70">
        <w:rPr>
          <w:vertAlign w:val="subscript"/>
        </w:rPr>
        <w:t>oc</w:t>
      </w:r>
      <w:r w:rsidR="00AA0D28" w:rsidRPr="00013B70">
        <w:rPr>
          <w:rFonts w:eastAsia="Calibri"/>
        </w:rPr>
        <w:t>)</w:t>
      </w:r>
      <w:r w:rsidRPr="00013B70">
        <w:rPr>
          <w:rFonts w:eastAsia="Calibri"/>
        </w:rPr>
        <w:t>.</w:t>
      </w:r>
    </w:p>
    <w:p w14:paraId="22BA579B" w14:textId="77777777" w:rsidR="00F50E19" w:rsidRPr="00013B70" w:rsidRDefault="00F50E19" w:rsidP="00F50E19">
      <w:pPr>
        <w:keepNext/>
      </w:pPr>
      <w:r w:rsidRPr="00013B70">
        <w:rPr>
          <w:rFonts w:eastAsia="Calibri"/>
          <w:noProof/>
        </w:rPr>
        <w:drawing>
          <wp:inline distT="0" distB="0" distL="0" distR="0" wp14:anchorId="6B308BA2" wp14:editId="09FDDFA8">
            <wp:extent cx="4572000" cy="229446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onductionBand-ValenceBand.jpg"/>
                    <pic:cNvPicPr/>
                  </pic:nvPicPr>
                  <pic:blipFill>
                    <a:blip r:embed="rId69">
                      <a:extLst>
                        <a:ext uri="{28A0092B-C50C-407E-A947-70E740481C1C}">
                          <a14:useLocalDpi xmlns:a14="http://schemas.microsoft.com/office/drawing/2010/main" val="0"/>
                        </a:ext>
                      </a:extLst>
                    </a:blip>
                    <a:stretch>
                      <a:fillRect/>
                    </a:stretch>
                  </pic:blipFill>
                  <pic:spPr>
                    <a:xfrm>
                      <a:off x="0" y="0"/>
                      <a:ext cx="4578562" cy="2297760"/>
                    </a:xfrm>
                    <a:prstGeom prst="rect">
                      <a:avLst/>
                    </a:prstGeom>
                  </pic:spPr>
                </pic:pic>
              </a:graphicData>
            </a:graphic>
          </wp:inline>
        </w:drawing>
      </w:r>
    </w:p>
    <w:p w14:paraId="61BF961F" w14:textId="1490A638" w:rsidR="00F50E19" w:rsidRPr="00013B70" w:rsidRDefault="00F50E19" w:rsidP="00F50E19">
      <w:pPr>
        <w:pStyle w:val="Caption"/>
      </w:pPr>
      <w:bookmarkStart w:id="679" w:name="_Ref524456917"/>
      <w:r w:rsidRPr="00013B70">
        <w:t xml:space="preserve">Figure </w:t>
      </w:r>
      <w:fldSimple w:instr=" SEQ Figure \* ARABIC ">
        <w:r w:rsidR="009B4740">
          <w:rPr>
            <w:noProof/>
          </w:rPr>
          <w:t>37</w:t>
        </w:r>
      </w:fldSimple>
      <w:bookmarkEnd w:id="679"/>
      <w:r w:rsidR="002154F1" w:rsidRPr="00013B70">
        <w:t>:</w:t>
      </w:r>
      <w:r w:rsidR="00951FF7" w:rsidRPr="00013B70">
        <w:t xml:space="preserve"> Describing v</w:t>
      </w:r>
      <w:r w:rsidRPr="00013B70">
        <w:t xml:space="preserve">alence and </w:t>
      </w:r>
      <w:r w:rsidR="00951FF7" w:rsidRPr="00013B70">
        <w:t>c</w:t>
      </w:r>
      <w:r w:rsidRPr="00013B70">
        <w:t>onduction band for the open circuit voltage (</w:t>
      </w:r>
      <w:r w:rsidR="008202A2" w:rsidRPr="00013B70">
        <w:rPr>
          <w:i w:val="0"/>
        </w:rPr>
        <w:t>V</w:t>
      </w:r>
      <w:r w:rsidR="008202A2" w:rsidRPr="00013B70">
        <w:rPr>
          <w:i w:val="0"/>
          <w:vertAlign w:val="subscript"/>
        </w:rPr>
        <w:t>oc</w:t>
      </w:r>
      <w:r w:rsidR="007D2FEE" w:rsidRPr="00013B70">
        <w:t>)</w:t>
      </w:r>
    </w:p>
    <w:p w14:paraId="0DEF01AD" w14:textId="77777777" w:rsidR="00476CAD" w:rsidRPr="00013B70" w:rsidRDefault="00380459" w:rsidP="00476CAD">
      <w:pPr>
        <w:rPr>
          <w:rFonts w:eastAsia="Calibri"/>
        </w:rPr>
      </w:pPr>
      <w:r w:rsidRPr="00013B70">
        <w:rPr>
          <w:rFonts w:eastAsia="Calibri"/>
        </w:rPr>
        <w:t>This value occurs when the current in the cell is zero</w:t>
      </w:r>
      <w:r w:rsidR="00FE6523" w:rsidRPr="00013B70">
        <w:rPr>
          <w:rFonts w:eastAsia="Calibri"/>
        </w:rPr>
        <w:t>; it</w:t>
      </w:r>
      <w:r w:rsidR="00476CAD" w:rsidRPr="00013B70">
        <w:rPr>
          <w:rFonts w:eastAsia="Calibri"/>
        </w:rPr>
        <w:t xml:space="preserve"> is the potential energy that can be given to the flow of the electricity in the cell</w:t>
      </w:r>
      <w:r w:rsidR="00FE6523" w:rsidRPr="00013B70">
        <w:rPr>
          <w:rFonts w:eastAsia="Calibri"/>
        </w:rPr>
        <w:t>,</w:t>
      </w:r>
      <w:r w:rsidR="00476CAD" w:rsidRPr="00013B70">
        <w:rPr>
          <w:rFonts w:eastAsia="Calibri"/>
        </w:rPr>
        <w:t xml:space="preserve"> which contributes to the performance. The efficiency is the overall contribution of </w:t>
      </w:r>
      <w:r w:rsidR="00FE6523" w:rsidRPr="00013B70">
        <w:rPr>
          <w:rFonts w:eastAsia="Calibri"/>
        </w:rPr>
        <w:t xml:space="preserve">all </w:t>
      </w:r>
      <w:r w:rsidR="00476CAD" w:rsidRPr="00013B70">
        <w:rPr>
          <w:rFonts w:eastAsia="Calibri"/>
        </w:rPr>
        <w:t>the parameters,</w:t>
      </w:r>
      <w:r w:rsidR="00225126" w:rsidRPr="00013B70">
        <w:rPr>
          <w:rFonts w:eastAsia="Calibri"/>
        </w:rPr>
        <w:t xml:space="preserve"> i.e.,</w:t>
      </w:r>
      <w:r w:rsidR="00476CAD" w:rsidRPr="00013B70">
        <w:rPr>
          <w:rFonts w:eastAsia="Calibri"/>
        </w:rPr>
        <w:t xml:space="preserve"> the amount of photonic energy hitting the cell</w:t>
      </w:r>
      <w:r w:rsidR="002355F6" w:rsidRPr="00013B70">
        <w:rPr>
          <w:rFonts w:eastAsia="Calibri"/>
        </w:rPr>
        <w:t>,</w:t>
      </w:r>
      <w:r w:rsidR="00476CAD" w:rsidRPr="00013B70">
        <w:rPr>
          <w:rFonts w:eastAsia="Calibri"/>
        </w:rPr>
        <w:t xml:space="preserve"> compared to the amount of energy being transformed into electricity. </w:t>
      </w:r>
    </w:p>
    <w:p w14:paraId="251FF83B" w14:textId="77777777" w:rsidR="00947DE1" w:rsidRPr="00013B70" w:rsidRDefault="00947DE1" w:rsidP="00D65B28">
      <w:pPr>
        <w:rPr>
          <w:rFonts w:eastAsia="Calibri"/>
        </w:rPr>
      </w:pPr>
      <w:r w:rsidRPr="00013B70">
        <w:rPr>
          <w:rFonts w:eastAsia="Calibri"/>
        </w:rPr>
        <w:lastRenderedPageBreak/>
        <w:t>When the cell is being assessed, a current</w:t>
      </w:r>
      <w:r w:rsidR="00EF293C" w:rsidRPr="00013B70">
        <w:rPr>
          <w:rFonts w:eastAsia="Calibri"/>
        </w:rPr>
        <w:t>/current density</w:t>
      </w:r>
      <w:r w:rsidRPr="00013B70">
        <w:rPr>
          <w:rFonts w:eastAsia="Calibri"/>
        </w:rPr>
        <w:t xml:space="preserve"> voltage curve (</w:t>
      </w:r>
      <w:r w:rsidR="00054C0F" w:rsidRPr="00013B70">
        <w:rPr>
          <w:rFonts w:eastAsia="Calibri"/>
          <w:i/>
        </w:rPr>
        <w:t>IV</w:t>
      </w:r>
      <w:r w:rsidR="00EF293C" w:rsidRPr="00013B70">
        <w:rPr>
          <w:rFonts w:eastAsia="Calibri"/>
          <w:i/>
        </w:rPr>
        <w:t>/JV</w:t>
      </w:r>
      <w:r w:rsidRPr="00013B70">
        <w:rPr>
          <w:rFonts w:eastAsia="Calibri"/>
        </w:rPr>
        <w:t xml:space="preserve"> curve) is produced. The product of the current and voltage values along this scan is known as the power of the cell</w:t>
      </w:r>
      <w:r w:rsidR="004D1F77" w:rsidRPr="00013B70">
        <w:rPr>
          <w:rFonts w:eastAsia="Calibri"/>
        </w:rPr>
        <w:t xml:space="preserve">. </w:t>
      </w:r>
      <w:r w:rsidRPr="00013B70">
        <w:rPr>
          <w:rFonts w:eastAsia="Calibri"/>
        </w:rPr>
        <w:t>The short circuit value and open circuit voltage are at the points in the cell where there is zero power.</w:t>
      </w:r>
    </w:p>
    <w:p w14:paraId="5682B39E" w14:textId="77777777" w:rsidR="00055591" w:rsidRPr="00013B70" w:rsidRDefault="00054E0C" w:rsidP="00D65B28">
      <w:pPr>
        <w:rPr>
          <w:rFonts w:eastAsia="Calibri"/>
        </w:rPr>
      </w:pPr>
      <w:r w:rsidRPr="00013B70">
        <w:rPr>
          <w:rFonts w:eastAsia="Calibri"/>
        </w:rPr>
        <w:t xml:space="preserve">When the </w:t>
      </w:r>
      <w:r w:rsidR="00380459" w:rsidRPr="00013B70">
        <w:rPr>
          <w:rFonts w:eastAsia="Calibri"/>
        </w:rPr>
        <w:t xml:space="preserve">product of these values is at a peak, </w:t>
      </w:r>
      <w:r w:rsidRPr="00013B70">
        <w:rPr>
          <w:rFonts w:eastAsia="Calibri"/>
        </w:rPr>
        <w:t xml:space="preserve">the </w:t>
      </w:r>
      <w:r w:rsidR="00AE0AF9" w:rsidRPr="00013B70">
        <w:rPr>
          <w:rFonts w:eastAsia="Calibri"/>
        </w:rPr>
        <w:t xml:space="preserve">value and position of this on the graph </w:t>
      </w:r>
      <w:r w:rsidR="00947DE1" w:rsidRPr="00013B70">
        <w:rPr>
          <w:rFonts w:eastAsia="Calibri"/>
        </w:rPr>
        <w:t>denotes</w:t>
      </w:r>
      <w:r w:rsidR="00380459" w:rsidRPr="00013B70">
        <w:rPr>
          <w:rFonts w:eastAsia="Calibri"/>
        </w:rPr>
        <w:t xml:space="preserve"> the maxi</w:t>
      </w:r>
      <w:r w:rsidR="00FE6523" w:rsidRPr="00013B70">
        <w:rPr>
          <w:rFonts w:eastAsia="Calibri"/>
        </w:rPr>
        <w:t>m</w:t>
      </w:r>
      <w:r w:rsidR="00380459" w:rsidRPr="00013B70">
        <w:rPr>
          <w:rFonts w:eastAsia="Calibri"/>
        </w:rPr>
        <w:t xml:space="preserve">um power point of the operating cell. The theoretical </w:t>
      </w:r>
      <w:r w:rsidR="00947DE1" w:rsidRPr="00013B70">
        <w:rPr>
          <w:rFonts w:eastAsia="Calibri"/>
        </w:rPr>
        <w:t xml:space="preserve">and measured </w:t>
      </w:r>
      <w:r w:rsidR="00380459" w:rsidRPr="00013B70">
        <w:rPr>
          <w:rFonts w:eastAsia="Calibri"/>
        </w:rPr>
        <w:t>maximum power point</w:t>
      </w:r>
      <w:r w:rsidR="00947DE1" w:rsidRPr="00013B70">
        <w:rPr>
          <w:rFonts w:eastAsia="Calibri"/>
        </w:rPr>
        <w:t>s</w:t>
      </w:r>
      <w:r w:rsidR="00380459" w:rsidRPr="00013B70">
        <w:rPr>
          <w:rFonts w:eastAsia="Calibri"/>
        </w:rPr>
        <w:t xml:space="preserve"> </w:t>
      </w:r>
      <w:r w:rsidR="00717302" w:rsidRPr="00013B70">
        <w:rPr>
          <w:rFonts w:eastAsia="Calibri"/>
        </w:rPr>
        <w:t>(</w:t>
      </w:r>
      <w:r w:rsidR="00717302" w:rsidRPr="00013B70">
        <w:rPr>
          <w:rFonts w:eastAsia="Calibri"/>
          <w:i/>
        </w:rPr>
        <w:t>M</w:t>
      </w:r>
      <w:r w:rsidR="00717302" w:rsidRPr="00013B70">
        <w:rPr>
          <w:rFonts w:eastAsia="Calibri"/>
          <w:vertAlign w:val="subscript"/>
        </w:rPr>
        <w:t>pp</w:t>
      </w:r>
      <w:r w:rsidR="00717302" w:rsidRPr="00013B70">
        <w:rPr>
          <w:rFonts w:eastAsia="Calibri"/>
        </w:rPr>
        <w:t xml:space="preserve">) </w:t>
      </w:r>
      <w:r w:rsidR="00D03B59" w:rsidRPr="00013B70">
        <w:rPr>
          <w:rFonts w:eastAsia="Calibri"/>
        </w:rPr>
        <w:t xml:space="preserve">are different. The ratio of the two of these is the </w:t>
      </w:r>
      <w:r w:rsidR="004F6C31" w:rsidRPr="00013B70">
        <w:rPr>
          <w:rFonts w:eastAsia="Calibri"/>
        </w:rPr>
        <w:t xml:space="preserve">percentage </w:t>
      </w:r>
      <w:r w:rsidR="00D03B59" w:rsidRPr="00013B70">
        <w:rPr>
          <w:rFonts w:eastAsia="Calibri"/>
        </w:rPr>
        <w:t xml:space="preserve">which is called the </w:t>
      </w:r>
      <w:r w:rsidR="000A2F20" w:rsidRPr="00013B70">
        <w:rPr>
          <w:rFonts w:eastAsia="Calibri"/>
        </w:rPr>
        <w:t>f</w:t>
      </w:r>
      <w:r w:rsidR="00D03B59" w:rsidRPr="00013B70">
        <w:rPr>
          <w:rFonts w:eastAsia="Calibri"/>
        </w:rPr>
        <w:t xml:space="preserve">ill </w:t>
      </w:r>
      <w:r w:rsidR="000A2F20" w:rsidRPr="00013B70">
        <w:rPr>
          <w:rFonts w:eastAsia="Calibri"/>
        </w:rPr>
        <w:t>f</w:t>
      </w:r>
      <w:r w:rsidR="00D03B59" w:rsidRPr="00013B70">
        <w:rPr>
          <w:rFonts w:eastAsia="Calibri"/>
        </w:rPr>
        <w:t>actor.</w:t>
      </w:r>
      <w:r w:rsidR="00453B8B" w:rsidRPr="00013B70">
        <w:rPr>
          <w:rFonts w:eastAsia="Calibri"/>
        </w:rPr>
        <w:t xml:space="preserve"> </w:t>
      </w:r>
      <w:r w:rsidR="006A312F" w:rsidRPr="00013B70">
        <w:rPr>
          <w:rFonts w:eastAsia="Calibri"/>
        </w:rPr>
        <w:t>A square drawn with the edges at the short circuit</w:t>
      </w:r>
      <w:r w:rsidR="007562A0" w:rsidRPr="00013B70">
        <w:rPr>
          <w:rFonts w:eastAsia="Calibri"/>
        </w:rPr>
        <w:t xml:space="preserve"> current/current density </w:t>
      </w:r>
      <w:r w:rsidR="007562A0" w:rsidRPr="00013B70">
        <w:rPr>
          <w:rFonts w:eastAsia="Calibri"/>
          <w:i/>
        </w:rPr>
        <w:t>I</w:t>
      </w:r>
      <w:r w:rsidR="003855A2" w:rsidRPr="00013B70">
        <w:rPr>
          <w:rFonts w:eastAsia="Calibri"/>
          <w:vertAlign w:val="subscript"/>
        </w:rPr>
        <w:t>sc</w:t>
      </w:r>
      <w:r w:rsidR="003855A2" w:rsidRPr="00013B70">
        <w:rPr>
          <w:rFonts w:eastAsia="Calibri"/>
        </w:rPr>
        <w:t>/</w:t>
      </w:r>
      <w:r w:rsidR="003855A2" w:rsidRPr="00013B70">
        <w:rPr>
          <w:rFonts w:eastAsia="Calibri"/>
          <w:i/>
        </w:rPr>
        <w:t>J</w:t>
      </w:r>
      <w:r w:rsidR="007562A0" w:rsidRPr="00013B70">
        <w:rPr>
          <w:rFonts w:eastAsia="Calibri"/>
          <w:vertAlign w:val="subscript"/>
        </w:rPr>
        <w:t>sc</w:t>
      </w:r>
      <w:r w:rsidR="006A312F" w:rsidRPr="00013B70">
        <w:rPr>
          <w:rFonts w:eastAsia="Calibri"/>
        </w:rPr>
        <w:t xml:space="preserve"> and open circuit voltage </w:t>
      </w:r>
      <w:r w:rsidR="007562A0" w:rsidRPr="00013B70">
        <w:rPr>
          <w:rFonts w:eastAsia="Calibri"/>
          <w:i/>
        </w:rPr>
        <w:t>V</w:t>
      </w:r>
      <w:r w:rsidR="007562A0" w:rsidRPr="00013B70">
        <w:rPr>
          <w:rFonts w:eastAsia="Calibri"/>
          <w:vertAlign w:val="subscript"/>
        </w:rPr>
        <w:t>oc</w:t>
      </w:r>
      <w:r w:rsidR="007562A0" w:rsidRPr="00013B70">
        <w:rPr>
          <w:rFonts w:eastAsia="Calibri"/>
        </w:rPr>
        <w:t xml:space="preserve"> </w:t>
      </w:r>
      <w:r w:rsidR="00225126" w:rsidRPr="00013B70">
        <w:rPr>
          <w:rFonts w:eastAsia="Calibri"/>
        </w:rPr>
        <w:t>is</w:t>
      </w:r>
      <w:r w:rsidR="006A312F" w:rsidRPr="00013B70">
        <w:rPr>
          <w:rFonts w:eastAsia="Calibri"/>
        </w:rPr>
        <w:t xml:space="preserve"> compared to the square drawn </w:t>
      </w:r>
      <w:r w:rsidR="00717302" w:rsidRPr="00013B70">
        <w:rPr>
          <w:rFonts w:eastAsia="Calibri"/>
        </w:rPr>
        <w:t xml:space="preserve">from </w:t>
      </w:r>
      <w:r w:rsidR="0075658F" w:rsidRPr="00013B70">
        <w:rPr>
          <w:rFonts w:eastAsia="Calibri"/>
        </w:rPr>
        <w:t xml:space="preserve">the </w:t>
      </w:r>
      <w:r w:rsidR="0075658F" w:rsidRPr="00013B70">
        <w:rPr>
          <w:rFonts w:eastAsia="Calibri"/>
          <w:i/>
        </w:rPr>
        <w:t>Mpp</w:t>
      </w:r>
      <w:r w:rsidR="00717302" w:rsidRPr="00013B70">
        <w:rPr>
          <w:rFonts w:eastAsia="Calibri"/>
        </w:rPr>
        <w:t>.</w:t>
      </w:r>
      <w:r w:rsidR="00947DE1" w:rsidRPr="00013B70">
        <w:rPr>
          <w:rStyle w:val="CommentReference"/>
          <w:rFonts w:ascii="Calibri" w:eastAsia="Calibri" w:hAnsi="Calibri" w:cs="Calibri"/>
          <w:lang w:eastAsia="en-US"/>
        </w:rPr>
        <w:t xml:space="preserve"> </w:t>
      </w:r>
      <w:r w:rsidR="00055591" w:rsidRPr="00013B70">
        <w:rPr>
          <w:rFonts w:eastAsia="Calibri"/>
        </w:rPr>
        <w:t xml:space="preserve">The </w:t>
      </w:r>
      <w:r w:rsidR="003855A2" w:rsidRPr="00013B70">
        <w:rPr>
          <w:rFonts w:eastAsia="Calibri"/>
        </w:rPr>
        <w:t xml:space="preserve">fraction </w:t>
      </w:r>
      <w:r w:rsidR="00055591" w:rsidRPr="00013B70">
        <w:rPr>
          <w:rFonts w:eastAsia="Calibri"/>
        </w:rPr>
        <w:t>of the area that this square fills is called the fill factor</w:t>
      </w:r>
      <w:r w:rsidR="00974CBF" w:rsidRPr="00013B70">
        <w:rPr>
          <w:rFonts w:eastAsia="Calibri"/>
        </w:rPr>
        <w:t xml:space="preserve">. </w:t>
      </w:r>
    </w:p>
    <w:p w14:paraId="6F319979" w14:textId="77777777" w:rsidR="00C53394" w:rsidRPr="00013B70" w:rsidRDefault="00C53394" w:rsidP="00D65B28">
      <w:pPr>
        <w:rPr>
          <w:rFonts w:eastAsia="Calibri"/>
        </w:rPr>
      </w:pPr>
      <w:r w:rsidRPr="00013B70">
        <w:rPr>
          <w:rFonts w:eastAsia="Calibri"/>
        </w:rPr>
        <w:t>The basic equation to work out the fill factor of the solar cell is the following:</w:t>
      </w:r>
    </w:p>
    <w:p w14:paraId="5CD9B86F" w14:textId="77777777" w:rsidR="00C53394" w:rsidRPr="00013B70" w:rsidRDefault="00C53394" w:rsidP="00D65B28">
      <w:pPr>
        <w:rPr>
          <w:rFonts w:eastAsia="Calibri"/>
        </w:rPr>
      </w:pPr>
      <w:r w:rsidRPr="00013B70">
        <w:rPr>
          <w:rFonts w:eastAsia="Calibri"/>
        </w:rPr>
        <w:t xml:space="preserve">FF = </w:t>
      </w:r>
      <w:r w:rsidR="00717302" w:rsidRPr="00013B70">
        <w:rPr>
          <w:rFonts w:eastAsia="Calibri"/>
        </w:rPr>
        <w:t>(</w:t>
      </w:r>
      <w:r w:rsidR="00225126" w:rsidRPr="00013B70">
        <w:rPr>
          <w:rFonts w:eastAsia="Calibri"/>
          <w:i/>
        </w:rPr>
        <w:t>M</w:t>
      </w:r>
      <w:r w:rsidR="00225126" w:rsidRPr="00013B70">
        <w:rPr>
          <w:rFonts w:eastAsia="Calibri"/>
          <w:vertAlign w:val="subscript"/>
        </w:rPr>
        <w:t>pp</w:t>
      </w:r>
      <w:r w:rsidR="0075658F" w:rsidRPr="00013B70">
        <w:rPr>
          <w:rFonts w:eastAsia="Calibri"/>
        </w:rPr>
        <w:t>)</w:t>
      </w:r>
      <w:r w:rsidR="0075658F" w:rsidRPr="00013B70">
        <w:rPr>
          <w:rFonts w:eastAsia="Calibri"/>
          <w:vertAlign w:val="subscript"/>
        </w:rPr>
        <w:t xml:space="preserve"> measured</w:t>
      </w:r>
      <w:r w:rsidR="00E109F0" w:rsidRPr="00013B70">
        <w:rPr>
          <w:rFonts w:eastAsia="Calibri"/>
        </w:rPr>
        <w:t>/</w:t>
      </w:r>
      <w:r w:rsidRPr="00013B70">
        <w:rPr>
          <w:rFonts w:eastAsia="Calibri"/>
        </w:rPr>
        <w:t>(</w:t>
      </w:r>
      <w:r w:rsidRPr="00013B70">
        <w:rPr>
          <w:rFonts w:eastAsia="Calibri"/>
          <w:i/>
        </w:rPr>
        <w:t>J</w:t>
      </w:r>
      <w:r w:rsidRPr="00013B70">
        <w:rPr>
          <w:rFonts w:eastAsia="Calibri"/>
          <w:vertAlign w:val="subscript"/>
        </w:rPr>
        <w:t>sc</w:t>
      </w:r>
      <w:r w:rsidRPr="00013B70">
        <w:rPr>
          <w:rFonts w:eastAsia="Calibri"/>
        </w:rPr>
        <w:t xml:space="preserve"> x </w:t>
      </w:r>
      <w:r w:rsidR="008202A2" w:rsidRPr="00013B70">
        <w:rPr>
          <w:i/>
        </w:rPr>
        <w:t>V</w:t>
      </w:r>
      <w:r w:rsidR="008202A2" w:rsidRPr="00013B70">
        <w:rPr>
          <w:vertAlign w:val="subscript"/>
        </w:rPr>
        <w:t>oc</w:t>
      </w:r>
      <w:r w:rsidRPr="00013B70">
        <w:rPr>
          <w:rFonts w:eastAsia="Calibri"/>
        </w:rPr>
        <w:t>)</w:t>
      </w:r>
    </w:p>
    <w:p w14:paraId="27854F5F" w14:textId="77777777" w:rsidR="00BF3227" w:rsidRPr="00013B70" w:rsidRDefault="001228BC" w:rsidP="00D65B28">
      <w:pPr>
        <w:rPr>
          <w:rFonts w:eastAsia="Calibri"/>
        </w:rPr>
      </w:pPr>
      <w:r>
        <w:rPr>
          <w:noProof/>
        </w:rPr>
        <mc:AlternateContent>
          <mc:Choice Requires="wps">
            <w:drawing>
              <wp:anchor distT="0" distB="0" distL="114300" distR="114300" simplePos="0" relativeHeight="251657728" behindDoc="0" locked="0" layoutInCell="1" allowOverlap="1" wp14:anchorId="3341EB75" wp14:editId="02F2B37C">
                <wp:simplePos x="0" y="0"/>
                <wp:positionH relativeFrom="column">
                  <wp:posOffset>0</wp:posOffset>
                </wp:positionH>
                <wp:positionV relativeFrom="paragraph">
                  <wp:posOffset>2099945</wp:posOffset>
                </wp:positionV>
                <wp:extent cx="3924935" cy="266700"/>
                <wp:effectExtent l="0" t="4445" r="0" b="0"/>
                <wp:wrapNone/>
                <wp:docPr id="81" name="Text 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9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404F3E" w14:textId="12BDB53C" w:rsidR="00901276" w:rsidRPr="00FF58A2" w:rsidRDefault="00901276" w:rsidP="00676C17">
                            <w:pPr>
                              <w:pStyle w:val="Figures"/>
                            </w:pPr>
                            <w:r>
                              <w:t xml:space="preserve">Figure </w:t>
                            </w:r>
                            <w:r>
                              <w:rPr>
                                <w:noProof/>
                              </w:rPr>
                              <w:fldChar w:fldCharType="begin"/>
                            </w:r>
                            <w:r>
                              <w:rPr>
                                <w:noProof/>
                              </w:rPr>
                              <w:instrText xml:space="preserve"> SEQ Figure \* ARABIC </w:instrText>
                            </w:r>
                            <w:r>
                              <w:rPr>
                                <w:noProof/>
                              </w:rPr>
                              <w:fldChar w:fldCharType="separate"/>
                            </w:r>
                            <w:r w:rsidR="009B4740">
                              <w:rPr>
                                <w:noProof/>
                              </w:rPr>
                              <w:t>38</w:t>
                            </w:r>
                            <w:r>
                              <w:rPr>
                                <w:noProof/>
                              </w:rPr>
                              <w:fldChar w:fldCharType="end"/>
                            </w:r>
                            <w:r>
                              <w:t>: Description of Fill Factor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41EB75" id="Text Box 626" o:spid="_x0000_s1086" type="#_x0000_t202" style="position:absolute;margin-left:0;margin-top:165.35pt;width:309.05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" stroked="f">
                <v:textbox style="mso-fit-shape-to-text:t" inset="0,0,0,0">
                  <w:txbxContent>
                    <w:p w14:paraId="22404F3E" w14:textId="12BDB53C" w:rsidR="00901276" w:rsidRPr="00FF58A2" w:rsidRDefault="00901276" w:rsidP="00676C17">
                      <w:pPr>
                        <w:pStyle w:val="Figures"/>
                      </w:pPr>
                      <w:r>
                        <w:t xml:space="preserve">Figure </w:t>
                      </w:r>
                      <w:r>
                        <w:rPr>
                          <w:noProof/>
                        </w:rPr>
                        <w:fldChar w:fldCharType="begin"/>
                      </w:r>
                      <w:r>
                        <w:rPr>
                          <w:noProof/>
                        </w:rPr>
                        <w:instrText xml:space="preserve"> SEQ Figure \* ARABIC </w:instrText>
                      </w:r>
                      <w:r>
                        <w:rPr>
                          <w:noProof/>
                        </w:rPr>
                        <w:fldChar w:fldCharType="separate"/>
                      </w:r>
                      <w:r w:rsidR="009B4740">
                        <w:rPr>
                          <w:noProof/>
                        </w:rPr>
                        <w:t>38</w:t>
                      </w:r>
                      <w:r>
                        <w:rPr>
                          <w:noProof/>
                        </w:rPr>
                        <w:fldChar w:fldCharType="end"/>
                      </w:r>
                      <w:r>
                        <w:t>: Description of Fill Factor</w:t>
                      </w:r>
                    </w:p>
                  </w:txbxContent>
                </v:textbox>
              </v:shape>
            </w:pict>
          </mc:Fallback>
        </mc:AlternateContent>
      </w:r>
      <w:r>
        <w:rPr>
          <w:rFonts w:eastAsia="Calibri"/>
          <w:noProof/>
        </w:rPr>
        <mc:AlternateContent>
          <mc:Choice Requires="wpc">
            <w:drawing>
              <wp:anchor distT="0" distB="0" distL="114300" distR="114300" simplePos="0" relativeHeight="251653632" behindDoc="0" locked="0" layoutInCell="1" allowOverlap="1" wp14:anchorId="33DC5691" wp14:editId="26F1CD33">
                <wp:simplePos x="0" y="0"/>
                <wp:positionH relativeFrom="character">
                  <wp:posOffset>0</wp:posOffset>
                </wp:positionH>
                <wp:positionV relativeFrom="line">
                  <wp:posOffset>0</wp:posOffset>
                </wp:positionV>
                <wp:extent cx="3924935" cy="2042795"/>
                <wp:effectExtent l="0" t="0" r="0" b="0"/>
                <wp:wrapNone/>
                <wp:docPr id="596" name="Canvas 5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4" name="Text Box 624"/>
                        <wps:cNvSpPr txBox="1">
                          <a:spLocks noChangeArrowheads="1"/>
                        </wps:cNvSpPr>
                        <wps:spPr bwMode="auto">
                          <a:xfrm>
                            <a:off x="100965" y="1262380"/>
                            <a:ext cx="628650" cy="671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02C3D" w14:textId="77777777" w:rsidR="00901276" w:rsidRDefault="00901276" w:rsidP="00913859">
                              <w:r>
                                <w:t>Cell power curve</w:t>
                              </w:r>
                            </w:p>
                          </w:txbxContent>
                        </wps:txbx>
                        <wps:bodyPr rot="0" vert="horz" wrap="square" lIns="91440" tIns="45720" rIns="91440" bIns="45720" anchor="t" anchorCtr="0" upright="1">
                          <a:noAutofit/>
                        </wps:bodyPr>
                      </wps:wsp>
                      <wps:wsp>
                        <wps:cNvPr id="45" name="Arc 599"/>
                        <wps:cNvSpPr>
                          <a:spLocks/>
                        </wps:cNvSpPr>
                        <wps:spPr bwMode="auto">
                          <a:xfrm>
                            <a:off x="828675" y="514985"/>
                            <a:ext cx="1988820" cy="1527810"/>
                          </a:xfrm>
                          <a:custGeom>
                            <a:avLst/>
                            <a:gdLst>
                              <a:gd name="G0" fmla="+- 0 0 0"/>
                              <a:gd name="G1" fmla="+- 21600 0 0"/>
                              <a:gd name="G2" fmla="+- 21600 0 0"/>
                              <a:gd name="T0" fmla="*/ 0 w 21392"/>
                              <a:gd name="T1" fmla="*/ 0 h 21600"/>
                              <a:gd name="T2" fmla="*/ 21392 w 21392"/>
                              <a:gd name="T3" fmla="*/ 18610 h 21600"/>
                              <a:gd name="T4" fmla="*/ 0 w 21392"/>
                              <a:gd name="T5" fmla="*/ 21600 h 21600"/>
                            </a:gdLst>
                            <a:ahLst/>
                            <a:cxnLst>
                              <a:cxn ang="0">
                                <a:pos x="T0" y="T1"/>
                              </a:cxn>
                              <a:cxn ang="0">
                                <a:pos x="T2" y="T3"/>
                              </a:cxn>
                              <a:cxn ang="0">
                                <a:pos x="T4" y="T5"/>
                              </a:cxn>
                            </a:cxnLst>
                            <a:rect l="0" t="0" r="r" b="b"/>
                            <a:pathLst>
                              <a:path w="21392" h="21600" fill="none" extrusionOk="0">
                                <a:moveTo>
                                  <a:pt x="0" y="0"/>
                                </a:moveTo>
                                <a:cubicBezTo>
                                  <a:pt x="10774" y="0"/>
                                  <a:pt x="19900" y="7939"/>
                                  <a:pt x="21392" y="18609"/>
                                </a:cubicBezTo>
                              </a:path>
                              <a:path w="21392" h="21600" stroke="0" extrusionOk="0">
                                <a:moveTo>
                                  <a:pt x="0" y="0"/>
                                </a:moveTo>
                                <a:cubicBezTo>
                                  <a:pt x="10774" y="0"/>
                                  <a:pt x="19900" y="7939"/>
                                  <a:pt x="21392" y="18609"/>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AutoShape 600"/>
                        <wps:cNvCnPr>
                          <a:cxnSpLocks noChangeShapeType="1"/>
                          <a:stCxn id="69" idx="0"/>
                        </wps:cNvCnPr>
                        <wps:spPr bwMode="auto">
                          <a:xfrm flipV="1">
                            <a:off x="829945" y="342900"/>
                            <a:ext cx="635" cy="1589405"/>
                          </a:xfrm>
                          <a:prstGeom prst="straightConnector1">
                            <a:avLst/>
                          </a:prstGeom>
                          <a:noFill/>
                          <a:ln w="222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AutoShape 601"/>
                        <wps:cNvCnPr>
                          <a:cxnSpLocks noChangeShapeType="1"/>
                        </wps:cNvCnPr>
                        <wps:spPr bwMode="auto">
                          <a:xfrm flipV="1">
                            <a:off x="828675" y="1932305"/>
                            <a:ext cx="2226945" cy="1270"/>
                          </a:xfrm>
                          <a:prstGeom prst="straightConnector1">
                            <a:avLst/>
                          </a:prstGeom>
                          <a:noFill/>
                          <a:ln w="222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Text Box 603"/>
                        <wps:cNvSpPr txBox="1">
                          <a:spLocks noChangeArrowheads="1"/>
                        </wps:cNvSpPr>
                        <wps:spPr bwMode="auto">
                          <a:xfrm>
                            <a:off x="3055620" y="1776095"/>
                            <a:ext cx="76136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6DFAE" w14:textId="77777777" w:rsidR="00901276" w:rsidRPr="00055591" w:rsidRDefault="00901276" w:rsidP="00913859">
                              <w:r w:rsidRPr="00BA4C96">
                                <w:rPr>
                                  <w:i/>
                                </w:rPr>
                                <w:t>V</w:t>
                              </w:r>
                              <w:r>
                                <w:rPr>
                                  <w:i/>
                                </w:rPr>
                                <w:t xml:space="preserve"> </w:t>
                              </w:r>
                              <w:r>
                                <w:t>(mV)</w:t>
                              </w:r>
                            </w:p>
                          </w:txbxContent>
                        </wps:txbx>
                        <wps:bodyPr rot="0" vert="horz" wrap="square" lIns="91440" tIns="45720" rIns="91440" bIns="45720" anchor="t" anchorCtr="0" upright="1">
                          <a:noAutofit/>
                        </wps:bodyPr>
                      </wps:wsp>
                      <wps:wsp>
                        <wps:cNvPr id="52" name="Rectangle 604"/>
                        <wps:cNvSpPr>
                          <a:spLocks noChangeArrowheads="1"/>
                        </wps:cNvSpPr>
                        <wps:spPr bwMode="auto">
                          <a:xfrm>
                            <a:off x="829945" y="1223010"/>
                            <a:ext cx="1555115" cy="710565"/>
                          </a:xfrm>
                          <a:prstGeom prst="rect">
                            <a:avLst/>
                          </a:prstGeom>
                          <a:solidFill>
                            <a:srgbClr val="FFFFFF"/>
                          </a:solidFill>
                          <a:ln w="28575">
                            <a:solidFill>
                              <a:schemeClr val="accent1">
                                <a:lumMod val="100000"/>
                                <a:lumOff val="0"/>
                              </a:schemeClr>
                            </a:solidFill>
                            <a:miter lim="800000"/>
                            <a:headEnd/>
                            <a:tailEnd/>
                          </a:ln>
                        </wps:spPr>
                        <wps:bodyPr rot="0" vert="horz" wrap="square" lIns="91440" tIns="45720" rIns="91440" bIns="45720" anchor="t" anchorCtr="0" upright="1">
                          <a:noAutofit/>
                        </wps:bodyPr>
                      </wps:wsp>
                      <wps:wsp>
                        <wps:cNvPr id="68" name="Rectangle 606"/>
                        <wps:cNvSpPr>
                          <a:spLocks noChangeArrowheads="1"/>
                        </wps:cNvSpPr>
                        <wps:spPr bwMode="auto">
                          <a:xfrm>
                            <a:off x="828675" y="514985"/>
                            <a:ext cx="1988820" cy="14185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Freeform 614"/>
                        <wps:cNvSpPr>
                          <a:spLocks/>
                        </wps:cNvSpPr>
                        <wps:spPr bwMode="auto">
                          <a:xfrm>
                            <a:off x="829945" y="1223010"/>
                            <a:ext cx="1987550" cy="709295"/>
                          </a:xfrm>
                          <a:custGeom>
                            <a:avLst/>
                            <a:gdLst>
                              <a:gd name="T0" fmla="*/ 0 w 1184"/>
                              <a:gd name="T1" fmla="*/ 668 h 668"/>
                              <a:gd name="T2" fmla="*/ 868 w 1184"/>
                              <a:gd name="T3" fmla="*/ 0 h 668"/>
                              <a:gd name="T4" fmla="*/ 1184 w 1184"/>
                              <a:gd name="T5" fmla="*/ 668 h 668"/>
                            </a:gdLst>
                            <a:ahLst/>
                            <a:cxnLst>
                              <a:cxn ang="0">
                                <a:pos x="T0" y="T1"/>
                              </a:cxn>
                              <a:cxn ang="0">
                                <a:pos x="T2" y="T3"/>
                              </a:cxn>
                              <a:cxn ang="0">
                                <a:pos x="T4" y="T5"/>
                              </a:cxn>
                            </a:cxnLst>
                            <a:rect l="0" t="0" r="r" b="b"/>
                            <a:pathLst>
                              <a:path w="1184" h="668">
                                <a:moveTo>
                                  <a:pt x="0" y="668"/>
                                </a:moveTo>
                                <a:cubicBezTo>
                                  <a:pt x="335" y="334"/>
                                  <a:pt x="671" y="0"/>
                                  <a:pt x="868" y="0"/>
                                </a:cubicBezTo>
                                <a:cubicBezTo>
                                  <a:pt x="1065" y="0"/>
                                  <a:pt x="1077" y="557"/>
                                  <a:pt x="1184" y="668"/>
                                </a:cubicBezTo>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Text Box 602"/>
                        <wps:cNvSpPr txBox="1">
                          <a:spLocks noChangeArrowheads="1"/>
                        </wps:cNvSpPr>
                        <wps:spPr bwMode="auto">
                          <a:xfrm>
                            <a:off x="237490" y="114300"/>
                            <a:ext cx="9429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1BF85" w14:textId="77777777" w:rsidR="00901276" w:rsidRPr="00055591" w:rsidRDefault="00901276" w:rsidP="00717302">
                              <w:pPr>
                                <w:jc w:val="center"/>
                              </w:pPr>
                              <w:r w:rsidRPr="00BA4C96">
                                <w:rPr>
                                  <w:i/>
                                </w:rPr>
                                <w:t>J</w:t>
                              </w:r>
                              <w:r>
                                <w:t xml:space="preserve"> (mA/cm</w:t>
                              </w:r>
                              <w:r w:rsidRPr="00D82D0D">
                                <w:rPr>
                                  <w:vertAlign w:val="superscript"/>
                                </w:rPr>
                                <w:t>2</w:t>
                              </w:r>
                              <w:r>
                                <w:t>)</w:t>
                              </w:r>
                            </w:p>
                          </w:txbxContent>
                        </wps:txbx>
                        <wps:bodyPr rot="0" vert="horz" wrap="square" lIns="91440" tIns="45720" rIns="91440" bIns="45720" anchor="t" anchorCtr="0" upright="1">
                          <a:noAutofit/>
                        </wps:bodyPr>
                      </wps:wsp>
                      <wps:wsp>
                        <wps:cNvPr id="73" name="AutoShape 616"/>
                        <wps:cNvCnPr>
                          <a:cxnSpLocks noChangeShapeType="1"/>
                        </wps:cNvCnPr>
                        <wps:spPr bwMode="auto">
                          <a:xfrm flipH="1">
                            <a:off x="942975" y="171450"/>
                            <a:ext cx="781050" cy="285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AutoShape 617"/>
                        <wps:cNvCnPr>
                          <a:cxnSpLocks noChangeShapeType="1"/>
                          <a:endCxn id="69" idx="2"/>
                        </wps:cNvCnPr>
                        <wps:spPr bwMode="auto">
                          <a:xfrm flipH="1">
                            <a:off x="2817495" y="895350"/>
                            <a:ext cx="516255" cy="1036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Text Box 618"/>
                        <wps:cNvSpPr txBox="1">
                          <a:spLocks noChangeArrowheads="1"/>
                        </wps:cNvSpPr>
                        <wps:spPr bwMode="auto">
                          <a:xfrm>
                            <a:off x="1790700" y="114300"/>
                            <a:ext cx="382270" cy="2762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1B226A" w14:textId="77777777" w:rsidR="00901276" w:rsidRDefault="00901276" w:rsidP="00913859">
                              <w:r w:rsidRPr="008202A2">
                                <w:rPr>
                                  <w:i/>
                                </w:rPr>
                                <w:t>J</w:t>
                              </w:r>
                              <w:r w:rsidRPr="008202A2">
                                <w:rPr>
                                  <w:vertAlign w:val="subscript"/>
                                </w:rPr>
                                <w:t>sc</w:t>
                              </w:r>
                            </w:p>
                          </w:txbxContent>
                        </wps:txbx>
                        <wps:bodyPr rot="0" vert="horz" wrap="square" lIns="91440" tIns="45720" rIns="91440" bIns="45720" anchor="t" anchorCtr="0" upright="1">
                          <a:noAutofit/>
                        </wps:bodyPr>
                      </wps:wsp>
                      <wps:wsp>
                        <wps:cNvPr id="76" name="Text Box 619"/>
                        <wps:cNvSpPr txBox="1">
                          <a:spLocks noChangeArrowheads="1"/>
                        </wps:cNvSpPr>
                        <wps:spPr bwMode="auto">
                          <a:xfrm>
                            <a:off x="3055620" y="542925"/>
                            <a:ext cx="459105" cy="2762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E2432A" w14:textId="77777777" w:rsidR="00901276" w:rsidRDefault="00901276" w:rsidP="00913859">
                              <w:r w:rsidRPr="009E2A34">
                                <w:rPr>
                                  <w:i/>
                                </w:rPr>
                                <w:t>V</w:t>
                              </w:r>
                              <w:r w:rsidRPr="009E2A34">
                                <w:rPr>
                                  <w:vertAlign w:val="subscript"/>
                                </w:rPr>
                                <w:t>oc</w:t>
                              </w:r>
                            </w:p>
                          </w:txbxContent>
                        </wps:txbx>
                        <wps:bodyPr rot="0" vert="horz" wrap="square" lIns="91440" tIns="45720" rIns="91440" bIns="45720" anchor="t" anchorCtr="0" upright="1">
                          <a:noAutofit/>
                        </wps:bodyPr>
                      </wps:wsp>
                      <wps:wsp>
                        <wps:cNvPr id="77" name="Text Box 620"/>
                        <wps:cNvSpPr txBox="1">
                          <a:spLocks noChangeArrowheads="1"/>
                        </wps:cNvSpPr>
                        <wps:spPr bwMode="auto">
                          <a:xfrm>
                            <a:off x="237490" y="771525"/>
                            <a:ext cx="492125" cy="309880"/>
                          </a:xfrm>
                          <a:prstGeom prst="rect">
                            <a:avLst/>
                          </a:prstGeom>
                          <a:noFill/>
                          <a:ln w="28575">
                            <a:solidFill>
                              <a:srgbClr val="0070C0"/>
                            </a:solidFill>
                            <a:miter lim="800000"/>
                            <a:headEnd/>
                            <a:tailEnd/>
                          </a:ln>
                          <a:extLst>
                            <a:ext uri="{909E8E84-426E-40DD-AFC4-6F175D3DCCD1}">
                              <a14:hiddenFill xmlns:a14="http://schemas.microsoft.com/office/drawing/2010/main">
                                <a:solidFill>
                                  <a:srgbClr val="FFFFFF"/>
                                </a:solidFill>
                              </a14:hiddenFill>
                            </a:ext>
                          </a:extLst>
                        </wps:spPr>
                        <wps:txbx>
                          <w:txbxContent>
                            <w:p w14:paraId="7DD813D8" w14:textId="77777777" w:rsidR="00901276" w:rsidRDefault="00901276" w:rsidP="00913859">
                              <w:r w:rsidRPr="00BA4C96">
                                <w:rPr>
                                  <w:i/>
                                </w:rPr>
                                <w:t>M</w:t>
                              </w:r>
                              <w:r w:rsidRPr="00BA4C96">
                                <w:rPr>
                                  <w:vertAlign w:val="subscript"/>
                                </w:rPr>
                                <w:t>pp</w:t>
                              </w:r>
                            </w:p>
                          </w:txbxContent>
                        </wps:txbx>
                        <wps:bodyPr rot="0" vert="horz" wrap="square" lIns="91440" tIns="45720" rIns="91440" bIns="45720" anchor="t" anchorCtr="0" upright="1">
                          <a:noAutofit/>
                        </wps:bodyPr>
                      </wps:wsp>
                      <wps:wsp>
                        <wps:cNvPr id="78" name="AutoShape 622"/>
                        <wps:cNvCnPr>
                          <a:cxnSpLocks noChangeShapeType="1"/>
                          <a:stCxn id="77" idx="3"/>
                        </wps:cNvCnPr>
                        <wps:spPr bwMode="auto">
                          <a:xfrm>
                            <a:off x="743585" y="926465"/>
                            <a:ext cx="1583055" cy="257175"/>
                          </a:xfrm>
                          <a:prstGeom prst="straightConnector1">
                            <a:avLst/>
                          </a:prstGeom>
                          <a:noFill/>
                          <a:ln w="2857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79" name="Text Box 623"/>
                        <wps:cNvSpPr txBox="1">
                          <a:spLocks noChangeArrowheads="1"/>
                        </wps:cNvSpPr>
                        <wps:spPr bwMode="auto">
                          <a:xfrm>
                            <a:off x="2524125" y="114300"/>
                            <a:ext cx="752475" cy="2762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8CDEE5" w14:textId="77777777" w:rsidR="00901276" w:rsidRDefault="00901276" w:rsidP="00913859">
                              <w:r>
                                <w:rPr>
                                  <w:i/>
                                </w:rPr>
                                <w:t>J</w:t>
                              </w:r>
                              <w:r w:rsidRPr="00BA4C96">
                                <w:rPr>
                                  <w:i/>
                                </w:rPr>
                                <w:t>V</w:t>
                              </w:r>
                              <w:r>
                                <w:t xml:space="preserve"> curve</w:t>
                              </w:r>
                            </w:p>
                          </w:txbxContent>
                        </wps:txbx>
                        <wps:bodyPr rot="0" vert="horz" wrap="square" lIns="91440" tIns="45720" rIns="91440" bIns="45720" anchor="t" anchorCtr="0" upright="1">
                          <a:noAutofit/>
                        </wps:bodyPr>
                      </wps:wsp>
                      <wps:wsp>
                        <wps:cNvPr id="80" name="AutoShape 625"/>
                        <wps:cNvCnPr>
                          <a:cxnSpLocks noChangeShapeType="1"/>
                          <a:stCxn id="44" idx="3"/>
                        </wps:cNvCnPr>
                        <wps:spPr bwMode="auto">
                          <a:xfrm>
                            <a:off x="729615" y="1598295"/>
                            <a:ext cx="280670" cy="8763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33DC5691" id="Canvas 596" o:spid="_x0000_s1087" editas="canvas" style="position:absolute;margin-left:0;margin-top:0;width:309.05pt;height:160.85pt;z-index:251653632;mso-position-horizontal-relative:char;mso-position-vertical-relative:line" coordsize="39249,2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">
                <v:shape id="_x0000_s1088" type="#_x0000_t75" style="position:absolute;width:39249;height:20427;visibility:visible;mso-wrap-style:square">
                  <v:fill o:detectmouseclick="t"/>
                  <v:path o:connecttype="none"/>
                </v:shape>
                <v:shape id="Text Box 624" o:spid="_x0000_s1089" type="#_x0000_t202" style="position:absolute;left:1009;top:12623;width:6287;height:6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09F02C3D" w14:textId="77777777" w:rsidR="00901276" w:rsidRDefault="00901276" w:rsidP="00913859">
                        <w:r>
                          <w:t>Cell power curve</w:t>
                        </w:r>
                      </w:p>
                    </w:txbxContent>
                  </v:textbox>
                </v:shape>
                <v:shape id="Arc 599" o:spid="_x0000_s1090" style="position:absolute;left:8286;top:5149;width:19888;height:15278;visibility:visible;mso-wrap-style:square;v-text-anchor:top" coordsize="2139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" path="m,nfc10774,,19900,7939,21392,18609em,nsc10774,,19900,7939,21392,18609l,21600,,xe" filled="f">
                  <v:path arrowok="t" o:extrusionok="f" o:connecttype="custom" o:connectlocs="0,0;1988820,1316321;0,1527810" o:connectangles="0,0,0"/>
                </v:shape>
                <v:shape id="AutoShape 600" o:spid="_x0000_s1091" type="#_x0000_t32" style="position:absolute;left:8299;top:3429;width:6;height:15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" strokeweight="1.75pt">
                  <v:stroke endarrow="block"/>
                </v:shape>
                <v:shape id="AutoShape 601" o:spid="_x0000_s1092" type="#_x0000_t32" style="position:absolute;left:8286;top:19323;width:22270;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" strokeweight="1.75pt">
                  <v:stroke endarrow="block"/>
                </v:shape>
                <v:shape id="Text Box 603" o:spid="_x0000_s1093" type="#_x0000_t202" style="position:absolute;left:30556;top:17760;width:76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296DFAE" w14:textId="77777777" w:rsidR="00901276" w:rsidRPr="00055591" w:rsidRDefault="00901276" w:rsidP="00913859">
                        <w:r w:rsidRPr="00BA4C96">
                          <w:rPr>
                            <w:i/>
                          </w:rPr>
                          <w:t>V</w:t>
                        </w:r>
                        <w:r>
                          <w:rPr>
                            <w:i/>
                          </w:rPr>
                          <w:t xml:space="preserve"> </w:t>
                        </w:r>
                        <w:r>
                          <w:t>(mV)</w:t>
                        </w:r>
                      </w:p>
                    </w:txbxContent>
                  </v:textbox>
                </v:shape>
                <v:rect id="Rectangle 604" o:spid="_x0000_s1094" style="position:absolute;left:8299;top:12230;width:15551;height:7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" strokecolor="#5b9bd5 [3204]" strokeweight="2.25pt"/>
                <v:rect id="Rectangle 606" o:spid="_x0000_s1095" style="position:absolute;left:8286;top:5149;width:19888;height:1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" filled="f" strokecolor="black [3213]" strokeweight="2.25pt"/>
                <v:shape id="Freeform 614" o:spid="_x0000_s1096" style="position:absolute;left:8299;top:12230;width:19875;height:7093;visibility:visible;mso-wrap-style:square;v-text-anchor:top" coordsize="118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" path="m,668c335,334,671,,868,v197,,209,557,316,668e" filled="f" strokecolor="#5b9bd5 [3204]">
                  <v:path arrowok="t" o:connecttype="custom" o:connectlocs="0,709295;1457089,0;1987550,709295" o:connectangles="0,0,0"/>
                </v:shape>
                <v:shape id="Text Box 602" o:spid="_x0000_s1097" type="#_x0000_t202" style="position:absolute;left:2374;top:1143;width:943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2A81BF85" w14:textId="77777777" w:rsidR="00901276" w:rsidRPr="00055591" w:rsidRDefault="00901276" w:rsidP="00717302">
                        <w:pPr>
                          <w:jc w:val="center"/>
                        </w:pPr>
                        <w:r w:rsidRPr="00BA4C96">
                          <w:rPr>
                            <w:i/>
                          </w:rPr>
                          <w:t>J</w:t>
                        </w:r>
                        <w:r>
                          <w:t xml:space="preserve"> (mA/cm</w:t>
                        </w:r>
                        <w:r w:rsidRPr="00D82D0D">
                          <w:rPr>
                            <w:vertAlign w:val="superscript"/>
                          </w:rPr>
                          <w:t>2</w:t>
                        </w:r>
                        <w:r>
                          <w:t>)</w:t>
                        </w:r>
                      </w:p>
                    </w:txbxContent>
                  </v:textbox>
                </v:shape>
                <v:shape id="AutoShape 616" o:spid="_x0000_s1098" type="#_x0000_t32" style="position:absolute;left:9429;top:1714;width:7811;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">
                  <v:stroke endarrow="block"/>
                </v:shape>
                <v:shape id="AutoShape 617" o:spid="_x0000_s1099" type="#_x0000_t32" style="position:absolute;left:28174;top:8953;width:5163;height:10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">
                  <v:stroke endarrow="block"/>
                </v:shape>
                <v:shape id="Text Box 618" o:spid="_x0000_s1100" type="#_x0000_t202" style="position:absolute;left:17907;top:1143;width:382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" filled="f">
                  <v:textbox>
                    <w:txbxContent>
                      <w:p w14:paraId="7A1B226A" w14:textId="77777777" w:rsidR="00901276" w:rsidRDefault="00901276" w:rsidP="00913859">
                        <w:r w:rsidRPr="008202A2">
                          <w:rPr>
                            <w:i/>
                          </w:rPr>
                          <w:t>J</w:t>
                        </w:r>
                        <w:r w:rsidRPr="008202A2">
                          <w:rPr>
                            <w:vertAlign w:val="subscript"/>
                          </w:rPr>
                          <w:t>sc</w:t>
                        </w:r>
                      </w:p>
                    </w:txbxContent>
                  </v:textbox>
                </v:shape>
                <v:shape id="Text Box 619" o:spid="_x0000_s1101" type="#_x0000_t202" style="position:absolute;left:30556;top:5429;width:4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" filled="f">
                  <v:textbox>
                    <w:txbxContent>
                      <w:p w14:paraId="00E2432A" w14:textId="77777777" w:rsidR="00901276" w:rsidRDefault="00901276" w:rsidP="00913859">
                        <w:r w:rsidRPr="009E2A34">
                          <w:rPr>
                            <w:i/>
                          </w:rPr>
                          <w:t>V</w:t>
                        </w:r>
                        <w:r w:rsidRPr="009E2A34">
                          <w:rPr>
                            <w:vertAlign w:val="subscript"/>
                          </w:rPr>
                          <w:t>oc</w:t>
                        </w:r>
                      </w:p>
                    </w:txbxContent>
                  </v:textbox>
                </v:shape>
                <v:shape id="Text Box 620" o:spid="_x0000_s1102" type="#_x0000_t202" style="position:absolute;left:2374;top:7715;width:492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" filled="f" strokecolor="#0070c0" strokeweight="2.25pt">
                  <v:textbox>
                    <w:txbxContent>
                      <w:p w14:paraId="7DD813D8" w14:textId="77777777" w:rsidR="00901276" w:rsidRDefault="00901276" w:rsidP="00913859">
                        <w:r w:rsidRPr="00BA4C96">
                          <w:rPr>
                            <w:i/>
                          </w:rPr>
                          <w:t>M</w:t>
                        </w:r>
                        <w:r w:rsidRPr="00BA4C96">
                          <w:rPr>
                            <w:vertAlign w:val="subscript"/>
                          </w:rPr>
                          <w:t>pp</w:t>
                        </w:r>
                      </w:p>
                    </w:txbxContent>
                  </v:textbox>
                </v:shape>
                <v:shape id="AutoShape 622" o:spid="_x0000_s1103" type="#_x0000_t32" style="position:absolute;left:7435;top:9264;width:15831;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" strokecolor="#0070c0" strokeweight="2.25pt">
                  <v:stroke endarrow="block"/>
                </v:shape>
                <v:shape id="Text Box 623" o:spid="_x0000_s1104" type="#_x0000_t202" style="position:absolute;left:25241;top:1143;width:752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" filled="f">
                  <v:textbox>
                    <w:txbxContent>
                      <w:p w14:paraId="388CDEE5" w14:textId="77777777" w:rsidR="00901276" w:rsidRDefault="00901276" w:rsidP="00913859">
                        <w:r>
                          <w:rPr>
                            <w:i/>
                          </w:rPr>
                          <w:t>J</w:t>
                        </w:r>
                        <w:r w:rsidRPr="00BA4C96">
                          <w:rPr>
                            <w:i/>
                          </w:rPr>
                          <w:t>V</w:t>
                        </w:r>
                        <w:r>
                          <w:t xml:space="preserve"> curve</w:t>
                        </w:r>
                      </w:p>
                    </w:txbxContent>
                  </v:textbox>
                </v:shape>
                <v:shape id="AutoShape 625" o:spid="_x0000_s1105" type="#_x0000_t32" style="position:absolute;left:7296;top:15982;width:2806;height: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" strokecolor="#00b0f0">
                  <v:stroke endarrow="block"/>
                </v:shape>
                <w10:wrap anchory="line"/>
              </v:group>
            </w:pict>
          </mc:Fallback>
        </mc:AlternateContent>
      </w:r>
      <w:r>
        <w:rPr>
          <w:rFonts w:eastAsia="Calibri"/>
          <w:noProof/>
        </w:rPr>
        <mc:AlternateContent>
          <mc:Choice Requires="wps">
            <w:drawing>
              <wp:inline distT="0" distB="0" distL="0" distR="0" wp14:anchorId="2559E3D0" wp14:editId="04856494">
                <wp:extent cx="3933825" cy="2105025"/>
                <wp:effectExtent l="0" t="0" r="0" b="0"/>
                <wp:docPr id="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33825" cy="210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01962" id="AutoShape 4" o:spid="_x0000_s1026" style="width:309.7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" filled="f" stroked="f">
                <o:lock v:ext="edit" aspectratio="t"/>
                <w10:anchorlock/>
              </v:rect>
            </w:pict>
          </mc:Fallback>
        </mc:AlternateContent>
      </w:r>
    </w:p>
    <w:p w14:paraId="4042A935" w14:textId="77777777" w:rsidR="00BF3227" w:rsidRPr="00013B70" w:rsidRDefault="00BF3227" w:rsidP="00D65B28">
      <w:pPr>
        <w:rPr>
          <w:rFonts w:eastAsia="Calibri"/>
        </w:rPr>
      </w:pPr>
    </w:p>
    <w:p w14:paraId="58622AD9" w14:textId="77777777" w:rsidR="00947DE1" w:rsidRPr="00013B70" w:rsidRDefault="00974CBF" w:rsidP="00D65B28">
      <w:pPr>
        <w:rPr>
          <w:rFonts w:eastAsia="Calibri"/>
        </w:rPr>
      </w:pPr>
      <w:r w:rsidRPr="00013B70">
        <w:rPr>
          <w:rFonts w:eastAsia="Calibri"/>
        </w:rPr>
        <w:t>All these parameters are measured in stability tests</w:t>
      </w:r>
      <w:r w:rsidR="00EF4BF4" w:rsidRPr="00013B70">
        <w:rPr>
          <w:rFonts w:eastAsia="Calibri"/>
        </w:rPr>
        <w:t>,</w:t>
      </w:r>
      <w:r w:rsidRPr="00013B70">
        <w:rPr>
          <w:rFonts w:eastAsia="Calibri"/>
        </w:rPr>
        <w:t xml:space="preserve"> and change over time in different ways</w:t>
      </w:r>
      <w:r w:rsidR="00EF4BF4" w:rsidRPr="00013B70">
        <w:rPr>
          <w:rFonts w:eastAsia="Calibri"/>
        </w:rPr>
        <w:t>,</w:t>
      </w:r>
      <w:r w:rsidRPr="00013B70">
        <w:rPr>
          <w:rFonts w:eastAsia="Calibri"/>
        </w:rPr>
        <w:t xml:space="preserve"> which are caused by changes in the internal parts of the cells mentioned elsewhere in this review.</w:t>
      </w:r>
    </w:p>
    <w:p w14:paraId="4912A371" w14:textId="08E11815" w:rsidR="00932EE3" w:rsidRPr="00013B70" w:rsidRDefault="006B7E4C" w:rsidP="00D65B28">
      <w:pPr>
        <w:rPr>
          <w:rFonts w:eastAsia="Calibri"/>
        </w:rPr>
      </w:pPr>
      <w:r w:rsidRPr="00013B70">
        <w:rPr>
          <w:rFonts w:eastAsia="Calibri"/>
        </w:rPr>
        <w:t>D</w:t>
      </w:r>
      <w:r w:rsidR="004A6031" w:rsidRPr="00013B70">
        <w:rPr>
          <w:rFonts w:eastAsia="Calibri"/>
        </w:rPr>
        <w:t xml:space="preserve">ifferent concentrations of perovskite </w:t>
      </w:r>
      <w:r w:rsidR="00935C08" w:rsidRPr="00013B70">
        <w:rPr>
          <w:rFonts w:eastAsia="Calibri"/>
        </w:rPr>
        <w:t xml:space="preserve">in the solution </w:t>
      </w:r>
      <w:r w:rsidR="004A6031" w:rsidRPr="00013B70">
        <w:rPr>
          <w:rFonts w:eastAsia="Calibri"/>
        </w:rPr>
        <w:t xml:space="preserve">can </w:t>
      </w:r>
      <w:r w:rsidRPr="00013B70">
        <w:rPr>
          <w:rFonts w:eastAsia="Calibri"/>
        </w:rPr>
        <w:t xml:space="preserve">also </w:t>
      </w:r>
      <w:r w:rsidR="004A6031" w:rsidRPr="00013B70">
        <w:rPr>
          <w:rFonts w:eastAsia="Calibri"/>
        </w:rPr>
        <w:t xml:space="preserve">affect the </w:t>
      </w:r>
      <w:r w:rsidR="00935C08" w:rsidRPr="00013B70">
        <w:rPr>
          <w:rFonts w:eastAsia="Calibri"/>
        </w:rPr>
        <w:t>deposition layer</w:t>
      </w:r>
      <w:r w:rsidR="00EF4BF4" w:rsidRPr="00013B70">
        <w:rPr>
          <w:rFonts w:eastAsia="Calibri"/>
        </w:rPr>
        <w:t>,</w:t>
      </w:r>
      <w:r w:rsidR="00935C08" w:rsidRPr="00013B70">
        <w:rPr>
          <w:rFonts w:eastAsia="Calibri"/>
        </w:rPr>
        <w:t xml:space="preserve"> which in turn </w:t>
      </w:r>
      <w:r w:rsidR="00117618" w:rsidRPr="00013B70">
        <w:rPr>
          <w:rFonts w:eastAsia="Calibri"/>
        </w:rPr>
        <w:t>improves</w:t>
      </w:r>
      <w:r w:rsidR="00935C08" w:rsidRPr="00013B70">
        <w:rPr>
          <w:rFonts w:eastAsia="Calibri"/>
        </w:rPr>
        <w:t xml:space="preserve"> the absorption</w:t>
      </w:r>
      <w:r w:rsidR="005D5414" w:rsidRPr="00013B70">
        <w:rPr>
          <w:rFonts w:eastAsia="Calibri"/>
        </w:rPr>
        <w:t>,</w:t>
      </w:r>
      <w:r w:rsidR="00935C08" w:rsidRPr="00013B70">
        <w:rPr>
          <w:rFonts w:eastAsia="Calibri"/>
        </w:rPr>
        <w:t xml:space="preserve"> and thus the </w:t>
      </w:r>
      <w:r w:rsidR="00B3468E" w:rsidRPr="00013B70">
        <w:rPr>
          <w:i/>
        </w:rPr>
        <w:t>J</w:t>
      </w:r>
      <w:r w:rsidR="00B3468E" w:rsidRPr="00013B70">
        <w:rPr>
          <w:vertAlign w:val="subscript"/>
        </w:rPr>
        <w:t>sc</w:t>
      </w:r>
      <w:r w:rsidR="00935C08" w:rsidRPr="00013B70">
        <w:rPr>
          <w:rFonts w:eastAsia="Calibri"/>
        </w:rPr>
        <w:t xml:space="preserve"> can increase with a simultaneous </w:t>
      </w:r>
      <w:r w:rsidR="005D5414" w:rsidRPr="00013B70">
        <w:rPr>
          <w:rFonts w:eastAsia="Calibri"/>
        </w:rPr>
        <w:t xml:space="preserve">reduction </w:t>
      </w:r>
      <w:r w:rsidR="00935C08" w:rsidRPr="00013B70">
        <w:rPr>
          <w:rFonts w:eastAsia="Calibri"/>
        </w:rPr>
        <w:t xml:space="preserve">of </w:t>
      </w:r>
      <w:r w:rsidR="008202A2" w:rsidRPr="00013B70">
        <w:rPr>
          <w:i/>
        </w:rPr>
        <w:t>V</w:t>
      </w:r>
      <w:r w:rsidR="008202A2" w:rsidRPr="00013B70">
        <w:rPr>
          <w:vertAlign w:val="subscript"/>
        </w:rPr>
        <w:t>oc</w:t>
      </w:r>
      <w:r w:rsidR="00935C08" w:rsidRPr="00013B70">
        <w:rPr>
          <w:rFonts w:eastAsia="Calibri"/>
        </w:rPr>
        <w:t xml:space="preserve"> from intercalation of the </w:t>
      </w:r>
      <w:r w:rsidR="004C51CC" w:rsidRPr="00013B70">
        <w:rPr>
          <w:rFonts w:eastAsia="Calibri"/>
        </w:rPr>
        <w:t>different layers of a cell into each other</w:t>
      </w:r>
      <w:r w:rsidR="005D5414" w:rsidRPr="00013B70">
        <w:rPr>
          <w:rFonts w:eastAsia="Calibri"/>
        </w:rPr>
        <w:t>,</w:t>
      </w:r>
      <w:r w:rsidR="004C51CC" w:rsidRPr="00013B70">
        <w:rPr>
          <w:rFonts w:eastAsia="Calibri"/>
        </w:rPr>
        <w:t xml:space="preserve"> due to </w:t>
      </w:r>
      <w:r w:rsidR="00117618" w:rsidRPr="00013B70">
        <w:rPr>
          <w:rFonts w:eastAsia="Calibri"/>
        </w:rPr>
        <w:t xml:space="preserve">the photoactive layer showing a </w:t>
      </w:r>
      <w:r w:rsidR="004C51CC" w:rsidRPr="00013B70">
        <w:rPr>
          <w:rFonts w:eastAsia="Calibri"/>
        </w:rPr>
        <w:t>porous nature</w:t>
      </w:r>
      <w:r w:rsidR="00935C08" w:rsidRPr="00013B70">
        <w:rPr>
          <w:rFonts w:eastAsia="Calibri"/>
        </w:rPr>
        <w:t xml:space="preserve"> </w:t>
      </w:r>
      <w:r w:rsidR="00E056A5" w:rsidRPr="00013B70">
        <w:rPr>
          <w:rFonts w:eastAsia="Calibri"/>
        </w:rPr>
        <w:fldChar w:fldCharType="begin" w:fldLock="1"/>
      </w:r>
      <w:r w:rsidR="00656764">
        <w:rPr>
          <w:rFonts w:eastAsia="Calibri"/>
        </w:rPr>
        <w:instrText>ADDIN CSL_CITATION {"citationItems":[{"id":"ITEM-1","itemData":{"DOI":"10.1039/C4CP03726J","ISSN":"1463-9076","abstract":"Organic–inorganic hybrid perovskite solar cells based on CH 3 NH 3 PbI 3−x Cl x and undoped poly(3-hexyl thiophene) as the hole transporting layers fabricated under ambient air conditions by solution processing.","author":[{"dropping-particle":"","family":"Seetharaman S","given":"Madhu","non-dropping-particle":"","parse-names":false,"suffix":""},{"dropping-particle":"","family":"Nagarjuna","given":"Puvvala","non-dropping-particle":"","parse-names":false,"suffix":""},{"dropping-particle":"","family":"Kumar","given":"P. Naresh","non-dropping-particle":"","parse-names":false,"suffix":""},{"dropping-particle":"","family":"Singh","given":"Surya Prakash","non-dropping-particle":"","parse-names":false,"suffix":""},{"dropping-particle":"","family":"Deepa","given":"Melepurath","non-dropping-particle":"","parse-names":false,"suffix":""},{"dropping-particle":"","family":"Namboothiry","given":"Manoj A. G.","non-dropping-particle":"","parse-names":false,"suffix":""}],"container-title":"Phys. Chem. Chem. Phys.","id":"ITEM-1","issue":"45","issued":{"date-parts":[["2014"]]},"page":"24691-24696","publisher":"The Royal Society of Chemistry","title":"Efficient organic–inorganic hybrid perovskite solar cells processed in air","type":"article-journal","volume":"16"},"uris":["http://www.mendeley.com/documents/?uuid=cc34e4b6-81d2-45b6-a025-c76dcd9e5f24"]}],"mendeley":{"formattedCitation":"[110]","plainTextFormattedCitation":"[110]","previouslyFormattedCitation":"[110]"},"properties":{"noteIndex":0},"schema":"https://github.com/citation-style-language/schema/raw/master/csl-citation.json"}</w:instrText>
      </w:r>
      <w:r w:rsidR="00E056A5" w:rsidRPr="00013B70">
        <w:rPr>
          <w:rFonts w:eastAsia="Calibri"/>
        </w:rPr>
        <w:fldChar w:fldCharType="separate"/>
      </w:r>
      <w:r w:rsidR="00FE640A" w:rsidRPr="00FE640A">
        <w:rPr>
          <w:rFonts w:eastAsia="Calibri"/>
          <w:noProof/>
        </w:rPr>
        <w:t>[110]</w:t>
      </w:r>
      <w:r w:rsidR="00E056A5" w:rsidRPr="00013B70">
        <w:rPr>
          <w:rFonts w:eastAsia="Calibri"/>
        </w:rPr>
        <w:fldChar w:fldCharType="end"/>
      </w:r>
      <w:r w:rsidR="00935C08" w:rsidRPr="00013B70">
        <w:rPr>
          <w:rFonts w:eastAsia="Calibri"/>
        </w:rPr>
        <w:t>.</w:t>
      </w:r>
      <w:r w:rsidR="00B74165" w:rsidRPr="00013B70">
        <w:rPr>
          <w:rFonts w:eastAsia="Calibri"/>
        </w:rPr>
        <w:t xml:space="preserve"> Thus</w:t>
      </w:r>
      <w:r w:rsidRPr="00013B70">
        <w:rPr>
          <w:rFonts w:eastAsia="Calibri"/>
        </w:rPr>
        <w:t>,</w:t>
      </w:r>
      <w:r w:rsidR="00B74165" w:rsidRPr="00013B70">
        <w:rPr>
          <w:rFonts w:eastAsia="Calibri"/>
        </w:rPr>
        <w:t xml:space="preserve"> the parameters </w:t>
      </w:r>
      <w:r w:rsidR="0001670F" w:rsidRPr="00013B70">
        <w:rPr>
          <w:rFonts w:eastAsia="Calibri"/>
        </w:rPr>
        <w:t>arise as a result of different cell properties</w:t>
      </w:r>
      <w:r w:rsidRPr="00013B70">
        <w:rPr>
          <w:rFonts w:eastAsia="Calibri"/>
        </w:rPr>
        <w:t xml:space="preserve"> such as</w:t>
      </w:r>
      <w:r w:rsidR="0001670F" w:rsidRPr="00013B70">
        <w:rPr>
          <w:rFonts w:eastAsia="Calibri"/>
        </w:rPr>
        <w:t xml:space="preserve"> the photoactive layer, morphology, absorbance spectra, crystal structure</w:t>
      </w:r>
      <w:r w:rsidR="003F183F" w:rsidRPr="00013B70">
        <w:rPr>
          <w:rFonts w:eastAsia="Calibri"/>
        </w:rPr>
        <w:t>,</w:t>
      </w:r>
      <w:r w:rsidR="007D5CE5" w:rsidRPr="00013B70">
        <w:rPr>
          <w:rFonts w:eastAsia="Calibri"/>
        </w:rPr>
        <w:t xml:space="preserve"> </w:t>
      </w:r>
      <w:r w:rsidR="003F183F" w:rsidRPr="00013B70">
        <w:rPr>
          <w:rFonts w:eastAsia="Calibri"/>
        </w:rPr>
        <w:t>and so on</w:t>
      </w:r>
      <w:r w:rsidR="00BB4AA5" w:rsidRPr="00013B70">
        <w:rPr>
          <w:rFonts w:eastAsia="Calibri"/>
        </w:rPr>
        <w:t>.</w:t>
      </w:r>
    </w:p>
    <w:p w14:paraId="6B15135E" w14:textId="77777777" w:rsidR="0053230E" w:rsidRPr="00013B70" w:rsidRDefault="00642C11" w:rsidP="0053230E">
      <w:pPr>
        <w:keepNext/>
      </w:pPr>
      <w:r w:rsidRPr="00013B70">
        <w:rPr>
          <w:rFonts w:eastAsia="Calibri"/>
          <w:noProof/>
        </w:rPr>
        <w:lastRenderedPageBreak/>
        <w:drawing>
          <wp:inline distT="0" distB="0" distL="0" distR="0" wp14:anchorId="0C703638" wp14:editId="47DCBB84">
            <wp:extent cx="5486400" cy="18510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Map Shot 21.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1851025"/>
                    </a:xfrm>
                    <a:prstGeom prst="rect">
                      <a:avLst/>
                    </a:prstGeom>
                  </pic:spPr>
                </pic:pic>
              </a:graphicData>
            </a:graphic>
          </wp:inline>
        </w:drawing>
      </w:r>
    </w:p>
    <w:p w14:paraId="2294FDE1" w14:textId="02177DC3" w:rsidR="004F7257" w:rsidRPr="00013B70" w:rsidRDefault="0053230E" w:rsidP="0053230E">
      <w:pPr>
        <w:pStyle w:val="Caption"/>
        <w:rPr>
          <w:sz w:val="28"/>
        </w:rPr>
      </w:pPr>
      <w:r w:rsidRPr="00013B70">
        <w:t xml:space="preserve">Scheme </w:t>
      </w:r>
      <w:fldSimple w:instr=" STYLEREF 1 \s ">
        <w:r w:rsidR="009B4740">
          <w:rPr>
            <w:noProof/>
          </w:rPr>
          <w:t>8</w:t>
        </w:r>
      </w:fldSimple>
    </w:p>
    <w:p w14:paraId="48DC569D" w14:textId="77777777" w:rsidR="00A40507" w:rsidRPr="00013B70" w:rsidRDefault="00B3468E" w:rsidP="0099372A">
      <w:pPr>
        <w:pStyle w:val="Heading2"/>
      </w:pPr>
      <w:bookmarkStart w:id="680" w:name="_Sealed_cell__decay_due_to_Voc_reduction"/>
      <w:bookmarkStart w:id="681" w:name="_Toc530166496"/>
      <w:bookmarkStart w:id="682" w:name="_Toc530166631"/>
      <w:bookmarkStart w:id="683" w:name="_Toc530167189"/>
      <w:bookmarkStart w:id="684" w:name="_Toc530167324"/>
      <w:bookmarkStart w:id="685" w:name="_Toc4264550"/>
      <w:bookmarkStart w:id="686" w:name="_Ref476753327"/>
      <w:bookmarkEnd w:id="680"/>
      <w:r w:rsidRPr="00013B70">
        <w:t>J</w:t>
      </w:r>
      <w:r w:rsidRPr="00013B70">
        <w:rPr>
          <w:vertAlign w:val="subscript"/>
        </w:rPr>
        <w:t>sc</w:t>
      </w:r>
      <w:r w:rsidR="00B9237E" w:rsidRPr="00013B70">
        <w:t xml:space="preserve"> reduction from liquid t</w:t>
      </w:r>
      <w:r w:rsidR="00974CBF" w:rsidRPr="00013B70">
        <w:t>ri-iodide</w:t>
      </w:r>
      <w:bookmarkEnd w:id="681"/>
      <w:bookmarkEnd w:id="682"/>
      <w:bookmarkEnd w:id="683"/>
      <w:bookmarkEnd w:id="684"/>
      <w:bookmarkEnd w:id="685"/>
    </w:p>
    <w:p w14:paraId="47F38F84" w14:textId="6EF96E69" w:rsidR="00D65B28" w:rsidRPr="00013B70" w:rsidRDefault="00974CBF" w:rsidP="00D65B28">
      <w:r w:rsidRPr="00013B70">
        <w:t>As discussed in</w:t>
      </w:r>
      <w:r w:rsidR="00F056D8" w:rsidRPr="00013B70">
        <w:t xml:space="preserve"> section</w:t>
      </w:r>
      <w:r w:rsidR="003D060C" w:rsidRPr="00013B70">
        <w:t>s 1 and</w:t>
      </w:r>
      <w:r w:rsidRPr="00013B70">
        <w:t xml:space="preserve"> </w:t>
      </w:r>
      <w:r w:rsidR="00E056A5" w:rsidRPr="00013B70">
        <w:fldChar w:fldCharType="begin"/>
      </w:r>
      <w:r w:rsidRPr="00013B70">
        <w:instrText xml:space="preserve"> REF _Ref476852977 \w \h </w:instrText>
      </w:r>
      <w:r w:rsidR="00E056A5" w:rsidRPr="00013B70">
        <w:fldChar w:fldCharType="separate"/>
      </w:r>
      <w:r w:rsidR="009B4740">
        <w:t>4.1.1</w:t>
      </w:r>
      <w:r w:rsidR="00E056A5" w:rsidRPr="00013B70">
        <w:fldChar w:fldCharType="end"/>
      </w:r>
      <w:r w:rsidR="005825DF" w:rsidRPr="00013B70">
        <w:t>, o</w:t>
      </w:r>
      <w:r w:rsidRPr="00013B70">
        <w:t>ne of the problems</w:t>
      </w:r>
      <w:r w:rsidR="003D060C" w:rsidRPr="00013B70">
        <w:t xml:space="preserve"> due to the presence</w:t>
      </w:r>
      <w:r w:rsidRPr="00013B70">
        <w:t xml:space="preserve"> of a tri-iodide electrolyte in DSCs </w:t>
      </w:r>
      <w:r w:rsidR="003D060C" w:rsidRPr="00013B70">
        <w:t>i</w:t>
      </w:r>
      <w:r w:rsidRPr="00013B70">
        <w:t xml:space="preserve">s its corrosiveness. </w:t>
      </w:r>
      <w:r w:rsidR="003D060C" w:rsidRPr="00013B70">
        <w:t>An i</w:t>
      </w:r>
      <w:r w:rsidRPr="00013B70">
        <w:t xml:space="preserve">ncrease of stability for a 9% solar cell was achieved in 2012 using a perovskite sensitized </w:t>
      </w:r>
      <w:r w:rsidR="009B4354">
        <w:t>solid-state</w:t>
      </w:r>
      <w:r w:rsidRPr="00013B70">
        <w:t xml:space="preserve"> solar cell </w:t>
      </w:r>
      <w:r w:rsidR="00E056A5" w:rsidRPr="00013B70">
        <w:fldChar w:fldCharType="begin" w:fldLock="1"/>
      </w:r>
      <w:r w:rsidR="002C0364" w:rsidRPr="00013B70">
        <w:instrText>ADDIN CSL_CITATION {"citationItems":[{"id":"ITEM-1","itemData":{"DOI":"10.1038/srep00591","ISSN":"2045-2322","PMID":"22912919","abstract":"We report on solid-state mesoscopic heterojunction solar cells employing nanoparticles (NPs) of methyl ammonium lead iodide (CH(3)NH(3))PbI(3) as light harvesters. The perovskite NPs were produced by reaction of methylammonium iodide with PbI(2) and deposited onto a submicron-thick mesoscopic TiO(2) film, whose pores were infiltrated with the hole-conductor spiro-MeOTAD. Illumination with standard AM-1.5 sunlight generated large photocurrents (J(SC)) exceeding 17 mA/cm(2), an open circuit photovoltage (V(OC)) of 0.888 V and a fill factor (FF) of 0.62 yielding a power conversion efficiency (PCE) of 9.7%, the highest reported to date for such cells. Femto second laser studies combined with photo-induced absorption measurements showed charge separation to proceed via hole injection from the excited (CH(3)NH(3))PbI(3) NPs into the spiro-MeOTAD followed by electron transfer to the mesoscopic TiO(2) film. The use of a solid hole conductor dramatically improved the device stability compared to (CH(3)NH(3))PbI(3) -sensitized liquid junction cells.","author":[{"dropping-particle":"","family":"Kim","given":"Hui-Seon","non-dropping-particle":"","parse-names":false,"suffix":""},{"dropping-particle":"","family":"Lee","given":"Chang-Ryul","non-dropping-particle":"","parse-names":false,"suffix":""},{"dropping-particle":"","family":"Im","given":"Jeong-Hyeok","non-dropping-particle":"","parse-names":false,"suffix":""},{"dropping-particle":"","family":"Lee","given":"Ki-Beom","non-dropping-particle":"","parse-names":false,"suffix":""},{"dropping-particle":"","family":"Moehl","given":"Thomas","non-dropping-particle":"","parse-names":false,"suffix":""},{"dropping-particle":"","family":"Marchioro","given":"Arianna","non-dropping-particle":"","parse-names":false,"suffix":""},{"dropping-particle":"","family":"Moon","given":"Soo-Jin","non-dropping-particle":"","parse-names":false,"suffix":""},{"dropping-particle":"","family":"Humphry-Baker","given":"Robin","non-dropping-particle":"","parse-names":false,"suffix":""},{"dropping-particle":"","family":"Yum","given":"Jun-Ho","non-dropping-particle":"","parse-names":false,"suffix":""},{"dropping-particle":"","family":"Moser","given":"Jacques E","non-dropping-particle":"","parse-names":false,"suffix":""},{"dropping-particle":"","family":"Grätzel","given":"Michael","non-dropping-particle":"","parse-names":false,"suffix":""},{"dropping-particle":"","family":"Park","given":"Nam-Gyu","non-dropping-particle":"","parse-names":false,"suffix":""}],"container-title":"Scientific Reports","id":"ITEM-1","issue":"1","issued":{"date-parts":[["2012","12","21"]]},"page":"591","title":"Lead Iodide Perovskite Sensitized All-Solid-State Submicron Thin Film Mesoscopic Solar Cell with Efficiency Exceeding 9%","type":"article-journal","volume":"2"},"uris":["http://www.mendeley.com/documents/?uuid=d723a910-f1a9-4bad-9c97-7dde95b06bd2"]}],"mendeley":{"formattedCitation":"[28]","plainTextFormattedCitation":"[28]","previouslyFormattedCitation":"[28]"},"properties":{"noteIndex":0},"schema":"https://github.com/citation-style-language/schema/raw/master/csl-citation.json"}</w:instrText>
      </w:r>
      <w:r w:rsidR="00E056A5" w:rsidRPr="00013B70">
        <w:fldChar w:fldCharType="separate"/>
      </w:r>
      <w:r w:rsidR="002C0364" w:rsidRPr="00013B70">
        <w:rPr>
          <w:noProof/>
        </w:rPr>
        <w:t>[28]</w:t>
      </w:r>
      <w:r w:rsidR="00E056A5" w:rsidRPr="00013B70">
        <w:fldChar w:fldCharType="end"/>
      </w:r>
      <w:r w:rsidRPr="00013B70">
        <w:t>.</w:t>
      </w:r>
    </w:p>
    <w:p w14:paraId="65D5838F" w14:textId="77777777" w:rsidR="00A40507" w:rsidRPr="00013B70" w:rsidRDefault="00974CBF" w:rsidP="00D65B28">
      <w:pPr>
        <w:rPr>
          <w:rFonts w:eastAsia="Calibri"/>
        </w:rPr>
      </w:pPr>
      <w:r w:rsidRPr="00013B70">
        <w:t xml:space="preserve">The decay was caused </w:t>
      </w:r>
      <w:r w:rsidR="003D060C" w:rsidRPr="00013B70">
        <w:t xml:space="preserve">by </w:t>
      </w:r>
      <w:r w:rsidRPr="00013B70">
        <w:t>the liquid electrolyte</w:t>
      </w:r>
      <w:r w:rsidR="00E24687" w:rsidRPr="00013B70">
        <w:t>,</w:t>
      </w:r>
      <w:r w:rsidRPr="00013B70">
        <w:t xml:space="preserve"> damaging the perovskite in </w:t>
      </w:r>
      <w:r w:rsidR="00D65B28" w:rsidRPr="00013B70">
        <w:t xml:space="preserve">the </w:t>
      </w:r>
      <w:r w:rsidRPr="00013B70">
        <w:t>solar cell</w:t>
      </w:r>
      <w:r w:rsidR="00E24687" w:rsidRPr="00013B70">
        <w:t>,</w:t>
      </w:r>
      <w:r w:rsidRPr="00013B70">
        <w:t xml:space="preserve"> and </w:t>
      </w:r>
      <w:r w:rsidR="003D060C" w:rsidRPr="00013B70">
        <w:t>led to a decrease in</w:t>
      </w:r>
      <w:r w:rsidRPr="00013B70">
        <w:t xml:space="preserve"> </w:t>
      </w:r>
      <w:r w:rsidR="008449AC" w:rsidRPr="00013B70">
        <w:rPr>
          <w:i/>
        </w:rPr>
        <w:t>J</w:t>
      </w:r>
      <w:r w:rsidR="008449AC" w:rsidRPr="00013B70">
        <w:rPr>
          <w:vertAlign w:val="subscript"/>
        </w:rPr>
        <w:t>sc</w:t>
      </w:r>
      <w:r w:rsidR="00E24687" w:rsidRPr="00013B70">
        <w:t>,</w:t>
      </w:r>
      <w:r w:rsidRPr="00013B70">
        <w:t xml:space="preserve"> </w:t>
      </w:r>
      <w:r w:rsidR="00E24687" w:rsidRPr="00013B70">
        <w:t xml:space="preserve">resulting from </w:t>
      </w:r>
      <w:r w:rsidRPr="00013B70">
        <w:t>a loss in the photosensitivity of the perovskite.</w:t>
      </w:r>
    </w:p>
    <w:p w14:paraId="4B24DF2A" w14:textId="040B3888" w:rsidR="004F7257" w:rsidRPr="00013B70" w:rsidRDefault="00974CBF" w:rsidP="0099372A">
      <w:pPr>
        <w:pStyle w:val="Heading2"/>
      </w:pPr>
      <w:bookmarkStart w:id="687" w:name="_Ref515631439"/>
      <w:bookmarkStart w:id="688" w:name="_Toc530166497"/>
      <w:bookmarkStart w:id="689" w:name="_Toc530166632"/>
      <w:bookmarkStart w:id="690" w:name="_Toc530167190"/>
      <w:bookmarkStart w:id="691" w:name="_Toc530167325"/>
      <w:bookmarkStart w:id="692" w:name="_Toc4264551"/>
      <w:r w:rsidRPr="00013B70">
        <w:t xml:space="preserve">Sealed cell, decay due to </w:t>
      </w:r>
      <w:r w:rsidR="008202A2" w:rsidRPr="00013B70">
        <w:t>V</w:t>
      </w:r>
      <w:r w:rsidR="008202A2" w:rsidRPr="00013B70">
        <w:rPr>
          <w:i w:val="0"/>
          <w:vertAlign w:val="subscript"/>
        </w:rPr>
        <w:t>oc</w:t>
      </w:r>
      <w:r w:rsidR="002748F2" w:rsidRPr="00013B70">
        <w:t xml:space="preserve"> </w:t>
      </w:r>
      <w:r w:rsidRPr="00013B70">
        <w:t>reductio</w:t>
      </w:r>
      <w:r w:rsidR="00347A8C" w:rsidRPr="00013B70">
        <w:t>n:</w:t>
      </w:r>
      <w:r w:rsidRPr="00013B70">
        <w:t xml:space="preserve"> R</w:t>
      </w:r>
      <w:r w:rsidRPr="00013B70">
        <w:rPr>
          <w:vertAlign w:val="subscript"/>
        </w:rPr>
        <w:t>sh</w:t>
      </w:r>
      <w:r w:rsidRPr="00013B70">
        <w:t xml:space="preserve"> degrades with different illuminations</w:t>
      </w:r>
      <w:bookmarkEnd w:id="686"/>
      <w:bookmarkEnd w:id="687"/>
      <w:bookmarkEnd w:id="688"/>
      <w:bookmarkEnd w:id="689"/>
      <w:bookmarkEnd w:id="690"/>
      <w:bookmarkEnd w:id="691"/>
      <w:bookmarkEnd w:id="692"/>
    </w:p>
    <w:p w14:paraId="60921C68" w14:textId="50E9F305" w:rsidR="000808AE" w:rsidRPr="00013B70" w:rsidRDefault="00D65B28" w:rsidP="00D65B28">
      <w:r w:rsidRPr="00013B70">
        <w:t>One of the tests in a</w:t>
      </w:r>
      <w:r w:rsidR="00A711BC" w:rsidRPr="00013B70">
        <w:t xml:space="preserve"> PhD thesis on the methyl</w:t>
      </w:r>
      <w:r w:rsidR="00974CBF" w:rsidRPr="00013B70">
        <w:t>ammonium lead iodide perovs</w:t>
      </w:r>
      <w:r w:rsidR="00F149BE" w:rsidRPr="00013B70">
        <w:t>k</w:t>
      </w:r>
      <w:r w:rsidR="00974CBF" w:rsidRPr="00013B70">
        <w:t>ite based cell</w:t>
      </w:r>
      <w:r w:rsidR="00E24687" w:rsidRPr="00013B70">
        <w:t>,</w:t>
      </w:r>
      <w:r w:rsidR="00974CBF" w:rsidRPr="00013B70">
        <w:t xml:space="preserve"> with Spiro-OMeTAD as the HTM </w:t>
      </w:r>
      <w:r w:rsidR="00E056A5" w:rsidRPr="00013B70">
        <w:fldChar w:fldCharType="begin" w:fldLock="1"/>
      </w:r>
      <w:r w:rsidR="00656764">
        <w:instrText>ADDIN CSL_CITATION {"citationItems":[{"id":"ITEM-1","itemData":{"DOI":"10.5075/epfl-thesis-6006","abstract":"Mesoscopic sensitized solar cells are one of the most promising third-generation photovoltaic technologies. Dye-sensitized solar cells (DSCs), imitating the photosynthesis of green plants, were the first photovoltaic devices to utilize a mesoscopic heterojunction for the conversion of solar irradiation into electrical power. Solid-state dye-sensitized solar cells (ssDSCs), that employ an organic hole-transporting material in place of a liquid redox electrolyte, have evolved as viable contenders to conventional liquid DSCs. A typical ssDSC is composed of a mesostructured wide-bandgap metal oxide semiconduc- tor that is sensitized with a light-absorbing chromophore and infiltrated with amolecular organic hole-transporter, usually by solution-processing. In this device, photoexcitation of the sensitizer and subsequent ultrafast electron injection into the conduction band of the metal oxide semiconductor is followed by hole transfer fromthe oxidized sensitizer to the organic hole-transporter. Charge transport of both the electron and the hole through the two bicontinuous phases, followed by charge migration through the external circuit, completes the photovoltaic operation of the cell. Despite more than 15 years of development, ssDSCs have always been lagging behind their liquid counterparts in terms of both power conversion efficiency and long-termstability.My thesis presents three different approaches that are aimed at contributing to the development of high-performance solid-state mesoscopic solar cells. Firstly, I present a new class of Co(III) complexes as solution-processable p-type dopants for triarylamine-based hole-conductors such as the commonly employed 2,2’,7,7’-tetrakis-N,N- di-para-methoxyphenylamine-9,9’-spirobifluorene (spiro-MeOTAD). The proposed Co(III) complexes were characterized in detail using optical and electrochemical techniques. The application of the new p-dopants in ssDSC rendered it possible to directly relate the conduc- tivity of the doped hole-transporter to the photovoltaic performance of the devices. The work shows that chemical p-doping is a powerful tool to control the charge transport properties of spiro-MeOTAD in ssDSCs, capable of replacing the commonly employed photo-doping, i.e. the light-assisted one-electron oxidation of spiro-MeOTAD by ambient oxygen. Combining this strategy with a state–of–the–art organic D–π–A sensitizer allowed us to achieve power conversion efficiencies of up to 7.2%—anew record for this kind …","author":[{"dropping-particle":"","family":"Burschka","given":"Julian","non-dropping-particle":"","parse-names":false,"suffix":""}],"id":"ITEM-1","issue":"2013","issued":{"date-parts":[["2013"]]},"number-of-pages":"163","publisher":"École Polytechnique Fédérale De Lausanne","title":"High performance solid-state mesoscopic solar cells","type":"thesis","volume":"6006"},"uris":["http://www.mendeley.com/documents/?uuid=e2ca2f5b-4df4-4860-b43a-8ed175bfdf40"]}],"mendeley":{"formattedCitation":"[40]","plainTextFormattedCitation":"[40]","previouslyFormattedCitation":"[47]"},"properties":{"noteIndex":0},"schema":"https://github.com/citation-style-language/schema/raw/master/csl-citation.json"}</w:instrText>
      </w:r>
      <w:r w:rsidR="00E056A5" w:rsidRPr="00013B70">
        <w:fldChar w:fldCharType="separate"/>
      </w:r>
      <w:r w:rsidR="00656764" w:rsidRPr="00656764">
        <w:rPr>
          <w:noProof/>
        </w:rPr>
        <w:t>[40]</w:t>
      </w:r>
      <w:r w:rsidR="00E056A5" w:rsidRPr="00013B70">
        <w:fldChar w:fldCharType="end"/>
      </w:r>
      <w:r w:rsidR="00E24687" w:rsidRPr="00013B70">
        <w:t>,</w:t>
      </w:r>
      <w:r w:rsidR="000808AE" w:rsidRPr="00013B70">
        <w:t xml:space="preserve"> had</w:t>
      </w:r>
      <w:r w:rsidR="00974CBF" w:rsidRPr="00013B70">
        <w:t xml:space="preserve"> </w:t>
      </w:r>
      <w:r w:rsidR="000808AE" w:rsidRPr="00013B70">
        <w:t xml:space="preserve">the </w:t>
      </w:r>
      <w:r w:rsidR="00974CBF" w:rsidRPr="00013B70">
        <w:t>cells sealed with a 50</w:t>
      </w:r>
      <w:r w:rsidR="00790F3B" w:rsidRPr="00013B70">
        <w:t xml:space="preserve"> </w:t>
      </w:r>
      <w:r w:rsidR="00974CBF" w:rsidRPr="00013B70">
        <w:t xml:space="preserve">nm </w:t>
      </w:r>
      <w:r w:rsidR="0070599F" w:rsidRPr="00013B70">
        <w:t xml:space="preserve">heat </w:t>
      </w:r>
      <w:r w:rsidR="00974CBF" w:rsidRPr="00013B70">
        <w:t>melt</w:t>
      </w:r>
      <w:r w:rsidR="0070599F" w:rsidRPr="00013B70">
        <w:t>ed</w:t>
      </w:r>
      <w:r w:rsidR="00974CBF" w:rsidRPr="00013B70">
        <w:t xml:space="preserve"> polymer spacer and microscope cover slip in an argon atmosphere</w:t>
      </w:r>
      <w:r w:rsidR="0070599F" w:rsidRPr="00013B70">
        <w:t>;</w:t>
      </w:r>
      <w:r w:rsidR="00974CBF" w:rsidRPr="00013B70">
        <w:t xml:space="preserve"> during testing they were kept at their maximum power point </w:t>
      </w:r>
      <w:r w:rsidR="00764682" w:rsidRPr="00013B70">
        <w:t>at</w:t>
      </w:r>
      <w:r w:rsidR="009C2922" w:rsidRPr="00013B70">
        <w:t xml:space="preserve"> a temperature of </w:t>
      </w:r>
      <w:r w:rsidR="00974CBF" w:rsidRPr="00013B70">
        <w:t xml:space="preserve">45°C. Measurements were acquired every </w:t>
      </w:r>
      <w:r w:rsidR="00107230" w:rsidRPr="00013B70">
        <w:t>2</w:t>
      </w:r>
      <w:r w:rsidR="00974CBF" w:rsidRPr="00013B70">
        <w:t xml:space="preserve"> </w:t>
      </w:r>
      <w:r w:rsidR="00107230" w:rsidRPr="00013B70">
        <w:t>h</w:t>
      </w:r>
      <w:r w:rsidR="00974CBF" w:rsidRPr="00013B70">
        <w:t xml:space="preserve"> for over 500 </w:t>
      </w:r>
      <w:r w:rsidR="00107230" w:rsidRPr="00013B70">
        <w:t>h</w:t>
      </w:r>
      <w:r w:rsidR="00974CBF" w:rsidRPr="00013B70">
        <w:t xml:space="preserve"> </w:t>
      </w:r>
      <w:r w:rsidR="009C2922" w:rsidRPr="00013B70">
        <w:t xml:space="preserve">(20 days and 20 h) </w:t>
      </w:r>
      <w:r w:rsidR="00974CBF" w:rsidRPr="00013B70">
        <w:t>with intensity level</w:t>
      </w:r>
      <w:r w:rsidR="00947DE1" w:rsidRPr="00013B70">
        <w:t>s</w:t>
      </w:r>
      <w:r w:rsidR="00974CBF" w:rsidRPr="00013B70">
        <w:t xml:space="preserve"> of 0, 0.1, 0.5 and </w:t>
      </w:r>
      <w:r w:rsidR="00CD60B2" w:rsidRPr="00013B70">
        <w:t xml:space="preserve">1 </w:t>
      </w:r>
      <w:r w:rsidR="00974CBF" w:rsidRPr="00013B70">
        <w:t>sun. Their results showed promising stability</w:t>
      </w:r>
      <w:r w:rsidR="005F2FB6" w:rsidRPr="00013B70">
        <w:t>,</w:t>
      </w:r>
      <w:r w:rsidR="00974CBF" w:rsidRPr="00013B70">
        <w:t xml:space="preserve"> </w:t>
      </w:r>
      <w:r w:rsidR="007357D1" w:rsidRPr="00013B70">
        <w:t>by</w:t>
      </w:r>
      <w:r w:rsidR="00974CBF" w:rsidRPr="00013B70">
        <w:t xml:space="preserve"> </w:t>
      </w:r>
      <w:r w:rsidR="008449AC" w:rsidRPr="00013B70">
        <w:t xml:space="preserve">retaining </w:t>
      </w:r>
      <w:r w:rsidR="00974CBF" w:rsidRPr="00013B70">
        <w:t>80% of the efficiency</w:t>
      </w:r>
      <w:r w:rsidR="005F2FB6" w:rsidRPr="00013B70">
        <w:t>,</w:t>
      </w:r>
      <w:r w:rsidR="00974CBF" w:rsidRPr="00013B70">
        <w:t xml:space="preserve"> with reduction from approximately 9% down to 7.2%. </w:t>
      </w:r>
    </w:p>
    <w:p w14:paraId="6058ACED" w14:textId="77777777" w:rsidR="00D27718" w:rsidRPr="00013B70" w:rsidRDefault="00974CBF" w:rsidP="00D65B28">
      <w:r w:rsidRPr="00013B70">
        <w:t>The short circuit current stayed the same and this implied that the perovs</w:t>
      </w:r>
      <w:r w:rsidR="00F149BE" w:rsidRPr="00013B70">
        <w:t>k</w:t>
      </w:r>
      <w:r w:rsidRPr="00013B70">
        <w:t xml:space="preserve">ite material transporting charges had no stability issues in this test. The reason for the decay was </w:t>
      </w:r>
      <w:r w:rsidR="00764682" w:rsidRPr="00013B70">
        <w:t xml:space="preserve">attributed </w:t>
      </w:r>
      <w:r w:rsidRPr="00013B70">
        <w:t xml:space="preserve">to the decrease of the </w:t>
      </w:r>
      <w:r w:rsidR="008449AC" w:rsidRPr="00013B70">
        <w:rPr>
          <w:i/>
        </w:rPr>
        <w:t>V</w:t>
      </w:r>
      <w:r w:rsidR="008449AC" w:rsidRPr="00013B70">
        <w:rPr>
          <w:vertAlign w:val="subscript"/>
        </w:rPr>
        <w:t>oc</w:t>
      </w:r>
      <w:r w:rsidR="008449AC" w:rsidRPr="00013B70">
        <w:t xml:space="preserve"> </w:t>
      </w:r>
      <w:r w:rsidRPr="00013B70">
        <w:t xml:space="preserve">and </w:t>
      </w:r>
      <w:r w:rsidR="008449AC" w:rsidRPr="00013B70">
        <w:t>FF</w:t>
      </w:r>
      <w:r w:rsidRPr="00013B70">
        <w:t xml:space="preserve">. Reduction in the open circuit voltage was assumed to be due to the </w:t>
      </w:r>
      <w:r w:rsidR="00764682" w:rsidRPr="00013B70">
        <w:t>decrease</w:t>
      </w:r>
      <w:r w:rsidRPr="00013B70">
        <w:t xml:space="preserve"> </w:t>
      </w:r>
      <w:r w:rsidR="00764682" w:rsidRPr="00013B70">
        <w:t>in</w:t>
      </w:r>
      <w:r w:rsidRPr="00013B70">
        <w:t xml:space="preserve"> the shunt resistance.</w:t>
      </w:r>
    </w:p>
    <w:p w14:paraId="44EEF68F" w14:textId="77777777" w:rsidR="004F7257" w:rsidRPr="00013B70" w:rsidRDefault="00974CBF" w:rsidP="0099372A">
      <w:pPr>
        <w:pStyle w:val="Heading2"/>
      </w:pPr>
      <w:bookmarkStart w:id="693" w:name="_Toc530166498"/>
      <w:bookmarkStart w:id="694" w:name="_Toc530166633"/>
      <w:bookmarkStart w:id="695" w:name="_Toc530167191"/>
      <w:bookmarkStart w:id="696" w:name="_Toc530167326"/>
      <w:bookmarkStart w:id="697" w:name="_Toc4264552"/>
      <w:r w:rsidRPr="00013B70">
        <w:t xml:space="preserve">P3HT </w:t>
      </w:r>
      <w:r w:rsidR="008202A2" w:rsidRPr="00013B70">
        <w:t>V</w:t>
      </w:r>
      <w:r w:rsidR="008202A2" w:rsidRPr="00013B70">
        <w:rPr>
          <w:vertAlign w:val="subscript"/>
        </w:rPr>
        <w:t>oc</w:t>
      </w:r>
      <w:r w:rsidRPr="00013B70">
        <w:t xml:space="preserve"> and FF increase with </w:t>
      </w:r>
      <w:r w:rsidR="00B9237E" w:rsidRPr="00013B70">
        <w:t>formamidinium as a c</w:t>
      </w:r>
      <w:r w:rsidRPr="00013B70">
        <w:t>ation</w:t>
      </w:r>
      <w:bookmarkEnd w:id="693"/>
      <w:bookmarkEnd w:id="694"/>
      <w:bookmarkEnd w:id="695"/>
      <w:bookmarkEnd w:id="696"/>
      <w:bookmarkEnd w:id="697"/>
    </w:p>
    <w:p w14:paraId="1E75AC76" w14:textId="7BBBC77F" w:rsidR="00D27718" w:rsidRPr="00013B70" w:rsidRDefault="00974CBF" w:rsidP="00D65B28">
      <w:r w:rsidRPr="00013B70">
        <w:t xml:space="preserve">Using </w:t>
      </w:r>
      <w:r w:rsidR="00F149BE" w:rsidRPr="00013B70">
        <w:t xml:space="preserve">formamidinium </w:t>
      </w:r>
      <w:r w:rsidRPr="00013B70">
        <w:t>as a cation with iodine and chlorine halides in a lead perovskite has shown that chlorine improved the performance</w:t>
      </w:r>
      <w:r w:rsidR="00DC613D" w:rsidRPr="00013B70">
        <w:t>,</w:t>
      </w:r>
      <w:r w:rsidRPr="00013B70">
        <w:t xml:space="preserve"> in general </w:t>
      </w:r>
      <w:r w:rsidR="003A36F4" w:rsidRPr="00013B70">
        <w:t xml:space="preserve">generating </w:t>
      </w:r>
      <w:r w:rsidRPr="00013B70">
        <w:t xml:space="preserve">good stability for 30 days </w:t>
      </w:r>
      <w:r w:rsidR="000808AE" w:rsidRPr="00013B70">
        <w:t xml:space="preserve">of </w:t>
      </w:r>
      <w:r w:rsidRPr="00013B70">
        <w:t>ageing in ambient light</w:t>
      </w:r>
      <w:r w:rsidR="003A36F4" w:rsidRPr="00013B70">
        <w:t>/</w:t>
      </w:r>
      <w:r w:rsidRPr="00013B70">
        <w:t>inert atmosphere</w:t>
      </w:r>
      <w:r w:rsidR="003A36F4" w:rsidRPr="00013B70">
        <w:t xml:space="preserve"> </w:t>
      </w:r>
      <w:r w:rsidRPr="00013B70">
        <w:t>with a P3HT HTM</w:t>
      </w:r>
      <w:r w:rsidR="003A36F4" w:rsidRPr="00013B70">
        <w:t>,</w:t>
      </w:r>
      <w:r w:rsidRPr="00013B70">
        <w:t xml:space="preserve"> with an efficiency increase (</w:t>
      </w:r>
      <w:r w:rsidR="006028D0" w:rsidRPr="00013B70">
        <w:t>0.91</w:t>
      </w:r>
      <w:r w:rsidRPr="00013B70">
        <w:t>%) from 6.6</w:t>
      </w:r>
      <w:r w:rsidR="005D10F7" w:rsidRPr="00013B70">
        <w:t xml:space="preserve"> to </w:t>
      </w:r>
      <w:r w:rsidRPr="00013B70">
        <w:t>7.51%. It was not clear why this performance boost occurred</w:t>
      </w:r>
      <w:r w:rsidR="00114246" w:rsidRPr="00013B70">
        <w:t>,</w:t>
      </w:r>
      <w:r w:rsidRPr="00013B70">
        <w:t xml:space="preserve"> which subsequently produced the improvement in </w:t>
      </w:r>
      <w:r w:rsidR="008202A2" w:rsidRPr="00013B70">
        <w:rPr>
          <w:i/>
        </w:rPr>
        <w:t>V</w:t>
      </w:r>
      <w:r w:rsidR="008202A2" w:rsidRPr="00013B70">
        <w:rPr>
          <w:vertAlign w:val="subscript"/>
        </w:rPr>
        <w:t>oc</w:t>
      </w:r>
      <w:r w:rsidRPr="00013B70">
        <w:t xml:space="preserve"> and FF </w:t>
      </w:r>
      <w:r w:rsidR="00E056A5" w:rsidRPr="00013B70">
        <w:fldChar w:fldCharType="begin" w:fldLock="1"/>
      </w:r>
      <w:r w:rsidR="00656764">
        <w:instrText>ADDIN CSL_CITATION {"citationItems":[{"id":"ITEM-1","itemData":{"DOI":"10.1039/C4CP02113D","ISBN":"1463-9076","ISSN":"1463-9084","PMID":"25096582","abstract":"Formamidinium (FA) lead triiodide perovskite with chlorine addition (NH2CHNH2PbI(3−x)Clx) is employed as a light harvester in mesoscopic solar cells for the first time. It is demonstrated that a phase-pure FAPbI(3−x)Clx perovskite layer can be synthesized using a one-step solution-process at 140 °C, and the resultant solar cells deliver a maximum power conversion efficiency of 7.51%, which is the most efficient formamidinium-lead-halide perovskite mesoscopic solar cell employing a polymer hole-transporting layer. The effects of the thermal annealing temperature on the quality/morphology of the perovskite layer and the solar cells performance are discussed. The advantages offered by the one-step solution-processing method and the reduced bandgap make FAPbI(3−x)Clx perovskites an attractive choice for future hybrid photovoltaics.","author":[{"dropping-particle":"","family":"Lv","given":"Siliu","non-dropping-particle":"","parse-names":false,"suffix":""},{"dropping-particle":"","family":"Pang","given":"Shuping","non-dropping-particle":"","parse-names":false,"suffix":""},{"dropping-particle":"","family":"Zhou","given":"Yuanyuan","non-dropping-particle":"","parse-names":false,"suffix":""},{"dropping-particle":"","family":"Padture","given":"Nitin P.","non-dropping-particle":"","parse-names":false,"suffix":""},{"dropping-particle":"","family":"Hu","given":"Hao","non-dropping-particle":"","parse-names":false,"suffix":""},{"dropping-particle":"","family":"Wang","given":"Li","non-dropping-particle":"","parse-names":false,"suffix":""},{"dropping-particle":"","family":"Zhou","given":"Xinhong","non-dropping-particle":"","parse-names":false,"suffix":""},{"dropping-particle":"","family":"Zhu","given":"Huimin","non-dropping-particle":"","parse-names":false,"suffix":""},{"dropping-particle":"","family":"Zhang","given":"Lixue","non-dropping-particle":"","parse-names":false,"suffix":""},{"dropping-particle":"","family":"Huang","given":"Changshui","non-dropping-particle":"","parse-names":false,"suffix":""},{"dropping-particle":"","family":"Cui","given":"Guanglei","non-dropping-particle":"","parse-names":false,"suffix":""}],"container-title":"Physical Chemistry Chemical Physics","id":"ITEM-1","issue":"36","issued":{"date-parts":[["2014"]]},"page":"19206-19211","publisher":"The Royal Society of Chemistry","title":"One-step, solution-processed formamidinium lead trihalide (FAPbI(3−x)Clx) for mesoscopic perovskite–polymer solar cells","type":"article-journal","volume":"16"},"uris":["http://www.mendeley.com/documents/?uuid=14f198ee-f287-49e1-b3c6-c2b0ded4d4d8"]}],"mendeley":{"formattedCitation":"[86]","plainTextFormattedCitation":"[86]","previouslyFormattedCitation":"[86]"},"properties":{"noteIndex":0},"schema":"https://github.com/citation-style-language/schema/raw/master/csl-citation.json"}</w:instrText>
      </w:r>
      <w:r w:rsidR="00E056A5" w:rsidRPr="00013B70">
        <w:fldChar w:fldCharType="separate"/>
      </w:r>
      <w:r w:rsidR="00FE640A" w:rsidRPr="00FE640A">
        <w:rPr>
          <w:noProof/>
        </w:rPr>
        <w:t>[86]</w:t>
      </w:r>
      <w:r w:rsidR="00E056A5" w:rsidRPr="00013B70">
        <w:fldChar w:fldCharType="end"/>
      </w:r>
      <w:bookmarkStart w:id="698" w:name="_Jsc_reduction_despite_other_relatively_"/>
      <w:bookmarkEnd w:id="698"/>
      <w:r w:rsidR="00206817" w:rsidRPr="00013B70">
        <w:t xml:space="preserve"> </w:t>
      </w:r>
      <w:r w:rsidR="00114246" w:rsidRPr="00013B70">
        <w:t>(s</w:t>
      </w:r>
      <w:r w:rsidR="00206817" w:rsidRPr="00013B70">
        <w:t xml:space="preserve">ee </w:t>
      </w:r>
      <w:r w:rsidR="00F056D8" w:rsidRPr="00013B70">
        <w:t>section</w:t>
      </w:r>
      <w:r w:rsidR="006517C0" w:rsidRPr="00013B70">
        <w:t>s</w:t>
      </w:r>
      <w:r w:rsidR="00206817" w:rsidRPr="00013B70">
        <w:t xml:space="preserve"> </w:t>
      </w:r>
      <w:r w:rsidR="006517C0" w:rsidRPr="00013B70">
        <w:fldChar w:fldCharType="begin"/>
      </w:r>
      <w:r w:rsidR="006517C0" w:rsidRPr="00013B70">
        <w:instrText xml:space="preserve"> REF _Ref474952769 \r \h </w:instrText>
      </w:r>
      <w:r w:rsidR="006517C0" w:rsidRPr="00013B70">
        <w:fldChar w:fldCharType="separate"/>
      </w:r>
      <w:r w:rsidR="009B4740">
        <w:t>2.4.2</w:t>
      </w:r>
      <w:r w:rsidR="006517C0" w:rsidRPr="00013B70">
        <w:fldChar w:fldCharType="end"/>
      </w:r>
      <w:r w:rsidR="006517C0" w:rsidRPr="00013B70">
        <w:t xml:space="preserve"> and </w:t>
      </w:r>
      <w:r w:rsidR="006517C0" w:rsidRPr="00013B70">
        <w:fldChar w:fldCharType="begin"/>
      </w:r>
      <w:r w:rsidR="006517C0" w:rsidRPr="00013B70">
        <w:instrText xml:space="preserve"> REF _Ref526285596 \r \h </w:instrText>
      </w:r>
      <w:r w:rsidR="006517C0" w:rsidRPr="00013B70">
        <w:fldChar w:fldCharType="separate"/>
      </w:r>
      <w:r w:rsidR="009B4740">
        <w:t>4.1.2.1</w:t>
      </w:r>
      <w:r w:rsidR="006517C0" w:rsidRPr="00013B70">
        <w:fldChar w:fldCharType="end"/>
      </w:r>
      <w:r w:rsidR="006517C0" w:rsidRPr="00013B70">
        <w:t xml:space="preserve"> for further information on this </w:t>
      </w:r>
      <w:r w:rsidR="00DC613D" w:rsidRPr="00013B70">
        <w:t>reference</w:t>
      </w:r>
      <w:r w:rsidR="00114246" w:rsidRPr="00013B70">
        <w:t>)</w:t>
      </w:r>
      <w:r w:rsidR="006517C0" w:rsidRPr="00013B70">
        <w:t>.</w:t>
      </w:r>
    </w:p>
    <w:p w14:paraId="2365DC8C" w14:textId="77777777" w:rsidR="004F7257" w:rsidRPr="00013B70" w:rsidRDefault="00974CBF" w:rsidP="0099372A">
      <w:pPr>
        <w:pStyle w:val="Heading2"/>
      </w:pPr>
      <w:bookmarkStart w:id="699" w:name="_Jsc_reduction_reduce_in_air__89_"/>
      <w:bookmarkStart w:id="700" w:name="_FF_reduction_and_Shunt_resistance_reduc"/>
      <w:bookmarkStart w:id="701" w:name="_Ref518240915"/>
      <w:bookmarkStart w:id="702" w:name="_Ref518240929"/>
      <w:bookmarkStart w:id="703" w:name="_Toc530166499"/>
      <w:bookmarkStart w:id="704" w:name="_Toc530166634"/>
      <w:bookmarkStart w:id="705" w:name="_Toc530167192"/>
      <w:bookmarkStart w:id="706" w:name="_Toc530167327"/>
      <w:bookmarkStart w:id="707" w:name="_Toc4264553"/>
      <w:bookmarkEnd w:id="699"/>
      <w:bookmarkEnd w:id="700"/>
      <w:r w:rsidRPr="00013B70">
        <w:lastRenderedPageBreak/>
        <w:t>Reduction of FF</w:t>
      </w:r>
      <w:r w:rsidR="00B9237E" w:rsidRPr="00013B70">
        <w:t xml:space="preserve"> and s</w:t>
      </w:r>
      <w:r w:rsidR="006C701F" w:rsidRPr="00013B70">
        <w:t xml:space="preserve">hunt resistance </w:t>
      </w:r>
      <w:r w:rsidRPr="00013B70">
        <w:t>R</w:t>
      </w:r>
      <w:r w:rsidRPr="00013B70">
        <w:rPr>
          <w:vertAlign w:val="subscript"/>
        </w:rPr>
        <w:t>sh</w:t>
      </w:r>
      <w:r w:rsidR="006C701F" w:rsidRPr="00013B70">
        <w:t xml:space="preserve">, </w:t>
      </w:r>
      <w:r w:rsidRPr="00013B70">
        <w:t>R</w:t>
      </w:r>
      <w:r w:rsidRPr="00013B70">
        <w:rPr>
          <w:vertAlign w:val="subscript"/>
        </w:rPr>
        <w:t>sh</w:t>
      </w:r>
      <w:r w:rsidRPr="00013B70">
        <w:t xml:space="preserve"> affects </w:t>
      </w:r>
      <w:r w:rsidR="008202A2" w:rsidRPr="00013B70">
        <w:t>V</w:t>
      </w:r>
      <w:r w:rsidR="008202A2" w:rsidRPr="00013B70">
        <w:rPr>
          <w:vertAlign w:val="subscript"/>
        </w:rPr>
        <w:t>oc</w:t>
      </w:r>
      <w:bookmarkEnd w:id="701"/>
      <w:bookmarkEnd w:id="702"/>
      <w:bookmarkEnd w:id="703"/>
      <w:bookmarkEnd w:id="704"/>
      <w:bookmarkEnd w:id="705"/>
      <w:bookmarkEnd w:id="706"/>
      <w:bookmarkEnd w:id="707"/>
    </w:p>
    <w:p w14:paraId="15CAAABF" w14:textId="77777777" w:rsidR="000808AE" w:rsidRPr="00013B70" w:rsidRDefault="00712321" w:rsidP="00D65B28">
      <w:r w:rsidRPr="00D01FC7">
        <w:t>Mixed halides containing bromine were observed to have greater stability</w:t>
      </w:r>
      <w:r w:rsidR="00974CBF" w:rsidRPr="00C659AD">
        <w:t xml:space="preserve"> (</w:t>
      </w:r>
      <w:r w:rsidR="00974CBF" w:rsidRPr="00013B70">
        <w:t>30</w:t>
      </w:r>
      <w:r w:rsidR="008F34F4" w:rsidRPr="00013B70">
        <w:t xml:space="preserve"> days/</w:t>
      </w:r>
      <w:r w:rsidR="00974CBF" w:rsidRPr="00013B70">
        <w:t>N</w:t>
      </w:r>
      <w:r w:rsidR="00974CBF" w:rsidRPr="00013B70">
        <w:rPr>
          <w:vertAlign w:val="subscript"/>
        </w:rPr>
        <w:t>2</w:t>
      </w:r>
      <w:r w:rsidR="00E109F0" w:rsidRPr="00013B70">
        <w:t>/</w:t>
      </w:r>
      <w:r w:rsidR="001E569F" w:rsidRPr="00013B70">
        <w:t>d</w:t>
      </w:r>
      <w:r w:rsidR="00974CBF" w:rsidRPr="00013B70">
        <w:t>ark)</w:t>
      </w:r>
      <w:r w:rsidR="00114246" w:rsidRPr="00013B70">
        <w:t>;</w:t>
      </w:r>
      <w:r w:rsidR="00974CBF" w:rsidRPr="00013B70">
        <w:t xml:space="preserve"> </w:t>
      </w:r>
      <w:r w:rsidR="00114246" w:rsidRPr="00013B70">
        <w:t>a</w:t>
      </w:r>
      <w:r w:rsidR="00974CBF" w:rsidRPr="00013B70">
        <w:t>lthough more efficient without bromine, the stability shows a steady drop whereas with bromine</w:t>
      </w:r>
      <w:r w:rsidR="00114246" w:rsidRPr="00013B70">
        <w:t>,</w:t>
      </w:r>
      <w:r w:rsidR="00974CBF" w:rsidRPr="00013B70">
        <w:t xml:space="preserve"> there is a rise and decrease, thus </w:t>
      </w:r>
      <w:r w:rsidRPr="00013B70">
        <w:t xml:space="preserve">maintaining </w:t>
      </w:r>
      <w:r w:rsidR="00974CBF" w:rsidRPr="00013B70">
        <w:t>the efficiency</w:t>
      </w:r>
      <w:r w:rsidR="00E754EB" w:rsidRPr="00013B70">
        <w:t xml:space="preserve"> at the </w:t>
      </w:r>
      <w:r w:rsidR="00974CBF" w:rsidRPr="00013B70">
        <w:t>same</w:t>
      </w:r>
      <w:r w:rsidR="00E754EB" w:rsidRPr="00013B70">
        <w:t xml:space="preserve"> level</w:t>
      </w:r>
      <w:r w:rsidR="000808AE" w:rsidRPr="00013B70">
        <w:t>.</w:t>
      </w:r>
    </w:p>
    <w:p w14:paraId="1B052A98" w14:textId="3440D77A" w:rsidR="00DC27ED" w:rsidRPr="00013B70" w:rsidRDefault="00974CBF" w:rsidP="00D65B28">
      <w:r w:rsidRPr="00013B70">
        <w:t xml:space="preserve">The mixture of different halides (I, Cl and Br) </w:t>
      </w:r>
      <w:r w:rsidR="00E754EB" w:rsidRPr="00013B70">
        <w:t xml:space="preserve">provided </w:t>
      </w:r>
      <w:r w:rsidRPr="00013B70">
        <w:t>a reduction in non-luminescent charge recombination</w:t>
      </w:r>
      <w:r w:rsidR="00712321" w:rsidRPr="00013B70">
        <w:t>,</w:t>
      </w:r>
      <w:r w:rsidRPr="00013B70">
        <w:t xml:space="preserve"> thus increas</w:t>
      </w:r>
      <w:r w:rsidR="00712321" w:rsidRPr="00013B70">
        <w:t>ing</w:t>
      </w:r>
      <w:r w:rsidRPr="00013B70">
        <w:t xml:space="preserve"> </w:t>
      </w:r>
      <w:r w:rsidR="008202A2" w:rsidRPr="00013B70">
        <w:rPr>
          <w:i/>
        </w:rPr>
        <w:t>V</w:t>
      </w:r>
      <w:r w:rsidR="008202A2" w:rsidRPr="00013B70">
        <w:rPr>
          <w:vertAlign w:val="subscript"/>
        </w:rPr>
        <w:t>oc</w:t>
      </w:r>
      <w:r w:rsidR="00712321" w:rsidRPr="00013B70">
        <w:rPr>
          <w:vertAlign w:val="subscript"/>
        </w:rPr>
        <w:t xml:space="preserve"> </w:t>
      </w:r>
      <w:r w:rsidR="00161528" w:rsidRPr="00013B70">
        <w:t>and improv</w:t>
      </w:r>
      <w:r w:rsidR="00712321" w:rsidRPr="00013B70">
        <w:t>ing</w:t>
      </w:r>
      <w:r w:rsidR="0080097C" w:rsidRPr="00013B70">
        <w:t xml:space="preserve"> </w:t>
      </w:r>
      <w:r w:rsidRPr="00013B70">
        <w:t xml:space="preserve">efficiency </w:t>
      </w:r>
      <w:r w:rsidR="00E056A5" w:rsidRPr="00013B70">
        <w:fldChar w:fldCharType="begin" w:fldLock="1"/>
      </w:r>
      <w:r w:rsidR="0011391E">
        <w:instrText>ADDIN CSL_CITATION {"citationItems":[{"id":"ITEM-1","itemData":{"DOI":"10.1021/jz5006797","ISBN":"1948-7185","ISSN":"1948-7185","PMID":"26270357","abstract":"We report on the preparation of a series of solution-processed perovskite solar cells based on methyl- ammonium (MA) lead halide derivatives, MAPbX3, which show tunable optical properties depending on the nature and ratio of the halides employed (X = Cl, Br, and I). Devices have been prepared with different cell architecture, thin film, and mesoporous scaffold (TiO2 and Al2O3). We have analyzed different sample sets focusing on the characterization of the charge recombination by means of impedance spectroscopy (IS). On the one hand, our study discloses that the insertion of both Cl and Br in the perovskite lattice reduces the charge recombination rates in the light absorber film, thus determining the open circuit voltage (Voc) of the device. The samples prepared on a mesoporous Al2O3 electrode present lower charge recombination rates than those devices prepared on mesoporous TiO2. Furthermore, the addition of Br in the perovskite structure was demonstrated to improve slightly the lifetime of the devices; in fact, the efficiencies of all devices tested remained at least at the 80% of the initial value 1 month after their preparation. These results highlight the crucial role of the charge-recombination processes on the performance of the perovskite solar cells and pave the way for further progress on this field","author":[{"dropping-particle":"","family":"Suarez","given":"Belen","non-dropping-particle":"","parse-names":false,"suffix":""},{"dropping-particle":"","family":"Gonzalez-Pedro","given":"Victoria","non-dropping-particle":"","parse-names":false,"suffix":""},{"dropping-particle":"","family":"Ripolles","given":"Teresa S.","non-dropping-particle":"","parse-names":false,"suffix":""},{"dropping-particle":"","family":"Sanchez","given":"Rafael S.","non-dropping-particle":"","parse-names":false,"suffix":""},{"dropping-particle":"","family":"Otero","given":"Luis","non-dropping-particle":"","parse-names":false,"suffix":""},{"dropping-particle":"","family":"Mora-Sero","given":"Ivan","non-dropping-particle":"","parse-names":false,"suffix":""}],"container-title":"The Journal of Physical Chemistry Letters","id":"ITEM-1","issue":"10","issued":{"date-parts":[["2014","5","15"]]},"note":"From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Ivan)\n\nhttp://pubs.acs.org/doi/pdf/10.1021/jz5006797","page":"1628-1635","publisher":"- American Chemical Society","title":"Recombination Study of Combined Halides (Cl, Br, I) Perovskite Solar Cells","type":"article-journal","volume":"5"},"uris":["http://www.mendeley.com/documents/?uuid=0f39e84e-fda5-46bc-ae4a-0e44ecb80df1"]}],"mendeley":{"formattedCitation":"[78]","plainTextFormattedCitation":"[78]","previouslyFormattedCitation":"[78]"},"properties":{"noteIndex":0},"schema":"https://github.com/citation-style-language/schema/raw/master/csl-citation.json"}</w:instrText>
      </w:r>
      <w:r w:rsidR="00E056A5" w:rsidRPr="00013B70">
        <w:fldChar w:fldCharType="separate"/>
      </w:r>
      <w:r w:rsidR="0011391E" w:rsidRPr="0011391E">
        <w:rPr>
          <w:noProof/>
        </w:rPr>
        <w:t>[78]</w:t>
      </w:r>
      <w:r w:rsidR="00E056A5" w:rsidRPr="00013B70">
        <w:fldChar w:fldCharType="end"/>
      </w:r>
      <w:r w:rsidRPr="00013B70">
        <w:t>.</w:t>
      </w:r>
    </w:p>
    <w:p w14:paraId="303FCE74" w14:textId="77777777" w:rsidR="00A40507" w:rsidRPr="00013B70" w:rsidRDefault="00FF67E9" w:rsidP="0099372A">
      <w:pPr>
        <w:pStyle w:val="Heading2"/>
      </w:pPr>
      <w:bookmarkStart w:id="708" w:name="_Ref518157201"/>
      <w:bookmarkStart w:id="709" w:name="_Toc530166500"/>
      <w:bookmarkStart w:id="710" w:name="_Toc530166635"/>
      <w:bookmarkStart w:id="711" w:name="_Toc530167193"/>
      <w:bookmarkStart w:id="712" w:name="_Toc530167328"/>
      <w:bookmarkStart w:id="713" w:name="_Toc4264554"/>
      <w:r w:rsidRPr="00013B70">
        <w:t xml:space="preserve">ETL layer affecting </w:t>
      </w:r>
      <w:r w:rsidR="00B3468E" w:rsidRPr="00013B70">
        <w:t>J</w:t>
      </w:r>
      <w:r w:rsidR="00B3468E" w:rsidRPr="00013B70">
        <w:rPr>
          <w:vertAlign w:val="subscript"/>
        </w:rPr>
        <w:t>sc</w:t>
      </w:r>
      <w:r w:rsidRPr="00013B70">
        <w:t xml:space="preserve"> and FF</w:t>
      </w:r>
      <w:bookmarkEnd w:id="708"/>
      <w:bookmarkEnd w:id="709"/>
      <w:bookmarkEnd w:id="710"/>
      <w:bookmarkEnd w:id="711"/>
      <w:bookmarkEnd w:id="712"/>
      <w:bookmarkEnd w:id="713"/>
    </w:p>
    <w:p w14:paraId="1AE00BB0" w14:textId="2D589901" w:rsidR="00FF67E9" w:rsidRPr="00013B70" w:rsidRDefault="00FF67E9" w:rsidP="00A34605">
      <w:r w:rsidRPr="00013B70">
        <w:t>The use of TiO</w:t>
      </w:r>
      <w:r w:rsidRPr="00013B70">
        <w:rPr>
          <w:vertAlign w:val="subscript"/>
        </w:rPr>
        <w:t>2</w:t>
      </w:r>
      <w:r w:rsidRPr="00013B70">
        <w:t xml:space="preserve"> as an ETL layer showed that it was susceptible to UV photoinduced catalysis degrading the perovskite</w:t>
      </w:r>
      <w:r w:rsidR="004F0627" w:rsidRPr="00013B70">
        <w:t xml:space="preserve"> </w:t>
      </w:r>
      <w:r w:rsidR="00F616D4" w:rsidRPr="00013B70">
        <w:t>(</w:t>
      </w:r>
      <w:r w:rsidR="004F0627" w:rsidRPr="00013B70">
        <w:t>see</w:t>
      </w:r>
      <w:r w:rsidR="00B93C1E">
        <w:t xml:space="preserve"> </w:t>
      </w:r>
      <w:r w:rsidR="00F056D8" w:rsidRPr="00013B70">
        <w:t>section</w:t>
      </w:r>
      <w:r w:rsidR="004F0627" w:rsidRPr="00013B70">
        <w:t xml:space="preserve"> </w:t>
      </w:r>
      <w:r w:rsidR="00E056A5" w:rsidRPr="008F033D">
        <w:fldChar w:fldCharType="begin"/>
      </w:r>
      <w:r w:rsidR="004F0627" w:rsidRPr="00013B70">
        <w:instrText xml:space="preserve"> REF _Ref476853507 \r \h </w:instrText>
      </w:r>
      <w:r w:rsidR="000347C5" w:rsidRPr="00013B70">
        <w:instrText xml:space="preserve"> \* MERGEFORMAT </w:instrText>
      </w:r>
      <w:r w:rsidR="00E056A5" w:rsidRPr="008F033D">
        <w:fldChar w:fldCharType="separate"/>
      </w:r>
      <w:r w:rsidR="009B4740">
        <w:t>0</w:t>
      </w:r>
      <w:r w:rsidR="00E056A5" w:rsidRPr="008F033D">
        <w:fldChar w:fldCharType="end"/>
      </w:r>
      <w:r w:rsidR="00F616D4" w:rsidRPr="00013B70">
        <w:t>)</w:t>
      </w:r>
      <w:r w:rsidRPr="00013B70">
        <w:t xml:space="preserve">. The effects of degradation </w:t>
      </w:r>
      <w:r w:rsidR="0004025B" w:rsidRPr="00013B70">
        <w:t xml:space="preserve">consisted </w:t>
      </w:r>
      <w:r w:rsidR="0080097C" w:rsidRPr="00013B70">
        <w:t>of</w:t>
      </w:r>
      <w:r w:rsidR="0004025B" w:rsidRPr="00013B70">
        <w:t xml:space="preserve"> </w:t>
      </w:r>
      <w:r w:rsidRPr="00013B70">
        <w:t>a decay</w:t>
      </w:r>
      <w:r w:rsidR="008774FE" w:rsidRPr="00013B70">
        <w:t xml:space="preserve"> </w:t>
      </w:r>
      <w:r w:rsidR="0080097C" w:rsidRPr="00013B70">
        <w:t>in</w:t>
      </w:r>
      <w:r w:rsidRPr="00013B70">
        <w:t xml:space="preserve"> both </w:t>
      </w:r>
      <w:r w:rsidR="008774FE" w:rsidRPr="00013B70">
        <w:rPr>
          <w:i/>
        </w:rPr>
        <w:t>J</w:t>
      </w:r>
      <w:r w:rsidR="008774FE" w:rsidRPr="00013B70">
        <w:rPr>
          <w:vertAlign w:val="subscript"/>
        </w:rPr>
        <w:t>sc</w:t>
      </w:r>
      <w:r w:rsidRPr="00013B70">
        <w:t xml:space="preserve"> and </w:t>
      </w:r>
      <w:r w:rsidR="008774FE" w:rsidRPr="00013B70">
        <w:t>FF</w:t>
      </w:r>
      <w:r w:rsidR="0005008B" w:rsidRPr="00013B70">
        <w:t xml:space="preserve"> over a period of 1000 </w:t>
      </w:r>
      <w:r w:rsidR="00107230" w:rsidRPr="00013B70">
        <w:t>h</w:t>
      </w:r>
      <w:r w:rsidR="0005008B" w:rsidRPr="00013B70">
        <w:t>. Using SnO</w:t>
      </w:r>
      <w:r w:rsidR="0005008B" w:rsidRPr="00013B70">
        <w:rPr>
          <w:vertAlign w:val="subscript"/>
        </w:rPr>
        <w:t>2</w:t>
      </w:r>
      <w:r w:rsidR="0005008B" w:rsidRPr="00013B70">
        <w:t xml:space="preserve"> instead</w:t>
      </w:r>
      <w:r w:rsidR="00E52B0E" w:rsidRPr="00013B70">
        <w:t xml:space="preserve"> in the cell structure</w:t>
      </w:r>
      <w:r w:rsidR="008774FE" w:rsidRPr="00013B70">
        <w:t>,</w:t>
      </w:r>
      <w:r w:rsidR="0005008B" w:rsidRPr="00013B70">
        <w:t xml:space="preserve"> </w:t>
      </w:r>
      <w:r w:rsidR="00D408BD" w:rsidRPr="00013B70">
        <w:t>SnO</w:t>
      </w:r>
      <w:r w:rsidR="00D408BD" w:rsidRPr="00013B70">
        <w:rPr>
          <w:vertAlign w:val="subscript"/>
        </w:rPr>
        <w:t>2</w:t>
      </w:r>
      <w:r w:rsidR="00D408BD" w:rsidRPr="00013B70">
        <w:t xml:space="preserve"> or TiO</w:t>
      </w:r>
      <w:r w:rsidR="00D408BD" w:rsidRPr="00013B70">
        <w:rPr>
          <w:vertAlign w:val="subscript"/>
        </w:rPr>
        <w:t>2</w:t>
      </w:r>
      <w:r w:rsidR="00D408BD" w:rsidRPr="00013B70">
        <w:t>/</w:t>
      </w:r>
      <w:r w:rsidR="0097285B" w:rsidRPr="00013B70">
        <w:t>(CH</w:t>
      </w:r>
      <w:r w:rsidR="0097285B" w:rsidRPr="00013B70">
        <w:rPr>
          <w:vertAlign w:val="subscript"/>
        </w:rPr>
        <w:t>5</w:t>
      </w:r>
      <w:r w:rsidR="0097285B" w:rsidRPr="00013B70">
        <w:t>IN</w:t>
      </w:r>
      <w:r w:rsidR="0097285B" w:rsidRPr="00013B70">
        <w:rPr>
          <w:vertAlign w:val="subscript"/>
        </w:rPr>
        <w:t>2</w:t>
      </w:r>
      <w:r w:rsidR="0097285B" w:rsidRPr="00013B70">
        <w:t>)</w:t>
      </w:r>
      <w:r w:rsidR="0097285B" w:rsidRPr="00013B70">
        <w:rPr>
          <w:vertAlign w:val="subscript"/>
        </w:rPr>
        <w:t>x</w:t>
      </w:r>
      <w:r w:rsidR="0097285B" w:rsidRPr="00013B70">
        <w:t>(CH</w:t>
      </w:r>
      <w:r w:rsidR="0097285B" w:rsidRPr="00013B70">
        <w:rPr>
          <w:vertAlign w:val="subscript"/>
        </w:rPr>
        <w:t>3</w:t>
      </w:r>
      <w:r w:rsidR="0097285B" w:rsidRPr="00013B70">
        <w:t>NH</w:t>
      </w:r>
      <w:r w:rsidR="0097285B" w:rsidRPr="00013B70">
        <w:rPr>
          <w:vertAlign w:val="subscript"/>
        </w:rPr>
        <w:t>3</w:t>
      </w:r>
      <w:r w:rsidR="0097285B" w:rsidRPr="00013B70">
        <w:t>)</w:t>
      </w:r>
      <w:r w:rsidR="0097285B" w:rsidRPr="00013B70">
        <w:rPr>
          <w:vertAlign w:val="subscript"/>
        </w:rPr>
        <w:t>y</w:t>
      </w:r>
      <w:r w:rsidR="0097285B" w:rsidRPr="00013B70">
        <w:t>Cs</w:t>
      </w:r>
      <w:r w:rsidR="0097285B" w:rsidRPr="00013B70">
        <w:rPr>
          <w:vertAlign w:val="subscript"/>
        </w:rPr>
        <w:t>1-x-y</w:t>
      </w:r>
      <w:r w:rsidR="0097285B" w:rsidRPr="00013B70">
        <w:t xml:space="preserve"> Pb(I </w:t>
      </w:r>
      <w:r w:rsidR="0097285B" w:rsidRPr="00013B70">
        <w:rPr>
          <w:vertAlign w:val="subscript"/>
        </w:rPr>
        <w:t>z</w:t>
      </w:r>
      <w:r w:rsidR="0097285B" w:rsidRPr="00013B70">
        <w:t>,</w:t>
      </w:r>
      <w:r w:rsidR="00EA2017" w:rsidRPr="00013B70">
        <w:t xml:space="preserve"> </w:t>
      </w:r>
      <w:r w:rsidR="0097285B" w:rsidRPr="00013B70">
        <w:t>Br</w:t>
      </w:r>
      <w:r w:rsidR="0097285B" w:rsidRPr="00013B70">
        <w:rPr>
          <w:vertAlign w:val="subscript"/>
        </w:rPr>
        <w:t>1-z</w:t>
      </w:r>
      <w:r w:rsidR="0097285B" w:rsidRPr="00013B70">
        <w:t>)</w:t>
      </w:r>
      <w:r w:rsidR="0097285B" w:rsidRPr="00013B70">
        <w:rPr>
          <w:vertAlign w:val="subscript"/>
        </w:rPr>
        <w:t>3</w:t>
      </w:r>
      <w:r w:rsidR="00D408BD" w:rsidRPr="00013B70">
        <w:t>/EH44/MoOx/Al</w:t>
      </w:r>
      <w:r w:rsidR="0080097C" w:rsidRPr="00013B70">
        <w:t>,</w:t>
      </w:r>
      <w:r w:rsidR="00E52B0E" w:rsidRPr="00013B70">
        <w:t xml:space="preserve"> </w:t>
      </w:r>
      <w:r w:rsidR="0080097C" w:rsidRPr="00013B70">
        <w:t>abolished</w:t>
      </w:r>
      <w:r w:rsidR="00E52B0E" w:rsidRPr="00013B70">
        <w:t xml:space="preserve"> this decay</w:t>
      </w:r>
      <w:r w:rsidR="0080097C" w:rsidRPr="00013B70">
        <w:t>,</w:t>
      </w:r>
      <w:r w:rsidR="00E52B0E" w:rsidRPr="00013B70">
        <w:t xml:space="preserve"> leading to</w:t>
      </w:r>
      <w:r w:rsidR="004775EB" w:rsidRPr="00013B70">
        <w:t xml:space="preserve"> </w:t>
      </w:r>
      <w:r w:rsidR="00024F12" w:rsidRPr="00013B70">
        <w:t>TiO</w:t>
      </w:r>
      <w:r w:rsidR="00024F12" w:rsidRPr="00013B70">
        <w:rPr>
          <w:vertAlign w:val="subscript"/>
        </w:rPr>
        <w:t>2</w:t>
      </w:r>
      <w:r w:rsidR="00024F12" w:rsidRPr="00013B70">
        <w:t xml:space="preserve"> </w:t>
      </w:r>
      <w:r w:rsidR="00E52B0E" w:rsidRPr="00013B70">
        <w:t xml:space="preserve">devices with an </w:t>
      </w:r>
      <w:r w:rsidR="00024F12" w:rsidRPr="00013B70">
        <w:t xml:space="preserve">initial efficiency </w:t>
      </w:r>
      <w:r w:rsidR="00E52B0E" w:rsidRPr="00013B70">
        <w:t xml:space="preserve">of </w:t>
      </w:r>
      <w:r w:rsidR="004775EB" w:rsidRPr="00013B70">
        <w:t>13.73 ± 0.67</w:t>
      </w:r>
      <w:r w:rsidR="00024F12" w:rsidRPr="00013B70">
        <w:t xml:space="preserve">% and </w:t>
      </w:r>
      <w:r w:rsidR="0080097C" w:rsidRPr="00013B70">
        <w:t xml:space="preserve">for </w:t>
      </w:r>
      <w:r w:rsidR="00024F12" w:rsidRPr="00013B70">
        <w:t>SnO</w:t>
      </w:r>
      <w:r w:rsidR="00024F12" w:rsidRPr="00013B70">
        <w:rPr>
          <w:vertAlign w:val="subscript"/>
        </w:rPr>
        <w:t>2</w:t>
      </w:r>
      <w:r w:rsidR="0005008B" w:rsidRPr="00013B70">
        <w:t xml:space="preserve"> </w:t>
      </w:r>
      <w:r w:rsidR="00024F12" w:rsidRPr="00013B70">
        <w:t>cells 12.19 ± 0.11</w:t>
      </w:r>
      <w:r w:rsidR="009E3A8E" w:rsidRPr="00013B70">
        <w:t>%</w:t>
      </w:r>
      <w:r w:rsidR="00024F12" w:rsidRPr="00013B70">
        <w:t xml:space="preserve">. </w:t>
      </w:r>
      <w:r w:rsidR="0005008B" w:rsidRPr="00013B70">
        <w:t xml:space="preserve">The overall stability seen from a test </w:t>
      </w:r>
      <w:r w:rsidR="00B521EF" w:rsidRPr="00013B70">
        <w:t xml:space="preserve">under </w:t>
      </w:r>
      <w:r w:rsidR="00093F28" w:rsidRPr="00013B70">
        <w:t xml:space="preserve">static resistive load at ≈ 510 </w:t>
      </w:r>
      <w:r w:rsidR="00093F28" w:rsidRPr="00D01FC7">
        <w:t>Ω</w:t>
      </w:r>
      <w:r w:rsidR="00496776" w:rsidRPr="00D01FC7">
        <w:t xml:space="preserve">, </w:t>
      </w:r>
      <w:r w:rsidR="00093F28" w:rsidRPr="00D01FC7">
        <w:t>30</w:t>
      </w:r>
      <w:r w:rsidR="00E109F0" w:rsidRPr="00C659AD">
        <w:t>°C</w:t>
      </w:r>
      <w:r w:rsidR="00093F28" w:rsidRPr="00013B70">
        <w:t xml:space="preserve">, </w:t>
      </w:r>
      <w:r w:rsidR="00762BA8" w:rsidRPr="00013B70">
        <w:t xml:space="preserve">1000 </w:t>
      </w:r>
      <w:r w:rsidR="00107230" w:rsidRPr="00013B70">
        <w:t>h</w:t>
      </w:r>
      <w:r w:rsidR="00093F28" w:rsidRPr="00013B70">
        <w:t xml:space="preserve">, </w:t>
      </w:r>
      <w:r w:rsidR="00B11F04" w:rsidRPr="00013B70">
        <w:t xml:space="preserve">1 </w:t>
      </w:r>
      <w:r w:rsidR="00EA2017" w:rsidRPr="00013B70">
        <w:t>s</w:t>
      </w:r>
      <w:r w:rsidR="00093F28" w:rsidRPr="00013B70">
        <w:t>un</w:t>
      </w:r>
      <w:r w:rsidR="00B521EF" w:rsidRPr="00013B70">
        <w:t>, no UV filter</w:t>
      </w:r>
      <w:r w:rsidR="00093F28" w:rsidRPr="00013B70">
        <w:t>, voltage scan 60</w:t>
      </w:r>
      <w:r w:rsidR="007A6353" w:rsidRPr="00013B70">
        <w:t xml:space="preserve"> </w:t>
      </w:r>
      <w:r w:rsidR="00093F28" w:rsidRPr="00013B70">
        <w:t xml:space="preserve">mV/s every 30 </w:t>
      </w:r>
      <w:r w:rsidR="003C19A1" w:rsidRPr="00013B70">
        <w:t>min</w:t>
      </w:r>
      <w:r w:rsidR="00093F28" w:rsidRPr="00013B70">
        <w:t xml:space="preserve"> from forward to reverse bias, 12</w:t>
      </w:r>
      <w:r w:rsidR="006717DD" w:rsidRPr="00013B70">
        <w:t>-</w:t>
      </w:r>
      <w:r w:rsidR="00093F28" w:rsidRPr="00013B70">
        <w:t>22</w:t>
      </w:r>
      <w:r w:rsidR="00FA489B" w:rsidRPr="00013B70">
        <w:t>% humidity</w:t>
      </w:r>
      <w:r w:rsidR="00762BA8" w:rsidRPr="00013B70">
        <w:t>, ambient air</w:t>
      </w:r>
      <w:r w:rsidR="00B42BB0" w:rsidRPr="00013B70">
        <w:t xml:space="preserve"> </w:t>
      </w:r>
      <w:r w:rsidR="00EA5A51" w:rsidRPr="00013B70">
        <w:t>resulted in t</w:t>
      </w:r>
      <w:r w:rsidR="00B42BB0" w:rsidRPr="00013B70">
        <w:t>he TiO</w:t>
      </w:r>
      <w:r w:rsidR="00B42BB0" w:rsidRPr="00013B70">
        <w:rPr>
          <w:vertAlign w:val="subscript"/>
        </w:rPr>
        <w:t>2</w:t>
      </w:r>
      <w:r w:rsidR="00B42BB0" w:rsidRPr="00013B70">
        <w:t xml:space="preserve"> cells degrad</w:t>
      </w:r>
      <w:r w:rsidR="00EA5A51" w:rsidRPr="00013B70">
        <w:t>ing</w:t>
      </w:r>
      <w:r w:rsidR="00B42BB0" w:rsidRPr="00013B70">
        <w:t xml:space="preserve"> to 60% of their initial efficiency</w:t>
      </w:r>
      <w:r w:rsidR="00EA5A51" w:rsidRPr="00013B70">
        <w:t>,</w:t>
      </w:r>
      <w:r w:rsidR="00B42BB0" w:rsidRPr="00013B70">
        <w:t xml:space="preserve"> while </w:t>
      </w:r>
      <w:r w:rsidR="007D63D6" w:rsidRPr="00013B70">
        <w:t xml:space="preserve">the </w:t>
      </w:r>
      <w:r w:rsidR="00B42BB0" w:rsidRPr="00013B70">
        <w:t>SnO</w:t>
      </w:r>
      <w:r w:rsidR="00B42BB0" w:rsidRPr="00013B70">
        <w:rPr>
          <w:vertAlign w:val="subscript"/>
        </w:rPr>
        <w:t>2</w:t>
      </w:r>
      <w:r w:rsidR="00B42BB0" w:rsidRPr="00013B70">
        <w:t xml:space="preserve"> cells during that time held</w:t>
      </w:r>
      <w:r w:rsidR="007D63D6" w:rsidRPr="00013B70">
        <w:t xml:space="preserve"> to </w:t>
      </w:r>
      <w:r w:rsidR="00762BA8" w:rsidRPr="00013B70">
        <w:t xml:space="preserve">a staggering </w:t>
      </w:r>
      <w:r w:rsidR="00D85A83" w:rsidRPr="00013B70">
        <w:t>88 ± 0.4</w:t>
      </w:r>
      <w:r w:rsidR="009E3A8E" w:rsidRPr="00013B70">
        <w:t>%</w:t>
      </w:r>
      <w:r w:rsidR="00D85A83" w:rsidRPr="00013B70">
        <w:t xml:space="preserve"> </w:t>
      </w:r>
      <w:r w:rsidR="007D63D6" w:rsidRPr="00013B70">
        <w:t xml:space="preserve">of their initial </w:t>
      </w:r>
      <w:r w:rsidR="00D85A83" w:rsidRPr="00013B70">
        <w:t xml:space="preserve">efficiency for 1000 </w:t>
      </w:r>
      <w:r w:rsidR="00107230" w:rsidRPr="00013B70">
        <w:t>h</w:t>
      </w:r>
      <w:r w:rsidR="00EA5A51" w:rsidRPr="00013B70">
        <w:t xml:space="preserve"> (this is also mentioned above at the end of section </w:t>
      </w:r>
      <w:r w:rsidR="00EA5A51" w:rsidRPr="008F033D">
        <w:fldChar w:fldCharType="begin"/>
      </w:r>
      <w:r w:rsidR="00EA5A51" w:rsidRPr="00013B70">
        <w:instrText xml:space="preserve"> REF _Ref518157184 \r \h </w:instrText>
      </w:r>
      <w:r w:rsidR="000347C5" w:rsidRPr="00013B70">
        <w:instrText xml:space="preserve"> \* MERGEFORMAT </w:instrText>
      </w:r>
      <w:r w:rsidR="00EA5A51" w:rsidRPr="008F033D">
        <w:fldChar w:fldCharType="separate"/>
      </w:r>
      <w:r w:rsidR="009B4740">
        <w:t>7.4.2</w:t>
      </w:r>
      <w:r w:rsidR="00EA5A51" w:rsidRPr="008F033D">
        <w:fldChar w:fldCharType="end"/>
      </w:r>
      <w:r w:rsidR="00EA5A51" w:rsidRPr="00013B70">
        <w:t>)</w:t>
      </w:r>
      <w:r w:rsidR="007D63D6" w:rsidRPr="00013B70">
        <w:t xml:space="preserve">. </w:t>
      </w:r>
    </w:p>
    <w:p w14:paraId="202D26B9" w14:textId="77777777" w:rsidR="00762BA8" w:rsidRPr="00013B70" w:rsidRDefault="00762BA8" w:rsidP="00A34605"/>
    <w:p w14:paraId="7F333B21" w14:textId="77777777" w:rsidR="00A40507" w:rsidRPr="00013B70" w:rsidRDefault="00974CBF" w:rsidP="000D7610">
      <w:pPr>
        <w:pStyle w:val="Heading2"/>
      </w:pPr>
      <w:bookmarkStart w:id="714" w:name="_Toc530166501"/>
      <w:bookmarkStart w:id="715" w:name="_Toc530166636"/>
      <w:bookmarkStart w:id="716" w:name="_Toc530167194"/>
      <w:bookmarkStart w:id="717" w:name="_Toc530167329"/>
      <w:bookmarkStart w:id="718" w:name="_Toc4264555"/>
      <w:r w:rsidRPr="00013B70">
        <w:t xml:space="preserve">Summary of </w:t>
      </w:r>
      <w:r w:rsidR="00F056D8" w:rsidRPr="00013B70">
        <w:t>section</w:t>
      </w:r>
      <w:r w:rsidRPr="00013B70">
        <w:t xml:space="preserve"> </w:t>
      </w:r>
      <w:r w:rsidR="000D7610" w:rsidRPr="00013B70">
        <w:t>8</w:t>
      </w:r>
      <w:bookmarkEnd w:id="714"/>
      <w:bookmarkEnd w:id="715"/>
      <w:bookmarkEnd w:id="716"/>
      <w:bookmarkEnd w:id="717"/>
      <w:bookmarkEnd w:id="718"/>
    </w:p>
    <w:p w14:paraId="6B705C78" w14:textId="77777777" w:rsidR="00946A78" w:rsidRPr="00013B70" w:rsidRDefault="00B93C1E" w:rsidP="00D65B28">
      <w:pPr>
        <w:rPr>
          <w:lang w:eastAsia="en-US"/>
        </w:rPr>
      </w:pPr>
      <w:r>
        <w:rPr>
          <w:lang w:eastAsia="en-US"/>
        </w:rPr>
        <w:t>This</w:t>
      </w:r>
      <w:r w:rsidR="00F056D8" w:rsidRPr="00013B70">
        <w:rPr>
          <w:lang w:eastAsia="en-US"/>
        </w:rPr>
        <w:t xml:space="preserve"> section</w:t>
      </w:r>
      <w:r w:rsidR="00974CBF" w:rsidRPr="00013B70">
        <w:rPr>
          <w:lang w:eastAsia="en-US"/>
        </w:rPr>
        <w:t xml:space="preserve"> was a brief description of </w:t>
      </w:r>
      <w:r w:rsidR="006C21F7" w:rsidRPr="00013B70">
        <w:rPr>
          <w:lang w:eastAsia="en-US"/>
        </w:rPr>
        <w:t xml:space="preserve">the different parts of the </w:t>
      </w:r>
      <w:r w:rsidR="00FB5BF0" w:rsidRPr="00013B70">
        <w:rPr>
          <w:lang w:eastAsia="en-US"/>
        </w:rPr>
        <w:t xml:space="preserve">solar device </w:t>
      </w:r>
      <w:r w:rsidR="006C21F7" w:rsidRPr="00013B70">
        <w:rPr>
          <w:lang w:eastAsia="en-US"/>
        </w:rPr>
        <w:t xml:space="preserve">giving rise to </w:t>
      </w:r>
      <w:r w:rsidR="00974CBF" w:rsidRPr="00013B70">
        <w:rPr>
          <w:lang w:eastAsia="en-US"/>
        </w:rPr>
        <w:t xml:space="preserve">parameters which </w:t>
      </w:r>
      <w:r w:rsidR="00946A78" w:rsidRPr="00013B70">
        <w:rPr>
          <w:lang w:eastAsia="en-US"/>
        </w:rPr>
        <w:t xml:space="preserve">can </w:t>
      </w:r>
      <w:r w:rsidR="00FB5BF0" w:rsidRPr="00013B70">
        <w:rPr>
          <w:lang w:eastAsia="en-US"/>
        </w:rPr>
        <w:t xml:space="preserve">cause changes to </w:t>
      </w:r>
      <w:r w:rsidR="00974CBF" w:rsidRPr="00013B70">
        <w:rPr>
          <w:lang w:eastAsia="en-US"/>
        </w:rPr>
        <w:t>solar cell</w:t>
      </w:r>
      <w:r w:rsidR="00874A0D" w:rsidRPr="00013B70">
        <w:rPr>
          <w:lang w:eastAsia="en-US"/>
        </w:rPr>
        <w:t xml:space="preserve"> activity;</w:t>
      </w:r>
      <w:r w:rsidR="00974CBF" w:rsidRPr="00013B70">
        <w:rPr>
          <w:lang w:eastAsia="en-US"/>
        </w:rPr>
        <w:t xml:space="preserve"> </w:t>
      </w:r>
      <w:r w:rsidR="002C484A" w:rsidRPr="00013B70">
        <w:rPr>
          <w:lang w:eastAsia="en-US"/>
        </w:rPr>
        <w:t xml:space="preserve">and </w:t>
      </w:r>
      <w:r w:rsidR="00874A0D" w:rsidRPr="00013B70">
        <w:rPr>
          <w:lang w:eastAsia="en-US"/>
        </w:rPr>
        <w:t xml:space="preserve">subsequently, </w:t>
      </w:r>
      <w:r w:rsidR="002C484A" w:rsidRPr="00013B70">
        <w:rPr>
          <w:lang w:eastAsia="en-US"/>
        </w:rPr>
        <w:t xml:space="preserve">to </w:t>
      </w:r>
      <w:r w:rsidR="00974CBF" w:rsidRPr="00013B70">
        <w:rPr>
          <w:lang w:eastAsia="en-US"/>
        </w:rPr>
        <w:t>the efficiency</w:t>
      </w:r>
      <w:r w:rsidR="00874A0D" w:rsidRPr="00013B70">
        <w:rPr>
          <w:lang w:eastAsia="en-US"/>
        </w:rPr>
        <w:t>,</w:t>
      </w:r>
      <w:r w:rsidR="00974CBF" w:rsidRPr="00013B70">
        <w:rPr>
          <w:lang w:eastAsia="en-US"/>
        </w:rPr>
        <w:t xml:space="preserve"> and as </w:t>
      </w:r>
      <w:r w:rsidR="00DC77D6" w:rsidRPr="00013B70">
        <w:rPr>
          <w:lang w:eastAsia="en-US"/>
        </w:rPr>
        <w:t xml:space="preserve">these different aspects </w:t>
      </w:r>
      <w:r w:rsidR="00974CBF" w:rsidRPr="00013B70">
        <w:rPr>
          <w:lang w:eastAsia="en-US"/>
        </w:rPr>
        <w:t>change over time</w:t>
      </w:r>
      <w:r w:rsidR="00874A0D" w:rsidRPr="00013B70">
        <w:rPr>
          <w:lang w:eastAsia="en-US"/>
        </w:rPr>
        <w:t>,</w:t>
      </w:r>
      <w:r w:rsidR="00974CBF" w:rsidRPr="00013B70">
        <w:rPr>
          <w:lang w:eastAsia="en-US"/>
        </w:rPr>
        <w:t xml:space="preserve"> the stability.</w:t>
      </w:r>
    </w:p>
    <w:p w14:paraId="50984E9F" w14:textId="77777777" w:rsidR="00A40507" w:rsidRPr="00013B70" w:rsidRDefault="00974CBF" w:rsidP="00D65B28">
      <w:pPr>
        <w:rPr>
          <w:lang w:eastAsia="en-US"/>
        </w:rPr>
      </w:pPr>
      <w:r w:rsidRPr="00013B70">
        <w:rPr>
          <w:lang w:eastAsia="en-US"/>
        </w:rPr>
        <w:t xml:space="preserve">The liquid electrolyte redox couple was corrosive and lowered the </w:t>
      </w:r>
      <w:r w:rsidR="00B3468E" w:rsidRPr="00013B70">
        <w:rPr>
          <w:i/>
        </w:rPr>
        <w:t>J</w:t>
      </w:r>
      <w:r w:rsidR="00B3468E" w:rsidRPr="00013B70">
        <w:rPr>
          <w:vertAlign w:val="subscript"/>
        </w:rPr>
        <w:t>sc</w:t>
      </w:r>
      <w:r w:rsidRPr="00013B70">
        <w:rPr>
          <w:lang w:eastAsia="en-US"/>
        </w:rPr>
        <w:t xml:space="preserve">. The effects of illumination impacting the shunt resistance changes the </w:t>
      </w:r>
      <w:r w:rsidR="001E53B0" w:rsidRPr="00013B70">
        <w:rPr>
          <w:i/>
        </w:rPr>
        <w:t>V</w:t>
      </w:r>
      <w:r w:rsidR="001E53B0" w:rsidRPr="00013B70">
        <w:rPr>
          <w:vertAlign w:val="subscript"/>
        </w:rPr>
        <w:t>oc</w:t>
      </w:r>
      <w:r w:rsidR="001E53B0" w:rsidRPr="00013B70" w:rsidDel="001E53B0">
        <w:rPr>
          <w:lang w:eastAsia="en-US"/>
        </w:rPr>
        <w:t xml:space="preserve"> </w:t>
      </w:r>
      <w:r w:rsidRPr="00013B70">
        <w:rPr>
          <w:lang w:eastAsia="en-US"/>
        </w:rPr>
        <w:t xml:space="preserve">value. Chlorine produces a </w:t>
      </w:r>
      <w:r w:rsidR="00A96FE6" w:rsidRPr="00013B70">
        <w:rPr>
          <w:lang w:eastAsia="en-US"/>
        </w:rPr>
        <w:t xml:space="preserve">rise </w:t>
      </w:r>
      <w:r w:rsidRPr="00013B70">
        <w:rPr>
          <w:lang w:eastAsia="en-US"/>
        </w:rPr>
        <w:t xml:space="preserve">in the </w:t>
      </w:r>
      <w:r w:rsidR="008202A2" w:rsidRPr="00013B70">
        <w:rPr>
          <w:i/>
        </w:rPr>
        <w:t>V</w:t>
      </w:r>
      <w:r w:rsidR="008202A2" w:rsidRPr="00013B70">
        <w:rPr>
          <w:vertAlign w:val="subscript"/>
        </w:rPr>
        <w:t>oc</w:t>
      </w:r>
      <w:r w:rsidRPr="00013B70">
        <w:rPr>
          <w:lang w:eastAsia="en-US"/>
        </w:rPr>
        <w:t xml:space="preserve"> and FF and if halides are mixed the non-luminescent charge recombination is reduced</w:t>
      </w:r>
      <w:r w:rsidR="00A96FE6" w:rsidRPr="00013B70">
        <w:rPr>
          <w:lang w:eastAsia="en-US"/>
        </w:rPr>
        <w:t>,</w:t>
      </w:r>
      <w:r w:rsidRPr="00013B70">
        <w:rPr>
          <w:lang w:eastAsia="en-US"/>
        </w:rPr>
        <w:t xml:space="preserve"> </w:t>
      </w:r>
      <w:r w:rsidR="00946A78" w:rsidRPr="00013B70">
        <w:rPr>
          <w:lang w:eastAsia="en-US"/>
        </w:rPr>
        <w:t xml:space="preserve">resulting in </w:t>
      </w:r>
      <w:r w:rsidRPr="00013B70">
        <w:rPr>
          <w:lang w:eastAsia="en-US"/>
        </w:rPr>
        <w:t>increas</w:t>
      </w:r>
      <w:r w:rsidR="001E53B0" w:rsidRPr="00013B70">
        <w:rPr>
          <w:lang w:eastAsia="en-US"/>
        </w:rPr>
        <w:t>ed</w:t>
      </w:r>
      <w:r w:rsidRPr="00013B70">
        <w:rPr>
          <w:lang w:eastAsia="en-US"/>
        </w:rPr>
        <w:t xml:space="preserve"> </w:t>
      </w:r>
      <w:r w:rsidR="008202A2" w:rsidRPr="00013B70">
        <w:rPr>
          <w:i/>
        </w:rPr>
        <w:t>V</w:t>
      </w:r>
      <w:r w:rsidR="008202A2" w:rsidRPr="00013B70">
        <w:rPr>
          <w:vertAlign w:val="subscript"/>
        </w:rPr>
        <w:t>oc</w:t>
      </w:r>
      <w:r w:rsidRPr="00013B70">
        <w:rPr>
          <w:lang w:eastAsia="en-US"/>
        </w:rPr>
        <w:t>.</w:t>
      </w:r>
      <w:r w:rsidR="00B42BB0" w:rsidRPr="00013B70">
        <w:rPr>
          <w:lang w:eastAsia="en-US"/>
        </w:rPr>
        <w:t xml:space="preserve"> Different layers affect the parameters of the cell throug</w:t>
      </w:r>
      <w:r w:rsidR="00985E01" w:rsidRPr="00013B70">
        <w:rPr>
          <w:lang w:eastAsia="en-US"/>
        </w:rPr>
        <w:t>h various degradation mechanism</w:t>
      </w:r>
      <w:r w:rsidR="00142245" w:rsidRPr="00013B70">
        <w:rPr>
          <w:lang w:eastAsia="en-US"/>
        </w:rPr>
        <w:t>s</w:t>
      </w:r>
      <w:r w:rsidR="00985E01" w:rsidRPr="00013B70">
        <w:rPr>
          <w:lang w:eastAsia="en-US"/>
        </w:rPr>
        <w:t>. TiO</w:t>
      </w:r>
      <w:r w:rsidR="00985E01" w:rsidRPr="00013B70">
        <w:rPr>
          <w:vertAlign w:val="subscript"/>
          <w:lang w:eastAsia="en-US"/>
        </w:rPr>
        <w:t>2</w:t>
      </w:r>
      <w:r w:rsidR="00985E01" w:rsidRPr="00013B70">
        <w:rPr>
          <w:lang w:eastAsia="en-US"/>
        </w:rPr>
        <w:t xml:space="preserve"> ETL cells</w:t>
      </w:r>
      <w:r w:rsidR="00A96FE6" w:rsidRPr="00013B70">
        <w:rPr>
          <w:lang w:eastAsia="en-US"/>
        </w:rPr>
        <w:t xml:space="preserve"> undergo</w:t>
      </w:r>
      <w:r w:rsidR="00985E01" w:rsidRPr="00013B70">
        <w:rPr>
          <w:lang w:eastAsia="en-US"/>
        </w:rPr>
        <w:t xml:space="preserve"> UV induced photocatalysis</w:t>
      </w:r>
      <w:r w:rsidR="00A96FE6" w:rsidRPr="00013B70">
        <w:rPr>
          <w:lang w:eastAsia="en-US"/>
        </w:rPr>
        <w:t>,</w:t>
      </w:r>
      <w:r w:rsidR="00985E01" w:rsidRPr="00013B70">
        <w:rPr>
          <w:lang w:eastAsia="en-US"/>
        </w:rPr>
        <w:t xml:space="preserve"> </w:t>
      </w:r>
      <w:r w:rsidR="00CD6D79" w:rsidRPr="00013B70">
        <w:rPr>
          <w:lang w:eastAsia="en-US"/>
        </w:rPr>
        <w:t>hence damag</w:t>
      </w:r>
      <w:r w:rsidR="003C1FBC" w:rsidRPr="00013B70">
        <w:rPr>
          <w:lang w:eastAsia="en-US"/>
        </w:rPr>
        <w:t>ing</w:t>
      </w:r>
      <w:r w:rsidR="00BD5581" w:rsidRPr="00013B70">
        <w:rPr>
          <w:lang w:eastAsia="en-US"/>
        </w:rPr>
        <w:t xml:space="preserve"> part of </w:t>
      </w:r>
      <w:r w:rsidR="00985E01" w:rsidRPr="00013B70">
        <w:rPr>
          <w:lang w:eastAsia="en-US"/>
        </w:rPr>
        <w:t xml:space="preserve">the </w:t>
      </w:r>
      <w:r w:rsidR="00BD5581" w:rsidRPr="00013B70">
        <w:rPr>
          <w:lang w:eastAsia="en-US"/>
        </w:rPr>
        <w:t>d</w:t>
      </w:r>
      <w:r w:rsidR="009A547B" w:rsidRPr="00013B70">
        <w:rPr>
          <w:lang w:eastAsia="en-US"/>
        </w:rPr>
        <w:t xml:space="preserve">evice on an atomic/molecular </w:t>
      </w:r>
      <w:r w:rsidR="00BD5581" w:rsidRPr="00013B70">
        <w:rPr>
          <w:lang w:eastAsia="en-US"/>
        </w:rPr>
        <w:t>scale</w:t>
      </w:r>
      <w:r w:rsidR="00985E01" w:rsidRPr="00013B70">
        <w:rPr>
          <w:lang w:eastAsia="en-US"/>
        </w:rPr>
        <w:t xml:space="preserve">, </w:t>
      </w:r>
      <w:r w:rsidR="009A547B" w:rsidRPr="00013B70">
        <w:rPr>
          <w:lang w:eastAsia="en-US"/>
        </w:rPr>
        <w:t xml:space="preserve">measured via </w:t>
      </w:r>
      <w:r w:rsidR="00985E01" w:rsidRPr="00013B70">
        <w:rPr>
          <w:lang w:eastAsia="en-US"/>
        </w:rPr>
        <w:t xml:space="preserve">FF and </w:t>
      </w:r>
      <w:r w:rsidR="00B3468E" w:rsidRPr="00013B70">
        <w:rPr>
          <w:i/>
        </w:rPr>
        <w:t>J</w:t>
      </w:r>
      <w:r w:rsidR="00B3468E" w:rsidRPr="00013B70">
        <w:rPr>
          <w:vertAlign w:val="subscript"/>
        </w:rPr>
        <w:t>sc</w:t>
      </w:r>
      <w:r w:rsidR="00142245" w:rsidRPr="00013B70">
        <w:rPr>
          <w:lang w:eastAsia="en-US"/>
        </w:rPr>
        <w:t xml:space="preserve"> </w:t>
      </w:r>
      <w:r w:rsidR="009A547B" w:rsidRPr="00013B70">
        <w:rPr>
          <w:lang w:eastAsia="en-US"/>
        </w:rPr>
        <w:t xml:space="preserve">decay, </w:t>
      </w:r>
      <w:r w:rsidR="00142245" w:rsidRPr="00013B70">
        <w:rPr>
          <w:lang w:eastAsia="en-US"/>
        </w:rPr>
        <w:t>although changing to SnO</w:t>
      </w:r>
      <w:r w:rsidR="00142245" w:rsidRPr="00013B70">
        <w:rPr>
          <w:vertAlign w:val="subscript"/>
          <w:lang w:eastAsia="en-US"/>
        </w:rPr>
        <w:t>2</w:t>
      </w:r>
      <w:r w:rsidR="00142245" w:rsidRPr="00013B70">
        <w:rPr>
          <w:lang w:eastAsia="en-US"/>
        </w:rPr>
        <w:t xml:space="preserve"> </w:t>
      </w:r>
      <w:r w:rsidR="00BE0300" w:rsidRPr="00013B70">
        <w:rPr>
          <w:lang w:eastAsia="en-US"/>
        </w:rPr>
        <w:t xml:space="preserve">significantly </w:t>
      </w:r>
      <w:r w:rsidR="00142245" w:rsidRPr="00013B70">
        <w:rPr>
          <w:lang w:eastAsia="en-US"/>
        </w:rPr>
        <w:t>increased the stability of the system</w:t>
      </w:r>
      <w:r w:rsidR="0024051B" w:rsidRPr="00013B70">
        <w:rPr>
          <w:lang w:eastAsia="en-US"/>
        </w:rPr>
        <w:t xml:space="preserve"> by preventing interaction between the perovskite and ETL</w:t>
      </w:r>
      <w:r w:rsidR="00985E01" w:rsidRPr="00013B70">
        <w:rPr>
          <w:lang w:eastAsia="en-US"/>
        </w:rPr>
        <w:t>.</w:t>
      </w:r>
    </w:p>
    <w:p w14:paraId="7E0CFA4E" w14:textId="77777777" w:rsidR="004F7257" w:rsidRPr="00013B70" w:rsidRDefault="00974CBF" w:rsidP="00D65B28">
      <w:pPr>
        <w:pStyle w:val="Heading1"/>
        <w:rPr>
          <w:rFonts w:eastAsia="Calibri"/>
        </w:rPr>
      </w:pPr>
      <w:bookmarkStart w:id="719" w:name="_Illumination_related"/>
      <w:bookmarkStart w:id="720" w:name="_Ref521520864"/>
      <w:bookmarkStart w:id="721" w:name="_Ref521520871"/>
      <w:bookmarkStart w:id="722" w:name="_Toc530166502"/>
      <w:bookmarkStart w:id="723" w:name="_Toc530166637"/>
      <w:bookmarkStart w:id="724" w:name="_Toc530167195"/>
      <w:bookmarkStart w:id="725" w:name="_Toc530167330"/>
      <w:bookmarkStart w:id="726" w:name="_Toc4264556"/>
      <w:bookmarkEnd w:id="719"/>
      <w:r w:rsidRPr="00013B70">
        <w:rPr>
          <w:rFonts w:eastAsia="Calibri"/>
        </w:rPr>
        <w:lastRenderedPageBreak/>
        <w:t>The effects of Illumination on cell stability</w:t>
      </w:r>
      <w:bookmarkEnd w:id="720"/>
      <w:bookmarkEnd w:id="721"/>
      <w:bookmarkEnd w:id="722"/>
      <w:bookmarkEnd w:id="723"/>
      <w:bookmarkEnd w:id="724"/>
      <w:bookmarkEnd w:id="725"/>
      <w:bookmarkEnd w:id="726"/>
    </w:p>
    <w:p w14:paraId="52EB8CA7" w14:textId="77777777" w:rsidR="00A839D5" w:rsidRPr="00013B70" w:rsidRDefault="00A223ED" w:rsidP="00A839D5">
      <w:pPr>
        <w:keepNext/>
      </w:pPr>
      <w:r w:rsidRPr="00013B70">
        <w:rPr>
          <w:rFonts w:eastAsia="Calibri"/>
          <w:noProof/>
        </w:rPr>
        <w:drawing>
          <wp:inline distT="0" distB="0" distL="0" distR="0" wp14:anchorId="7A128121" wp14:editId="32F0C873">
            <wp:extent cx="5483798" cy="1870193"/>
            <wp:effectExtent l="19050" t="0" r="2602" b="0"/>
            <wp:docPr id="53" name="Picture 53" descr="Map 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p Shot 16"/>
                    <pic:cNvPicPr>
                      <a:picLocks noChangeAspect="1" noChangeArrowheads="1"/>
                    </pic:cNvPicPr>
                  </pic:nvPicPr>
                  <pic:blipFill>
                    <a:blip r:embed="rId71"/>
                    <a:srcRect/>
                    <a:stretch>
                      <a:fillRect/>
                    </a:stretch>
                  </pic:blipFill>
                  <pic:spPr bwMode="auto">
                    <a:xfrm>
                      <a:off x="0" y="0"/>
                      <a:ext cx="5483798" cy="1870193"/>
                    </a:xfrm>
                    <a:prstGeom prst="rect">
                      <a:avLst/>
                    </a:prstGeom>
                    <a:noFill/>
                    <a:ln w="9525">
                      <a:noFill/>
                      <a:miter lim="800000"/>
                      <a:headEnd/>
                      <a:tailEnd/>
                    </a:ln>
                  </pic:spPr>
                </pic:pic>
              </a:graphicData>
            </a:graphic>
          </wp:inline>
        </w:drawing>
      </w:r>
    </w:p>
    <w:p w14:paraId="317FC87F" w14:textId="06054C91" w:rsidR="004F7257" w:rsidRPr="00013B70" w:rsidRDefault="00A839D5" w:rsidP="00A839D5">
      <w:pPr>
        <w:pStyle w:val="Caption"/>
        <w:rPr>
          <w:rFonts w:ascii="Times New Roman" w:hAnsi="Times New Roman" w:cs="Times New Roman"/>
          <w:sz w:val="28"/>
        </w:rPr>
      </w:pPr>
      <w:r w:rsidRPr="00013B70">
        <w:t xml:space="preserve">Scheme </w:t>
      </w:r>
      <w:fldSimple w:instr=" STYLEREF 1 \s ">
        <w:r w:rsidR="009B4740">
          <w:rPr>
            <w:noProof/>
          </w:rPr>
          <w:t>9</w:t>
        </w:r>
      </w:fldSimple>
    </w:p>
    <w:p w14:paraId="0E3B8436" w14:textId="77777777" w:rsidR="004F7257" w:rsidRPr="00013B70" w:rsidRDefault="00E266E2" w:rsidP="0099372A">
      <w:pPr>
        <w:pStyle w:val="Heading2"/>
      </w:pPr>
      <w:bookmarkStart w:id="727" w:name="_UV_Photocatalysis"/>
      <w:bookmarkStart w:id="728" w:name="_Toc530166503"/>
      <w:bookmarkStart w:id="729" w:name="_Toc530166638"/>
      <w:bookmarkStart w:id="730" w:name="_Toc530167196"/>
      <w:bookmarkStart w:id="731" w:name="_Toc530167331"/>
      <w:bookmarkStart w:id="732" w:name="_Toc4264557"/>
      <w:bookmarkEnd w:id="727"/>
      <w:r w:rsidRPr="00013B70">
        <w:t>UV p</w:t>
      </w:r>
      <w:r w:rsidR="00974CBF" w:rsidRPr="00013B70">
        <w:t xml:space="preserve">hoto </w:t>
      </w:r>
      <w:r w:rsidRPr="00013B70">
        <w:t>induced i</w:t>
      </w:r>
      <w:r w:rsidR="00974CBF" w:rsidRPr="00013B70">
        <w:t>nstability</w:t>
      </w:r>
      <w:bookmarkEnd w:id="728"/>
      <w:bookmarkEnd w:id="729"/>
      <w:bookmarkEnd w:id="730"/>
      <w:bookmarkEnd w:id="731"/>
      <w:bookmarkEnd w:id="732"/>
    </w:p>
    <w:p w14:paraId="1C4BB774" w14:textId="77777777" w:rsidR="00946A78" w:rsidRPr="00013B70" w:rsidRDefault="00974CBF" w:rsidP="00D65B28">
      <w:pPr>
        <w:rPr>
          <w:rFonts w:eastAsia="Calibri"/>
        </w:rPr>
      </w:pPr>
      <w:r w:rsidRPr="00013B70">
        <w:rPr>
          <w:rFonts w:eastAsia="Calibri"/>
        </w:rPr>
        <w:t xml:space="preserve">The solar spectrum has areas of it which can help in the performance of perovskite </w:t>
      </w:r>
      <w:r w:rsidR="009D7B89" w:rsidRPr="00013B70">
        <w:rPr>
          <w:rFonts w:eastAsia="Calibri"/>
        </w:rPr>
        <w:t>solar cells</w:t>
      </w:r>
      <w:r w:rsidRPr="00013B70">
        <w:rPr>
          <w:rFonts w:eastAsia="Calibri"/>
        </w:rPr>
        <w:t xml:space="preserve"> but</w:t>
      </w:r>
      <w:r w:rsidR="0011080C" w:rsidRPr="00013B70">
        <w:rPr>
          <w:rFonts w:eastAsia="Calibri"/>
        </w:rPr>
        <w:t>,</w:t>
      </w:r>
      <w:r w:rsidRPr="00013B70">
        <w:rPr>
          <w:rFonts w:eastAsia="Calibri"/>
        </w:rPr>
        <w:t xml:space="preserve"> depending on the materials that make up the different layers, will affect which region of the incoming light </w:t>
      </w:r>
      <w:r w:rsidR="0011080C" w:rsidRPr="00013B70">
        <w:rPr>
          <w:rFonts w:eastAsia="Calibri"/>
        </w:rPr>
        <w:t xml:space="preserve">may or may not </w:t>
      </w:r>
      <w:r w:rsidRPr="00013B70">
        <w:rPr>
          <w:rFonts w:eastAsia="Calibri"/>
        </w:rPr>
        <w:t xml:space="preserve">damage. </w:t>
      </w:r>
    </w:p>
    <w:p w14:paraId="1FC99A96" w14:textId="77777777" w:rsidR="00D1514F" w:rsidRPr="00013B70" w:rsidRDefault="008152D1" w:rsidP="00D65B28">
      <w:pPr>
        <w:rPr>
          <w:rFonts w:eastAsia="Calibri"/>
        </w:rPr>
      </w:pPr>
      <w:r w:rsidRPr="00013B70">
        <w:rPr>
          <w:rFonts w:eastAsia="Calibri"/>
        </w:rPr>
        <w:t>The UV light section of the spectrum</w:t>
      </w:r>
      <w:r w:rsidR="00974CBF" w:rsidRPr="00013B70">
        <w:rPr>
          <w:rFonts w:eastAsia="Calibri"/>
        </w:rPr>
        <w:t xml:space="preserve"> causes </w:t>
      </w:r>
      <w:r w:rsidR="00274F45" w:rsidRPr="00013B70">
        <w:rPr>
          <w:rFonts w:eastAsia="Calibri"/>
        </w:rPr>
        <w:t xml:space="preserve">numerous </w:t>
      </w:r>
      <w:r w:rsidR="00974CBF" w:rsidRPr="00013B70">
        <w:rPr>
          <w:rFonts w:eastAsia="Calibri"/>
        </w:rPr>
        <w:t xml:space="preserve">effects in solar </w:t>
      </w:r>
      <w:r w:rsidR="00974CBF" w:rsidRPr="000071C1">
        <w:rPr>
          <w:rFonts w:eastAsia="Calibri"/>
        </w:rPr>
        <w:t>cells</w:t>
      </w:r>
      <w:r w:rsidR="00274F45" w:rsidRPr="000071C1">
        <w:rPr>
          <w:rFonts w:eastAsia="Calibri"/>
        </w:rPr>
        <w:t>,</w:t>
      </w:r>
      <w:r w:rsidR="00974CBF" w:rsidRPr="000071C1">
        <w:rPr>
          <w:rFonts w:eastAsia="Calibri"/>
        </w:rPr>
        <w:t xml:space="preserve"> </w:t>
      </w:r>
      <w:r w:rsidR="0011080C" w:rsidRPr="00D01FC7">
        <w:rPr>
          <w:rFonts w:eastAsia="Calibri"/>
        </w:rPr>
        <w:t>several of which are listed below</w:t>
      </w:r>
      <w:r w:rsidR="00274F45" w:rsidRPr="000071C1">
        <w:rPr>
          <w:rFonts w:eastAsia="Calibri"/>
        </w:rPr>
        <w:t>,</w:t>
      </w:r>
      <w:r w:rsidR="00974CBF" w:rsidRPr="000071C1">
        <w:rPr>
          <w:rFonts w:eastAsia="Calibri"/>
        </w:rPr>
        <w:t xml:space="preserve"> </w:t>
      </w:r>
      <w:r w:rsidR="00946A78" w:rsidRPr="000071C1">
        <w:rPr>
          <w:rFonts w:eastAsia="Calibri"/>
        </w:rPr>
        <w:t xml:space="preserve">describing </w:t>
      </w:r>
      <w:r w:rsidR="00974CBF" w:rsidRPr="000071C1">
        <w:rPr>
          <w:rFonts w:eastAsia="Calibri"/>
        </w:rPr>
        <w:t xml:space="preserve">how this is detrimental to cell performance </w:t>
      </w:r>
      <w:r w:rsidR="00946A78" w:rsidRPr="000071C1">
        <w:rPr>
          <w:rFonts w:eastAsia="Calibri"/>
        </w:rPr>
        <w:t>and the</w:t>
      </w:r>
      <w:r w:rsidR="00946A78" w:rsidRPr="00013B70">
        <w:rPr>
          <w:rFonts w:eastAsia="Calibri"/>
        </w:rPr>
        <w:t xml:space="preserve"> need </w:t>
      </w:r>
      <w:r w:rsidR="00974CBF" w:rsidRPr="00013B70">
        <w:rPr>
          <w:rFonts w:eastAsia="Calibri"/>
        </w:rPr>
        <w:t>to protect against this.</w:t>
      </w:r>
    </w:p>
    <w:p w14:paraId="143C1DDF" w14:textId="77777777" w:rsidR="0084791D" w:rsidRPr="00013B70" w:rsidRDefault="00A223ED" w:rsidP="0084791D">
      <w:pPr>
        <w:keepNext/>
      </w:pPr>
      <w:r w:rsidRPr="00013B70">
        <w:rPr>
          <w:rFonts w:eastAsia="Calibri"/>
          <w:noProof/>
        </w:rPr>
        <w:drawing>
          <wp:inline distT="0" distB="0" distL="0" distR="0" wp14:anchorId="5A46A830" wp14:editId="63AF0D0E">
            <wp:extent cx="5362985" cy="1203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p Shot 17"/>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79530" cy="1229383"/>
                    </a:xfrm>
                    <a:prstGeom prst="rect">
                      <a:avLst/>
                    </a:prstGeom>
                    <a:noFill/>
                    <a:ln w="9525">
                      <a:noFill/>
                      <a:miter lim="800000"/>
                      <a:headEnd/>
                      <a:tailEnd/>
                    </a:ln>
                  </pic:spPr>
                </pic:pic>
              </a:graphicData>
            </a:graphic>
          </wp:inline>
        </w:drawing>
      </w:r>
    </w:p>
    <w:p w14:paraId="6152C263" w14:textId="6510655A" w:rsidR="004F7257" w:rsidRPr="00013B70" w:rsidRDefault="0084791D" w:rsidP="00867D60">
      <w:pPr>
        <w:pStyle w:val="Caption"/>
      </w:pPr>
      <w:r w:rsidRPr="00013B70">
        <w:t xml:space="preserve">Scheme </w:t>
      </w:r>
      <w:fldSimple w:instr=" STYLEREF 1 \s ">
        <w:r w:rsidR="009B4740">
          <w:rPr>
            <w:noProof/>
          </w:rPr>
          <w:t>9</w:t>
        </w:r>
      </w:fldSimple>
      <w:r w:rsidR="002874ED" w:rsidRPr="00013B70">
        <w:noBreakHyphen/>
      </w:r>
      <w:fldSimple w:instr=" SEQ Scheme \* ARABIC \s 1 ">
        <w:r w:rsidR="009B4740">
          <w:rPr>
            <w:noProof/>
          </w:rPr>
          <w:t>1</w:t>
        </w:r>
      </w:fldSimple>
    </w:p>
    <w:p w14:paraId="3EF829A8" w14:textId="77777777" w:rsidR="00257446" w:rsidRPr="00013B70" w:rsidRDefault="00974CBF" w:rsidP="00C33574">
      <w:pPr>
        <w:pStyle w:val="Heading3"/>
      </w:pPr>
      <w:bookmarkStart w:id="733" w:name="_Blocking_layer_2_"/>
      <w:bookmarkStart w:id="734" w:name="__146__photocatalyis_using_AL2O3_other_p"/>
      <w:bookmarkStart w:id="735" w:name="_Toc530166504"/>
      <w:bookmarkStart w:id="736" w:name="_Toc530166639"/>
      <w:bookmarkStart w:id="737" w:name="_Toc530167197"/>
      <w:bookmarkStart w:id="738" w:name="_Toc530167332"/>
      <w:bookmarkStart w:id="739" w:name="_Toc4264558"/>
      <w:bookmarkEnd w:id="733"/>
      <w:bookmarkEnd w:id="734"/>
      <w:r w:rsidRPr="00013B70">
        <w:t xml:space="preserve">Photo related </w:t>
      </w:r>
      <w:r w:rsidR="00E266E2" w:rsidRPr="00013B70">
        <w:t>s</w:t>
      </w:r>
      <w:r w:rsidRPr="00013B70">
        <w:t xml:space="preserve">egregation of </w:t>
      </w:r>
      <w:r w:rsidR="00E266E2" w:rsidRPr="00013B70">
        <w:t>halide c</w:t>
      </w:r>
      <w:r w:rsidRPr="00013B70">
        <w:t>rystal phases</w:t>
      </w:r>
      <w:bookmarkEnd w:id="735"/>
      <w:bookmarkEnd w:id="736"/>
      <w:bookmarkEnd w:id="737"/>
      <w:bookmarkEnd w:id="738"/>
      <w:bookmarkEnd w:id="739"/>
    </w:p>
    <w:p w14:paraId="5162D5C4" w14:textId="2BDB1358" w:rsidR="00806B4C" w:rsidRPr="00013B70" w:rsidRDefault="00974CBF" w:rsidP="00D65B28">
      <w:r w:rsidRPr="00013B70">
        <w:t xml:space="preserve">Mixed halide perovskite studies using XRD and </w:t>
      </w:r>
      <w:r w:rsidR="00C24427" w:rsidRPr="00013B70">
        <w:t>p</w:t>
      </w:r>
      <w:r w:rsidRPr="00013B70">
        <w:t xml:space="preserve">hotoluminescence techniques showed reversible band gap reduction </w:t>
      </w:r>
      <w:r w:rsidR="00274F45" w:rsidRPr="00013B70">
        <w:t xml:space="preserve">from </w:t>
      </w:r>
      <w:r w:rsidRPr="00013B70">
        <w:t>1.95</w:t>
      </w:r>
      <w:r w:rsidR="008152D1" w:rsidRPr="00013B70">
        <w:t xml:space="preserve"> </w:t>
      </w:r>
      <w:r w:rsidRPr="00013B70">
        <w:t>to 1.68</w:t>
      </w:r>
      <w:r w:rsidR="008152D1" w:rsidRPr="00013B70">
        <w:t xml:space="preserve"> </w:t>
      </w:r>
      <w:r w:rsidRPr="00013B70">
        <w:t>eV</w:t>
      </w:r>
      <w:r w:rsidR="00274F45" w:rsidRPr="00013B70">
        <w:t>,</w:t>
      </w:r>
      <w:r w:rsidRPr="00013B70">
        <w:t xml:space="preserve"> and segregation of the different halide crystal phases under illumination</w:t>
      </w:r>
      <w:r w:rsidR="00946A78" w:rsidRPr="00013B70">
        <w:t>,</w:t>
      </w:r>
      <w:r w:rsidRPr="00013B70">
        <w:t xml:space="preserve"> thus explaining why </w:t>
      </w:r>
      <w:r w:rsidR="008202A2" w:rsidRPr="00013B70">
        <w:rPr>
          <w:i/>
        </w:rPr>
        <w:t>V</w:t>
      </w:r>
      <w:r w:rsidR="008202A2" w:rsidRPr="00013B70">
        <w:rPr>
          <w:vertAlign w:val="subscript"/>
        </w:rPr>
        <w:t>oc</w:t>
      </w:r>
      <w:r w:rsidRPr="00013B70">
        <w:t xml:space="preserve"> values of </w:t>
      </w:r>
      <w:r w:rsidR="00B61117" w:rsidRPr="00013B70">
        <w:t>CH</w:t>
      </w:r>
      <w:r w:rsidR="00B61117" w:rsidRPr="00013B70">
        <w:rPr>
          <w:vertAlign w:val="subscript"/>
        </w:rPr>
        <w:t>3</w:t>
      </w:r>
      <w:r w:rsidR="00B61117" w:rsidRPr="00013B70">
        <w:t>NH</w:t>
      </w:r>
      <w:r w:rsidR="00B61117" w:rsidRPr="00013B70">
        <w:rPr>
          <w:vertAlign w:val="subscript"/>
        </w:rPr>
        <w:t>3</w:t>
      </w:r>
      <w:r w:rsidRPr="00013B70">
        <w:t>PbBr</w:t>
      </w:r>
      <w:r w:rsidRPr="00013B70">
        <w:rPr>
          <w:vertAlign w:val="subscript"/>
        </w:rPr>
        <w:t>x</w:t>
      </w:r>
      <w:r w:rsidRPr="00013B70">
        <w:t>I</w:t>
      </w:r>
      <w:r w:rsidRPr="00013B70">
        <w:rPr>
          <w:vertAlign w:val="subscript"/>
        </w:rPr>
        <w:t>3-x</w:t>
      </w:r>
      <w:r w:rsidRPr="00013B70">
        <w:t xml:space="preserve"> perovskites are not as high as expected</w:t>
      </w:r>
      <w:r w:rsidR="0011080C" w:rsidRPr="00013B70">
        <w:t>,</w:t>
      </w:r>
      <w:r w:rsidRPr="00013B70">
        <w:t xml:space="preserve"> </w:t>
      </w:r>
      <w:r w:rsidR="0011080C" w:rsidRPr="00013B70">
        <w:t>this</w:t>
      </w:r>
      <w:r w:rsidRPr="00013B70">
        <w:t xml:space="preserve"> phenomen</w:t>
      </w:r>
      <w:r w:rsidR="0011080C" w:rsidRPr="00013B70">
        <w:t>on being referred to as</w:t>
      </w:r>
      <w:r w:rsidRPr="00013B70">
        <w:t xml:space="preserve"> ‘</w:t>
      </w:r>
      <w:r w:rsidR="00AF4961" w:rsidRPr="00013B70">
        <w:t>r</w:t>
      </w:r>
      <w:r w:rsidRPr="00013B70">
        <w:t xml:space="preserve">eversible photo-induced trap formation’ </w:t>
      </w:r>
      <w:r w:rsidR="00E056A5" w:rsidRPr="00013B70">
        <w:fldChar w:fldCharType="begin" w:fldLock="1"/>
      </w:r>
      <w:r w:rsidR="00656764">
        <w:instrText>ADDIN CSL_CITATION {"citationItems":[{"id":"ITEM-1","itemData":{"DOI":"10.1039/C4SC03141E","ISBN":"2041-6520","ISSN":"2041-6520","abstract":"A reversible photo-induced instability has been found in mixed-halide photovoltaic perovskites that limits the open circuit voltage in solar cells.","author":[{"dropping-particle":"","family":"Hoke","given":"Eric T","non-dropping-particle":"","parse-names":false,"suffix":""},{"dropping-particle":"","family":"Slotcavage","given":"Daniel J","non-dropping-particle":"","parse-names":false,"suffix":""},{"dropping-particle":"","family":"Dohner","given":"Emma R","non-dropping-particle":"","parse-names":false,"suffix":""},{"dropping-particle":"","family":"Bowring","given":"Andrea R","non-dropping-particle":"","parse-names":false,"suffix":""},{"dropping-particle":"","family":"Karunadasa","given":"Hemamala I","non-dropping-particle":"","parse-names":false,"suffix":""},{"dropping-particle":"","family":"McGehee","given":"Michael D","non-dropping-particle":"","parse-names":false,"suffix":""}],"container-title":"Chemical Science","id":"ITEM-1","issue":"1","issued":{"date-parts":[["2015","8","14"]]},"page":"613-617","publisher":"Royal Society of Chemistry","title":"Reversible photo-induced trap formation in mixed-halide hybrid perovskites for photovoltaics","type":"article-journal","volume":"6"},"uris":["http://www.mendeley.com/documents/?uuid=2032fc84-633a-4d18-be9a-42f84519c56b"]}],"mendeley":{"formattedCitation":"[152]","plainTextFormattedCitation":"[152]","previouslyFormattedCitation":"[152]"},"properties":{"noteIndex":0},"schema":"https://github.com/citation-style-language/schema/raw/master/csl-citation.json"}</w:instrText>
      </w:r>
      <w:r w:rsidR="00E056A5" w:rsidRPr="00013B70">
        <w:fldChar w:fldCharType="separate"/>
      </w:r>
      <w:r w:rsidR="00FE640A" w:rsidRPr="00FE640A">
        <w:rPr>
          <w:noProof/>
        </w:rPr>
        <w:t>[152]</w:t>
      </w:r>
      <w:r w:rsidR="00E056A5" w:rsidRPr="00013B70">
        <w:fldChar w:fldCharType="end"/>
      </w:r>
      <w:r w:rsidRPr="00013B70">
        <w:t xml:space="preserve">. </w:t>
      </w:r>
    </w:p>
    <w:p w14:paraId="57AFA1D5" w14:textId="77777777" w:rsidR="00806B4C" w:rsidRPr="00013B70" w:rsidRDefault="00A223ED" w:rsidP="00961623">
      <w:pPr>
        <w:pStyle w:val="Caption"/>
      </w:pPr>
      <w:r w:rsidRPr="00013B70">
        <w:rPr>
          <w:noProof/>
          <w:lang w:eastAsia="en-GB"/>
        </w:rPr>
        <w:lastRenderedPageBreak/>
        <w:drawing>
          <wp:inline distT="0" distB="0" distL="0" distR="0" wp14:anchorId="4D94C733" wp14:editId="5FAAC5B1">
            <wp:extent cx="3602355" cy="1918970"/>
            <wp:effectExtent l="1905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srcRect/>
                    <a:stretch>
                      <a:fillRect/>
                    </a:stretch>
                  </pic:blipFill>
                  <pic:spPr bwMode="auto">
                    <a:xfrm>
                      <a:off x="0" y="0"/>
                      <a:ext cx="3602355" cy="1918970"/>
                    </a:xfrm>
                    <a:prstGeom prst="rect">
                      <a:avLst/>
                    </a:prstGeom>
                    <a:noFill/>
                    <a:ln w="9525">
                      <a:noFill/>
                      <a:miter lim="800000"/>
                      <a:headEnd/>
                      <a:tailEnd/>
                    </a:ln>
                  </pic:spPr>
                </pic:pic>
              </a:graphicData>
            </a:graphic>
          </wp:inline>
        </w:drawing>
      </w:r>
    </w:p>
    <w:p w14:paraId="1045D9E9" w14:textId="01872A21" w:rsidR="00D336C9" w:rsidRPr="0051044B" w:rsidRDefault="00974CBF" w:rsidP="00D336C9">
      <w:pPr>
        <w:pStyle w:val="Caption"/>
        <w:rPr>
          <w:rStyle w:val="CaptionChar"/>
          <w:rFonts w:ascii="Arial" w:hAnsi="Arial" w:cs="Arial"/>
          <w:color w:val="auto"/>
          <w:sz w:val="24"/>
          <w:szCs w:val="26"/>
          <w:lang w:eastAsia="en-GB"/>
        </w:rPr>
      </w:pPr>
      <w:bookmarkStart w:id="740" w:name="_Toc434948709"/>
      <w:r w:rsidRPr="00013B70">
        <w:t xml:space="preserve">Figure </w:t>
      </w:r>
      <w:fldSimple w:instr=" SEQ Figure \* ARABIC ">
        <w:r w:rsidR="009B4740">
          <w:rPr>
            <w:noProof/>
          </w:rPr>
          <w:t>39</w:t>
        </w:r>
      </w:fldSimple>
      <w:r w:rsidRPr="00013B70">
        <w:t xml:space="preserve">: </w:t>
      </w:r>
      <w:bookmarkStart w:id="741" w:name="_Toc434948746"/>
      <w:r w:rsidRPr="00013B70">
        <w:t xml:space="preserve">Schematic of the proposed mechanism for photo-induced trap formation through halide segregation. Photogenerated holes or excitons may stabilize the formation of iodide-enriched domains which then dominate the photoluminescence. The valence band (VB) and conduction band (CB) </w:t>
      </w:r>
      <w:r w:rsidRPr="00D336C9">
        <w:t>energies with respect to vacuum were estimated by interpolation of published values obtained from ultraviolet photoemission spectroscopy (UPS) and inverse photoemission spectroscopy (IPES) for the endpoint stoichiometries</w:t>
      </w:r>
      <w:r w:rsidR="00670FC0" w:rsidRPr="00D336C9">
        <w:t xml:space="preserve"> (</w:t>
      </w:r>
      <w:hyperlink r:id="rId74" w:history="1">
        <w:r w:rsidR="00537A46" w:rsidRPr="00D336C9">
          <w:rPr>
            <w:rStyle w:val="CaptionChar"/>
          </w:rPr>
          <w:t>E</w:t>
        </w:r>
        <w:r w:rsidR="00D336C9" w:rsidRPr="00D336C9">
          <w:rPr>
            <w:rStyle w:val="CaptionChar"/>
          </w:rPr>
          <w:t>.</w:t>
        </w:r>
        <w:r w:rsidR="00537A46" w:rsidRPr="00D336C9">
          <w:rPr>
            <w:rStyle w:val="CaptionChar"/>
          </w:rPr>
          <w:t>T. Hoke</w:t>
        </w:r>
      </w:hyperlink>
      <w:r w:rsidR="00D336C9" w:rsidRPr="00D336C9">
        <w:t>,</w:t>
      </w:r>
      <w:r w:rsidR="00537A46" w:rsidRPr="00D336C9">
        <w:t>  </w:t>
      </w:r>
      <w:hyperlink r:id="rId75" w:history="1">
        <w:r w:rsidR="00537A46" w:rsidRPr="00D336C9">
          <w:rPr>
            <w:rStyle w:val="CaptionChar"/>
          </w:rPr>
          <w:t>D</w:t>
        </w:r>
        <w:r w:rsidR="00D336C9" w:rsidRPr="00D336C9">
          <w:rPr>
            <w:rStyle w:val="CaptionChar"/>
          </w:rPr>
          <w:t>.</w:t>
        </w:r>
        <w:r w:rsidR="00537A46" w:rsidRPr="00D336C9">
          <w:rPr>
            <w:rStyle w:val="CaptionChar"/>
          </w:rPr>
          <w:t>J. Slotcavage</w:t>
        </w:r>
      </w:hyperlink>
      <w:r w:rsidR="00D336C9" w:rsidRPr="00D336C9">
        <w:t>,</w:t>
      </w:r>
      <w:r w:rsidR="00537A46" w:rsidRPr="00D336C9">
        <w:t> </w:t>
      </w:r>
      <w:hyperlink r:id="rId76" w:history="1">
        <w:r w:rsidR="00537A46" w:rsidRPr="00D336C9">
          <w:rPr>
            <w:rStyle w:val="CaptionChar"/>
          </w:rPr>
          <w:t>E</w:t>
        </w:r>
        <w:r w:rsidR="00D336C9" w:rsidRPr="00D336C9">
          <w:rPr>
            <w:rStyle w:val="CaptionChar"/>
          </w:rPr>
          <w:t>.</w:t>
        </w:r>
        <w:r w:rsidR="00537A46" w:rsidRPr="00D336C9">
          <w:rPr>
            <w:rStyle w:val="CaptionChar"/>
          </w:rPr>
          <w:t>R. Dohner</w:t>
        </w:r>
      </w:hyperlink>
      <w:r w:rsidR="00D336C9" w:rsidRPr="00D336C9">
        <w:t xml:space="preserve">, </w:t>
      </w:r>
      <w:hyperlink r:id="rId77" w:history="1">
        <w:r w:rsidR="00537A46" w:rsidRPr="00D336C9">
          <w:rPr>
            <w:rStyle w:val="CaptionChar"/>
          </w:rPr>
          <w:t>A</w:t>
        </w:r>
        <w:r w:rsidR="00D336C9" w:rsidRPr="00D336C9">
          <w:rPr>
            <w:rStyle w:val="CaptionChar"/>
          </w:rPr>
          <w:t>.</w:t>
        </w:r>
        <w:r w:rsidR="00537A46" w:rsidRPr="00D336C9">
          <w:rPr>
            <w:rStyle w:val="CaptionChar"/>
          </w:rPr>
          <w:t>R. Bowring</w:t>
        </w:r>
      </w:hyperlink>
      <w:r w:rsidR="00D336C9" w:rsidRPr="00D336C9">
        <w:t xml:space="preserve">, </w:t>
      </w:r>
      <w:hyperlink r:id="rId78" w:history="1">
        <w:r w:rsidR="00537A46" w:rsidRPr="00D336C9">
          <w:rPr>
            <w:rStyle w:val="CaptionChar"/>
          </w:rPr>
          <w:t>H</w:t>
        </w:r>
        <w:r w:rsidR="00D336C9" w:rsidRPr="00D336C9">
          <w:rPr>
            <w:rStyle w:val="CaptionChar"/>
          </w:rPr>
          <w:t>.</w:t>
        </w:r>
        <w:r w:rsidR="00537A46" w:rsidRPr="00D336C9">
          <w:rPr>
            <w:rStyle w:val="CaptionChar"/>
          </w:rPr>
          <w:t>I. Karunadasa</w:t>
        </w:r>
      </w:hyperlink>
      <w:r w:rsidR="00537A46" w:rsidRPr="00D336C9">
        <w:t>  and </w:t>
      </w:r>
      <w:hyperlink r:id="rId79" w:history="1">
        <w:r w:rsidR="00D336C9" w:rsidRPr="00D336C9">
          <w:rPr>
            <w:rStyle w:val="CaptionChar"/>
          </w:rPr>
          <w:t>M.</w:t>
        </w:r>
        <w:r w:rsidR="00537A46" w:rsidRPr="00D336C9">
          <w:rPr>
            <w:rStyle w:val="CaptionChar"/>
          </w:rPr>
          <w:t>D. McGehee</w:t>
        </w:r>
      </w:hyperlink>
      <w:r w:rsidR="00D336C9" w:rsidRPr="00D336C9">
        <w:t xml:space="preserve"> </w:t>
      </w:r>
      <w:r w:rsidR="00537A46" w:rsidRPr="00D336C9">
        <w:t xml:space="preserve">Chem. Sci., 2015,6, 613-617, 10.1039/C4SC03141E , RSC) </w:t>
      </w:r>
      <w:r w:rsidR="00D336C9" w:rsidRPr="00D336C9">
        <w:t xml:space="preserve">CC 3.0 </w:t>
      </w:r>
      <w:r w:rsidR="00670FC0" w:rsidRPr="00D336C9">
        <w:t xml:space="preserve">from Ref. </w:t>
      </w:r>
      <w:r w:rsidR="00E056A5" w:rsidRPr="00D336C9">
        <w:rPr>
          <w:rStyle w:val="CaptionChar"/>
        </w:rPr>
        <w:fldChar w:fldCharType="begin" w:fldLock="1"/>
      </w:r>
      <w:r w:rsidR="00656764" w:rsidRPr="00D336C9">
        <w:rPr>
          <w:rStyle w:val="CaptionChar"/>
        </w:rPr>
        <w:instrText>ADDIN CSL_CITATION {"citationItems":[{"id":"ITEM-1","itemData":{"DOI":"10.1039/C4SC03141E","ISBN":"2041-6520","ISSN":"2041-6520","abstract":"A reversible photo-induced instability has been found in mixed-halide photovoltaic perovskites that limits the open circuit voltage in solar cells.","author":[{"dropping-particle":"","family":"Hoke","given":"Eric T","non-dropping-particle":"","parse-names":false,"suffix":""},{"dropping-particle":"","family":"Slotcavage","given":"Daniel J","non-dropping-particle":"","parse-names":false,"suffix":""},{"dropping-particle":"","family":"Dohner","given":"Emma R","non-dropping-particle":"","parse-names":false,"suffix":""},{"dropping-particle":"","family":"Bowring","given":"Andrea R","non-dropping-particle":"","parse-names":false,"suffix":""},{"dropping-particle":"","family":"Karunadasa","given":"Hemamala I","non-dropping-particle":"","parse-names":false,"suffix":""},{"dropping-particle":"","family":"McGehee","given":"Michael D","non-dropping-particle":"","parse-names":false,"suffix":""}],"container-title":"Chemical Science","id":"ITEM-1","issue":"1","issued":{"date-parts":[["2015","8","14"]]},"page":"613-617","publisher":"Royal Society of Chemistry","title":"Reversible photo-induced trap formation in mixed-halide hybrid perovskites for photovoltaics","type":"article-journal","volume":"6"},"uris":["http://www.mendeley.com/documents/?uuid=2032fc84-633a-4d18-be9a-42f84519c56b"]}],"mendeley":{"formattedCitation":"[152]","plainTextFormattedCitation":"[152]","previouslyFormattedCitation":"[152]"},"properties":{"noteIndex":0},"schema":"https://github.com/citation-style-language/schema/raw/master/csl-citation.json"}</w:instrText>
      </w:r>
      <w:r w:rsidR="00E056A5" w:rsidRPr="00D336C9">
        <w:rPr>
          <w:rStyle w:val="CaptionChar"/>
        </w:rPr>
        <w:fldChar w:fldCharType="separate"/>
      </w:r>
      <w:r w:rsidR="00FE640A" w:rsidRPr="00D336C9">
        <w:rPr>
          <w:rStyle w:val="CaptionChar"/>
        </w:rPr>
        <w:t>[152]</w:t>
      </w:r>
      <w:r w:rsidR="00E056A5" w:rsidRPr="00D336C9">
        <w:rPr>
          <w:rStyle w:val="CaptionChar"/>
        </w:rPr>
        <w:fldChar w:fldCharType="end"/>
      </w:r>
      <w:r w:rsidR="00EA3D9F" w:rsidRPr="00D336C9">
        <w:t xml:space="preserve"> </w:t>
      </w:r>
      <w:bookmarkStart w:id="742" w:name="_Sb2S3_blocking_layer_56_77_"/>
      <w:bookmarkStart w:id="743" w:name="_Ref476853507"/>
      <w:bookmarkStart w:id="744" w:name="_Toc530166505"/>
      <w:bookmarkStart w:id="745" w:name="_Toc530166640"/>
      <w:bookmarkStart w:id="746" w:name="_Toc530167198"/>
      <w:bookmarkStart w:id="747" w:name="_Toc530167333"/>
      <w:bookmarkEnd w:id="740"/>
      <w:bookmarkEnd w:id="741"/>
      <w:bookmarkEnd w:id="742"/>
    </w:p>
    <w:p w14:paraId="453EA324" w14:textId="20AC625A" w:rsidR="00DE0352" w:rsidRPr="00013B70" w:rsidRDefault="00974CBF" w:rsidP="00C33574">
      <w:pPr>
        <w:pStyle w:val="Heading3"/>
      </w:pPr>
      <w:bookmarkStart w:id="748" w:name="_Toc4264559"/>
      <w:r w:rsidRPr="00013B70">
        <w:t>Preven</w:t>
      </w:r>
      <w:r w:rsidR="00E266E2" w:rsidRPr="00013B70">
        <w:t>ting UV photocatalysis of p</w:t>
      </w:r>
      <w:r w:rsidRPr="00013B70">
        <w:t>erovskite</w:t>
      </w:r>
      <w:bookmarkEnd w:id="743"/>
      <w:bookmarkEnd w:id="744"/>
      <w:bookmarkEnd w:id="745"/>
      <w:bookmarkEnd w:id="746"/>
      <w:bookmarkEnd w:id="747"/>
      <w:bookmarkEnd w:id="748"/>
    </w:p>
    <w:p w14:paraId="0F056AE8" w14:textId="11D95AA7" w:rsidR="00D64149" w:rsidRPr="00013B70" w:rsidRDefault="00D64149" w:rsidP="00D65B28">
      <w:r w:rsidRPr="00013B70">
        <w:t>Indirectly, UV light affects the interaction of TiO</w:t>
      </w:r>
      <w:r w:rsidRPr="00013B70">
        <w:rPr>
          <w:vertAlign w:val="subscript"/>
        </w:rPr>
        <w:t>2</w:t>
      </w:r>
      <w:r w:rsidRPr="00013B70">
        <w:t xml:space="preserve"> with the perovskite. It could be a key problem in the stability of PSCs</w:t>
      </w:r>
      <w:r w:rsidR="00D017C8" w:rsidRPr="00013B70">
        <w:t>;</w:t>
      </w:r>
      <w:r w:rsidRPr="00013B70">
        <w:t xml:space="preserve"> it might be required to do away with the TiO</w:t>
      </w:r>
      <w:r w:rsidRPr="00013B70">
        <w:rPr>
          <w:vertAlign w:val="subscript"/>
        </w:rPr>
        <w:t>2</w:t>
      </w:r>
      <w:r w:rsidRPr="00013B70">
        <w:t xml:space="preserve"> mesoporous layer altogether and use the Al</w:t>
      </w:r>
      <w:r w:rsidRPr="00013B70">
        <w:rPr>
          <w:vertAlign w:val="subscript"/>
        </w:rPr>
        <w:t>2</w:t>
      </w:r>
      <w:r w:rsidRPr="00013B70">
        <w:t>O</w:t>
      </w:r>
      <w:r w:rsidRPr="00013B70">
        <w:rPr>
          <w:vertAlign w:val="subscript"/>
        </w:rPr>
        <w:t>3</w:t>
      </w:r>
      <w:r w:rsidRPr="00013B70">
        <w:t xml:space="preserve"> mesoporous layer which is better </w:t>
      </w:r>
      <w:r w:rsidRPr="00013B70">
        <w:fldChar w:fldCharType="begin" w:fldLock="1"/>
      </w:r>
      <w:r w:rsidR="00656764">
        <w:instrText>ADDIN CSL_CITATION {"citationItems":[{"id":"ITEM-1","itemData":{"DOI":"10.1038/ncomms3885","ISBN":"2041-1723 (Electronic)\\r2041-1723 (Linking)","ISSN":"2041-1723","PMID":"24301460","abstract":"The power conversion efficiency of hybrid solid-state solar cells has more than doubled from 7 to 15% over the past year. This is largely as a result of the incorporation of organometallic trihalide perovskite absorbers into these devices. But, as promising as this development is, long-term operational stability is just as important as initial conversion efficiency when it comes to the development of practical solid-state solar cells. Here we identify a critical instability in mesoporous TiO₂-sensitized solar cells arising from light-induced desorption of surface-adsorbed oxygen. We show that this instability does not arise in mesoporous TiO₂-free mesosuperstructured solar cells. Moreover, our TiO₂-free cells deliver stable photocurrent for over 1,000 h continuous exposure and operation under full spectrum simulated sunlight.","author":[{"dropping-particle":"","family":"Leijtens","given":"Tomas","non-dropping-particle":"","parse-names":false,"suffix":""},{"dropping-particle":"","family":"Eperon","given":"Giles E.","non-dropping-particle":"","parse-names":false,"suffix":""},{"dropping-particle":"","family":"Pathak","given":"Sandeep","non-dropping-particle":"","parse-names":false,"suffix":""},{"dropping-particle":"","family":"Abate","given":"Antonio","non-dropping-particle":"","parse-names":false,"suffix":""},{"dropping-particle":"","family":"Lee","given":"Michael M.","non-dropping-particle":"","parse-names":false,"suffix":""},{"dropping-particle":"","family":"Snaith","given":"Henry J.","non-dropping-particle":"","parse-names":false,"suffix":""}],"container-title":"Nature Communications","id":"ITEM-1","issue":"1","issued":{"date-parts":[["2013","12","4"]]},"note":"From Duplicate 1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J.)\n\nFrom Duplicate 2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J)\n\n10.1038/ncomms3885\n\n\n10.1038/ncomms3885\n\nFrom Duplicate 2 (Overcoming ultraviolet light instability of sensitized TiO₂ with meso-superstructured organometal tri-halide perovskite solar cells. - Leijtens, Tomas; Eperon, Giles E; Pathak, Sandeep; Abate, Antonio; Lee, Michael M; Snaith, Henry J)\n\n10.1038/ncomms3885\n\n\n10.1038/ncomms3885","page":"2885","publisher":"Nature Publishing Group","title":"Overcoming ultraviolet light instability of sensitized TiO2 with meso-superstructured organometal tri-halide perovskite solar cells","type":"article-journal","volume":"4"},"uris":["http://www.mendeley.com/documents/?uuid=38129db6-8d2f-474a-8521-ce1fe42ac7cc"]}],"mendeley":{"formattedCitation":"[153]","plainTextFormattedCitation":"[153]","previouslyFormattedCitation":"[153]"},"properties":{"noteIndex":0},"schema":"https://github.com/citation-style-language/schema/raw/master/csl-citation.json"}</w:instrText>
      </w:r>
      <w:r w:rsidRPr="00013B70">
        <w:fldChar w:fldCharType="separate"/>
      </w:r>
      <w:r w:rsidR="00FE640A" w:rsidRPr="00FE640A">
        <w:rPr>
          <w:noProof/>
        </w:rPr>
        <w:t>[153]</w:t>
      </w:r>
      <w:r w:rsidRPr="00013B70">
        <w:fldChar w:fldCharType="end"/>
      </w:r>
      <w:r w:rsidRPr="00013B70">
        <w:t>. They tested cells without the TiO</w:t>
      </w:r>
      <w:r w:rsidRPr="00013B70">
        <w:rPr>
          <w:vertAlign w:val="subscript"/>
        </w:rPr>
        <w:t>2</w:t>
      </w:r>
      <w:r w:rsidRPr="00013B70">
        <w:t xml:space="preserve"> mesoporous layer and found that they had over 1000 h of stability. </w:t>
      </w:r>
    </w:p>
    <w:p w14:paraId="5DE2FD0D" w14:textId="56CA2A0E" w:rsidR="004111FD" w:rsidRPr="00013B70" w:rsidRDefault="00974CBF" w:rsidP="00D65B28">
      <w:r w:rsidRPr="00013B70">
        <w:t>A Sb</w:t>
      </w:r>
      <w:r w:rsidRPr="00013B70">
        <w:rPr>
          <w:vertAlign w:val="subscript"/>
        </w:rPr>
        <w:t>2</w:t>
      </w:r>
      <w:r w:rsidRPr="00013B70">
        <w:t>S</w:t>
      </w:r>
      <w:r w:rsidRPr="00013B70">
        <w:rPr>
          <w:vertAlign w:val="subscript"/>
        </w:rPr>
        <w:t>3</w:t>
      </w:r>
      <w:r w:rsidRPr="00013B70">
        <w:t xml:space="preserve"> </w:t>
      </w:r>
      <w:r w:rsidR="00D95D41" w:rsidRPr="00013B70">
        <w:t xml:space="preserve">blocking layer </w:t>
      </w:r>
      <w:r w:rsidRPr="00013B70">
        <w:t>prevents UV light photo-induced catalysis of the perovskite CH</w:t>
      </w:r>
      <w:r w:rsidRPr="00013B70">
        <w:rPr>
          <w:vertAlign w:val="subscript"/>
        </w:rPr>
        <w:t>3</w:t>
      </w:r>
      <w:r w:rsidRPr="00013B70">
        <w:t>NH</w:t>
      </w:r>
      <w:r w:rsidRPr="00013B70">
        <w:rPr>
          <w:vertAlign w:val="subscript"/>
        </w:rPr>
        <w:t>3</w:t>
      </w:r>
      <w:r w:rsidRPr="00013B70">
        <w:t>PbI</w:t>
      </w:r>
      <w:r w:rsidRPr="00013B70">
        <w:rPr>
          <w:vertAlign w:val="subscript"/>
        </w:rPr>
        <w:t>3</w:t>
      </w:r>
      <w:r w:rsidR="00AF4961" w:rsidRPr="00013B70">
        <w:t>/</w:t>
      </w:r>
      <w:r w:rsidRPr="00013B70">
        <w:t>TiO</w:t>
      </w:r>
      <w:r w:rsidRPr="00013B70">
        <w:rPr>
          <w:vertAlign w:val="subscript"/>
        </w:rPr>
        <w:t xml:space="preserve">2 </w:t>
      </w:r>
      <w:r w:rsidR="00E056A5" w:rsidRPr="00013B70">
        <w:rPr>
          <w:vertAlign w:val="subscript"/>
        </w:rPr>
        <w:fldChar w:fldCharType="begin" w:fldLock="1"/>
      </w:r>
      <w:r w:rsidR="00656764">
        <w:rPr>
          <w:vertAlign w:val="subscript"/>
        </w:rPr>
        <w:instrText>ADDIN CSL_CITATION {"citationItems":[{"id":"ITEM-1","itemData":{"DOI":"10.1021/jp500449z","ISBN":"1932-7447\\r1932-7455","ISSN":"1932-7447","abstract":"Sb2S3 layers were inserted at the interface between TiO2 and CH3NH3PbI3 perovskite to be CH3NH3PbI3 solar cells using inorganic hole transporting material (CuSCN). The CH3NH3PbI3 layer was spin-coated by one-drop method on nanocrystalline TiO2 layer. The photoenergy conversion efficiencies were improved with Sb2S3 layers (the best efficiency: 5.24%). During the light exposure test without encapsulation, the CH3NH3PbI3 solar cells without Sb2S3 deteriorated to zero efficiency in 12 h and were completely changed from black to yellow, because the perovskite CH3NH3PbI3 was changed to hexagonal PbI2. With Sb2S3, on the other hand, the CH3NH3PbI3 solar cells became stable against light exposure without encapsulation, which didn?t change the crystal structure and the wavelength edges of absorption and IPCE. Therefore, it was considered that the degradation can occur at the interface between TiO2 and CH3NH3PbI3. Sb2S3 layers were inserted at the interface between TiO2 and CH3NH3PbI3 perovskite to be CH3NH3PbI3 solar cells using inorganic hole transporting material (CuSCN). The CH3NH3PbI3 layer was spin-coated by one-drop method on nanocrystalline TiO2 layer. The photoenergy conversion efficiencies were improved with Sb2S3 layers (the best efficiency: 5.24%). During the light exposure test without encapsulation, the CH3NH3PbI3 solar cells without Sb2S3 deteriorated to zero efficiency in 12 h and were completely changed from black to yellow, because the perovskite CH3NH3PbI3 was changed to hexagonal PbI2. With Sb2S3, on the other hand, the CH3NH3PbI3 solar cells became stable against light exposure without encapsulation, which didn?t change the crystal structure and the wavelength edges of absorption and IPCE. Therefore, it was considered that the degradation can occur at the interface between TiO2 and CH3NH3PbI3.","author":[{"dropping-particle":"","family":"Ito","given":"Seigo","non-dropping-particle":"","parse-names":false,"suffix":""},{"dropping-particle":"","family":"Tanaka","given":"Soichiro","non-dropping-particle":"","parse-names":false,"suffix":""},{"dropping-particle":"","family":"Manabe","given":"Kyohei","non-dropping-particle":"","parse-names":false,"suffix":""},{"dropping-particle":"","family":"Nishino","given":"Hitoshi","non-dropping-particle":"","parse-names":false,"suffix":""}],"container-title":"The Journal of Physical Chemistry C","id":"ITEM-1","issue":"30","issued":{"date-parts":[["2014","7","31"]]},"note":"From Duplicate 1 (Effects of Surface Blocking Layer of Sb 2 S 3 on Nanocrystalline TiO 2 for CH 3 NH 3 PbI 3 Perovskite Solar Cells - Ito, Seigo; Tanaka, Soichiro; Manabe, Kyohei; Nishino, Hitoshi)\n\nFrom Duplicate 2 (Effects of surface blocking layer of Sb2S3 on nanocrystalline TiO2 for CH3NH3PbI3 perovskite solar cells - Ito, Seigo; Tanaka, Soichiro; Manabe, Kyohei; Nishino, Hitoshi)\n\ndoi: 10.1021/jp500449z; 17","page":"16995-17000","publisher":"American Chemical Society","title":"Effects of Surface Blocking Layer of Sb 2 S 3 on Nanocrystalline TiO 2 for CH 3 NH 3 PbI 3 Perovskite Solar Cells","type":"article-journal","volume":"118"},"uris":["http://www.mendeley.com/documents/?uuid=7d9a941c-2af0-42c4-b684-ad90e30b6233"]},{"id":"ITEM-2","itemData":{"DOI":"10.1038/ncomms3885","ISBN":"2041-1723 (Electronic)\\r2041-1723 (Linking)","ISSN":"2041-1723","PMID":"24301460","abstract":"The power conversion efficiency of hybrid solid-state solar cells has more than doubled from 7 to 15% over the past year. This is largely as a result of the incorporation of organometallic trihalide perovskite absorbers into these devices. But, as promising as this development is, long-term operational stability is just as important as initial conversion efficiency when it comes to the development of practical solid-state solar cells. Here we identify a critical instability in mesoporous TiO₂-sensitized solar cells arising from light-induced desorption of surface-adsorbed oxygen. We show that this instability does not arise in mesoporous TiO₂-free mesosuperstructured solar cells. Moreover, our TiO₂-free cells deliver stable photocurrent for over 1,000 h continuous exposure and operation under full spectrum simulated sunlight.","author":[{"dropping-particle":"","family":"Leijtens","given":"Tomas","non-dropping-particle":"","parse-names":false,"suffix":""},{"dropping-particle":"","family":"Eperon","given":"Giles E.","non-dropping-particle":"","parse-names":false,"suffix":""},{"dropping-particle":"","family":"Pathak","given":"Sandeep","non-dropping-particle":"","parse-names":false,"suffix":""},{"dropping-particle":"","family":"Abate","given":"Antonio","non-dropping-particle":"","parse-names":false,"suffix":""},{"dropping-particle":"","family":"Lee","given":"Michael M.","non-dropping-particle":"","parse-names":false,"suffix":""},{"dropping-particle":"","family":"Snaith","given":"Henry J.","non-dropping-particle":"","parse-names":false,"suffix":""}],"container-title":"Nature Communications","id":"ITEM-2","issue":"1","issued":{"date-parts":[["2013","12","4"]]},"note":"From Duplicate 1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J.)\n\nFrom Duplicate 2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J)\n\n10.1038/ncomms3885\n\n\n10.1038/ncomms3885\n\nFrom Duplicate 2 (Overcoming ultraviolet light instability of sensitized TiO₂ with meso-superstructured organometal tri-halide perovskite solar cells. - Leijtens, Tomas; Eperon, Giles E; Pathak, Sandeep; Abate, Antonio; Lee, Michael M; Snaith, Henry J)\n\n10.1038/ncomms3885\n\n\n10.1038/ncomms3885","page":"2885","publisher":"Nature Publishing Group","title":"Overcoming ultraviolet light instability of sensitized TiO2 with meso-superstructured organometal tri-halide perovskite solar cells","type":"article-journal","volume":"4"},"uris":["http://www.mendeley.com/documents/?uuid=38129db6-8d2f-474a-8521-ce1fe42ac7cc"]}],"mendeley":{"formattedCitation":"[153,154]","plainTextFormattedCitation":"[153,154]","previouslyFormattedCitation":"[153,154]"},"properties":{"noteIndex":0},"schema":"https://github.com/citation-style-language/schema/raw/master/csl-citation.json"}</w:instrText>
      </w:r>
      <w:r w:rsidR="00E056A5" w:rsidRPr="00013B70">
        <w:rPr>
          <w:vertAlign w:val="subscript"/>
        </w:rPr>
        <w:fldChar w:fldCharType="separate"/>
      </w:r>
      <w:r w:rsidR="00FE640A" w:rsidRPr="00FE640A">
        <w:rPr>
          <w:noProof/>
        </w:rPr>
        <w:t>[153,154]</w:t>
      </w:r>
      <w:r w:rsidR="00E056A5" w:rsidRPr="00013B70">
        <w:rPr>
          <w:vertAlign w:val="subscript"/>
        </w:rPr>
        <w:fldChar w:fldCharType="end"/>
      </w:r>
      <w:r w:rsidRPr="00013B70">
        <w:t>, thus increasing stability</w:t>
      </w:r>
      <w:r w:rsidR="000D573E" w:rsidRPr="00013B70">
        <w:t>,</w:t>
      </w:r>
      <w:r w:rsidR="00D017C8" w:rsidRPr="00013B70">
        <w:t xml:space="preserve"> </w:t>
      </w:r>
      <w:r w:rsidRPr="00013B70">
        <w:t xml:space="preserve">efficiency, </w:t>
      </w:r>
      <w:r w:rsidR="000B30DF" w:rsidRPr="00013B70">
        <w:t xml:space="preserve">FF </w:t>
      </w:r>
      <w:r w:rsidRPr="00013B70">
        <w:t xml:space="preserve">and </w:t>
      </w:r>
      <w:r w:rsidR="000B30DF" w:rsidRPr="00013B70">
        <w:rPr>
          <w:i/>
        </w:rPr>
        <w:t>J</w:t>
      </w:r>
      <w:r w:rsidR="000B30DF" w:rsidRPr="00013B70">
        <w:rPr>
          <w:vertAlign w:val="subscript"/>
        </w:rPr>
        <w:t>sc</w:t>
      </w:r>
      <w:r w:rsidR="000D573E" w:rsidRPr="00013B70">
        <w:t>,</w:t>
      </w:r>
      <w:r w:rsidRPr="00013B70">
        <w:t xml:space="preserve"> via increased </w:t>
      </w:r>
      <w:r w:rsidR="008D6712" w:rsidRPr="00013B70">
        <w:t>PCE</w:t>
      </w:r>
      <w:r w:rsidRPr="00013B70">
        <w:t xml:space="preserve">. </w:t>
      </w:r>
      <w:r w:rsidR="000E1632" w:rsidRPr="00013B70">
        <w:t xml:space="preserve">Change in </w:t>
      </w:r>
      <w:r w:rsidR="00E86820" w:rsidRPr="00013B70">
        <w:t>e</w:t>
      </w:r>
      <w:r w:rsidR="000E1632" w:rsidRPr="00013B70">
        <w:t>fficiency (</w:t>
      </w:r>
      <w:r w:rsidRPr="00013B70">
        <w:t>Δ</w:t>
      </w:r>
      <w:r w:rsidRPr="00013B70">
        <w:rPr>
          <w:i/>
        </w:rPr>
        <w:t>η</w:t>
      </w:r>
      <w:r w:rsidR="000E1632" w:rsidRPr="00013B70">
        <w:t>:</w:t>
      </w:r>
      <w:r w:rsidR="00AF4961" w:rsidRPr="00013B70">
        <w:t xml:space="preserve"> air and light</w:t>
      </w:r>
      <w:r w:rsidRPr="00013B70">
        <w:t xml:space="preserve">, 12 </w:t>
      </w:r>
      <w:r w:rsidR="00107230" w:rsidRPr="00013B70">
        <w:t>h</w:t>
      </w:r>
      <w:r w:rsidRPr="00013B70">
        <w:t xml:space="preserve">) without the </w:t>
      </w:r>
      <w:r w:rsidR="00D95D41" w:rsidRPr="00013B70">
        <w:t xml:space="preserve">blocking layer </w:t>
      </w:r>
      <w:r w:rsidR="00512FF8">
        <w:t>drops from</w:t>
      </w:r>
      <w:r w:rsidR="00512FF8" w:rsidRPr="00013B70">
        <w:t xml:space="preserve"> </w:t>
      </w:r>
      <w:r w:rsidR="00CB5E89" w:rsidRPr="00013B70">
        <w:t>4</w:t>
      </w:r>
      <w:r w:rsidR="00C006AF" w:rsidRPr="00013B70">
        <w:t xml:space="preserve"> to </w:t>
      </w:r>
      <w:r w:rsidRPr="00013B70">
        <w:t>0%</w:t>
      </w:r>
      <w:r w:rsidR="00470E85" w:rsidRPr="00013B70">
        <w:t>;</w:t>
      </w:r>
      <w:r w:rsidRPr="00013B70">
        <w:t xml:space="preserve"> with</w:t>
      </w:r>
      <w:r w:rsidR="005A4279" w:rsidRPr="00013B70">
        <w:t xml:space="preserve"> this </w:t>
      </w:r>
      <w:r w:rsidR="00512FF8">
        <w:t xml:space="preserve">blocking </w:t>
      </w:r>
      <w:r w:rsidR="005A4279" w:rsidRPr="00013B70">
        <w:t>layer</w:t>
      </w:r>
      <w:r w:rsidR="00470E85" w:rsidRPr="00013B70">
        <w:t>,</w:t>
      </w:r>
      <w:r w:rsidR="00A36921">
        <w:t xml:space="preserve"> the</w:t>
      </w:r>
      <w:r w:rsidR="005A4279" w:rsidRPr="00013B70">
        <w:t xml:space="preserve"> </w:t>
      </w:r>
      <w:r w:rsidR="00470E85" w:rsidRPr="00013B70">
        <w:t xml:space="preserve">efficiency </w:t>
      </w:r>
      <w:r w:rsidR="005A4279" w:rsidRPr="00013B70">
        <w:t xml:space="preserve">is </w:t>
      </w:r>
      <w:r w:rsidR="00470E85" w:rsidRPr="00013B70">
        <w:t>more stable</w:t>
      </w:r>
      <w:r w:rsidR="001267D8" w:rsidRPr="00013B70">
        <w:t xml:space="preserve"> </w:t>
      </w:r>
      <w:r w:rsidR="00512FF8">
        <w:t>falling from</w:t>
      </w:r>
      <w:r w:rsidRPr="00013B70">
        <w:t xml:space="preserve"> 6</w:t>
      </w:r>
      <w:r w:rsidR="00C006AF" w:rsidRPr="00013B70">
        <w:t xml:space="preserve"> to </w:t>
      </w:r>
      <w:r w:rsidR="00B93C1E">
        <w:t>4%</w:t>
      </w:r>
      <w:r w:rsidR="00470E85" w:rsidRPr="00013B70">
        <w:t xml:space="preserve"> </w:t>
      </w:r>
      <w:r w:rsidR="00E056A5" w:rsidRPr="00013B70">
        <w:fldChar w:fldCharType="begin" w:fldLock="1"/>
      </w:r>
      <w:r w:rsidR="00656764">
        <w:instrText>ADDIN CSL_CITATION {"citationItems":[{"id":"ITEM-1","itemData":{"DOI":"10.1021/jp500449z","ISBN":"1932-7447\\r1932-7455","ISSN":"1932-7447","abstract":"Sb2S3 layers were inserted at the interface between TiO2 and CH3NH3PbI3 perovskite to be CH3NH3PbI3 solar cells using inorganic hole transporting material (CuSCN). The CH3NH3PbI3 layer was spin-coated by one-drop method on nanocrystalline TiO2 layer. The photoenergy conversion efficiencies were improved with Sb2S3 layers (the best efficiency: 5.24%). During the light exposure test without encapsulation, the CH3NH3PbI3 solar cells without Sb2S3 deteriorated to zero efficiency in 12 h and were completely changed from black to yellow, because the perovskite CH3NH3PbI3 was changed to hexagonal PbI2. With Sb2S3, on the other hand, the CH3NH3PbI3 solar cells became stable against light exposure without encapsulation, which didn?t change the crystal structure and the wavelength edges of absorption and IPCE. Therefore, it was considered that the degradation can occur at the interface between TiO2 and CH3NH3PbI3. Sb2S3 layers were inserted at the interface between TiO2 and CH3NH3PbI3 perovskite to be CH3NH3PbI3 solar cells using inorganic hole transporting material (CuSCN). The CH3NH3PbI3 layer was spin-coated by one-drop method on nanocrystalline TiO2 layer. The photoenergy conversion efficiencies were improved with Sb2S3 layers (the best efficiency: 5.24%). During the light exposure test without encapsulation, the CH3NH3PbI3 solar cells without Sb2S3 deteriorated to zero efficiency in 12 h and were completely changed from black to yellow, because the perovskite CH3NH3PbI3 was changed to hexagonal PbI2. With Sb2S3, on the other hand, the CH3NH3PbI3 solar cells became stable against light exposure without encapsulation, which didn?t change the crystal structure and the wavelength edges of absorption and IPCE. Therefore, it was considered that the degradation can occur at the interface between TiO2 and CH3NH3PbI3.","author":[{"dropping-particle":"","family":"Ito","given":"Seigo","non-dropping-particle":"","parse-names":false,"suffix":""},{"dropping-particle":"","family":"Tanaka","given":"Soichiro","non-dropping-particle":"","parse-names":false,"suffix":""},{"dropping-particle":"","family":"Manabe","given":"Kyohei","non-dropping-particle":"","parse-names":false,"suffix":""},{"dropping-particle":"","family":"Nishino","given":"Hitoshi","non-dropping-particle":"","parse-names":false,"suffix":""}],"container-title":"The Journal of Physical Chemistry C","id":"ITEM-1","issue":"30","issued":{"date-parts":[["2014","7","31"]]},"note":"From Duplicate 1 (Effects of Surface Blocking Layer of Sb 2 S 3 on Nanocrystalline TiO 2 for CH 3 NH 3 PbI 3 Perovskite Solar Cells - Ito, Seigo; Tanaka, Soichiro; Manabe, Kyohei; Nishino, Hitoshi)\n\nFrom Duplicate 2 (Effects of surface blocking layer of Sb2S3 on nanocrystalline TiO2 for CH3NH3PbI3 perovskite solar cells - Ito, Seigo; Tanaka, Soichiro; Manabe, Kyohei; Nishino, Hitoshi)\n\ndoi: 10.1021/jp500449z; 17","page":"16995-17000","publisher":"American Chemical Society","title":"Effects of Surface Blocking Layer of Sb 2 S 3 on Nanocrystalline TiO 2 for CH 3 NH 3 PbI 3 Perovskite Solar Cells","type":"article-journal","volume":"118"},"uris":["http://www.mendeley.com/documents/?uuid=7d9a941c-2af0-42c4-b684-ad90e30b6233"]}],"mendeley":{"formattedCitation":"[154]","plainTextFormattedCitation":"[154]","previouslyFormattedCitation":"[154]"},"properties":{"noteIndex":0},"schema":"https://github.com/citation-style-language/schema/raw/master/csl-citation.json"}</w:instrText>
      </w:r>
      <w:r w:rsidR="00E056A5" w:rsidRPr="00013B70">
        <w:fldChar w:fldCharType="separate"/>
      </w:r>
      <w:r w:rsidR="00FE640A" w:rsidRPr="00FE640A">
        <w:rPr>
          <w:noProof/>
        </w:rPr>
        <w:t>[154]</w:t>
      </w:r>
      <w:r w:rsidR="00E056A5" w:rsidRPr="00013B70">
        <w:fldChar w:fldCharType="end"/>
      </w:r>
      <w:r w:rsidRPr="00013B70">
        <w:t>.</w:t>
      </w:r>
    </w:p>
    <w:p w14:paraId="6812D375" w14:textId="65905489" w:rsidR="006D1D12" w:rsidRPr="00013B70" w:rsidRDefault="006D1D12" w:rsidP="006D1D12">
      <w:r w:rsidRPr="00013B70">
        <w:t>One means for reducing the UV related perovskite catalysis due to the TiO</w:t>
      </w:r>
      <w:r w:rsidRPr="00013B70">
        <w:rPr>
          <w:vertAlign w:val="subscript"/>
        </w:rPr>
        <w:t>2</w:t>
      </w:r>
      <w:r w:rsidRPr="00013B70">
        <w:t xml:space="preserve"> UV light interaction was changing the ETL from TiO</w:t>
      </w:r>
      <w:r w:rsidRPr="00013B70">
        <w:rPr>
          <w:vertAlign w:val="subscript"/>
        </w:rPr>
        <w:t>2</w:t>
      </w:r>
      <w:r w:rsidRPr="00013B70">
        <w:t xml:space="preserve"> to SnO</w:t>
      </w:r>
      <w:r w:rsidRPr="00013B70">
        <w:rPr>
          <w:vertAlign w:val="subscript"/>
        </w:rPr>
        <w:t>2</w:t>
      </w:r>
      <w:r w:rsidRPr="00013B70">
        <w:t xml:space="preserve"> </w:t>
      </w:r>
      <w:r w:rsidRPr="00013B70">
        <w:fldChar w:fldCharType="begin" w:fldLock="1"/>
      </w:r>
      <w:r w:rsidR="00656764">
        <w:instrText>ADDIN CSL_CITATION {"citationItems":[{"id":"ITEM-1","itemData":{"DOI":"10.1038/s41560-017-0067-y","ISSN":"2058-7546","abstract":"S olution-processed organic–inorganic halide perovskite semi-conductors of the chemical formula ABX 3 have been 'redis-covered' 1,2 for their remarkable optoelectronic properties 3 , most notably the ability to produce a large photopotential even with substantial structural defects. The power conversion efficiency (PCE) of perovskite solar cells is now on par with that of commer-cial photovoltaic modules 4 , but long-term stability remains a criti-cal hurdle for commercialization 5,6 . Significant attention has been brought towards improving the stability of the devices 6–10 , but the combined effects of moisture, oxygen and light remain problematic. Key factors in understanding the fundamental degradation mecha-nisms of the various perovskite active layers (PALs) are now being discovered. In the case of methylammonium (CH 3 NH 3 + (MA)) lead triiodide, the thermal degradation 11–13 , reactions with oxygen, atmo-spheric water 14–16 and light-and radiation-induced instability 17,18 have been extensively studied. Formamidinium (CH(NH 2) 2 + (FA)) lead triiodide and caesium lead triiodide, although composition-ally more stable than MAPbI 3 , have both a photoactive phase and a wider bandgap, but undesired hexagonal or orthorhombic phases, respectively 19,20 . Although phase stabilization of CsPbI 3 has been achieved through nanostructuring 21 , the highest-efficiency single-junction solar cells benefit from complexed A-and X-site composi-tions of FAPbI 3 (for example, FA x MA y Cs 1-x-y Pb(I 1-z Br z) 3 , where x is large and z is small) because of the improved compositional stability compared with that of MAPbI 3 and improved phase stability com-pared with those of FAPbI 3 and CsPbI 3 (refs 8,19,22). An improved PAL stability is integral to an improved device reli-ability 23 , yet further gains are necessary and can be achieved within the device stack as a whole. Previous studies have indicated that the electron transport and hole transport materials (ETM and HTM, respectively)—which serve as charge-selective extraction layers— and the metal electrodes used in the devices are critical to device stability 6,24–26 , which makes it critical to address all of these compo-nents in concert to understand their relative importance towards degradation and mitigate the prominent interface-specific degrada-tion mechanisms. Using a single formulation PAL, beginning at the most common perovskite solar cell device architecture, TiO 2 /PAL/ spiro-OMeTAD/Au (spiro-OMeTAD…","author":[{"dropping-particle":"","family":"Christians","given":"Jeffrey A.","non-dropping-particle":"","parse-names":false,"suffix":""},{"dropping-particle":"","family":"Schulz","given":"Philip","non-dropping-particle":"","parse-names":false,"suffix":""},{"dropping-particle":"","family":"Tinkham","given":"Jonathan S.","non-dropping-particle":"","parse-names":false,"suffix":""},{"dropping-particle":"","family":"Schloemer","given":"Tracy H.","non-dropping-particle":"","parse-names":false,"suffix":""},{"dropping-particle":"","family":"Harvey","given":"Steven P.","non-dropping-particle":"","parse-names":false,"suffix":""},{"dropping-particle":"","family":"Tremolet de Villers","given":"Bertrand J.","non-dropping-particle":"","parse-names":false,"suffix":""},{"dropping-particle":"","family":"Sellinger","given":"Alan","non-dropping-particle":"","parse-names":false,"suffix":""},{"dropping-particle":"","family":"Berry","given":"Joseph J.","non-dropping-particle":"","parse-names":false,"suffix":""},{"dropping-particle":"","family":"Luther","given":"Joseph M.","non-dropping-particle":"","parse-names":false,"suffix":""}],"container-title":"Nature Energy","id":"ITEM-1","issue":"1","issued":{"date-parts":[["2018","1","9"]]},"page":"68-74","publisher":"Nature Publishing Group","title":"Tailored interfaces of unencapsulated perovskite solar cells for &amp;gt;1,000 hour operational stability","type":"article-journal","volume":"3"},"uris":["http://www.mendeley.com/documents/?uuid=efcaeba2-c69c-49da-bbb4-f3d001308fda"]}],"mendeley":{"formattedCitation":"[118]","plainTextFormattedCitation":"[118]","previouslyFormattedCitation":"[118]"},"properties":{"noteIndex":0},"schema":"https://github.com/citation-style-language/schema/raw/master/csl-citation.json"}</w:instrText>
      </w:r>
      <w:r w:rsidRPr="00013B70">
        <w:fldChar w:fldCharType="separate"/>
      </w:r>
      <w:r w:rsidR="00FE640A" w:rsidRPr="00FE640A">
        <w:rPr>
          <w:noProof/>
        </w:rPr>
        <w:t>[118]</w:t>
      </w:r>
      <w:r w:rsidRPr="00013B70">
        <w:fldChar w:fldCharType="end"/>
      </w:r>
      <w:r w:rsidRPr="00013B70">
        <w:t xml:space="preserve">. The </w:t>
      </w:r>
      <w:r w:rsidR="00273836" w:rsidRPr="00013B70">
        <w:t xml:space="preserve">device structure </w:t>
      </w:r>
      <w:r w:rsidRPr="00013B70">
        <w:t>was</w:t>
      </w:r>
      <w:r w:rsidR="00273836" w:rsidRPr="00013B70">
        <w:t xml:space="preserve"> </w:t>
      </w:r>
      <w:r w:rsidR="00B82C72" w:rsidRPr="00013B70">
        <w:t xml:space="preserve">either </w:t>
      </w:r>
      <w:r w:rsidRPr="00013B70">
        <w:t>FTO/TiO</w:t>
      </w:r>
      <w:r w:rsidRPr="00013B70">
        <w:rPr>
          <w:vertAlign w:val="subscript"/>
        </w:rPr>
        <w:t>2</w:t>
      </w:r>
      <w:r w:rsidRPr="00013B70">
        <w:t>/(CH</w:t>
      </w:r>
      <w:r w:rsidRPr="00013B70">
        <w:rPr>
          <w:vertAlign w:val="subscript"/>
        </w:rPr>
        <w:t>5</w:t>
      </w:r>
      <w:r w:rsidRPr="00013B70">
        <w:t>IN</w:t>
      </w:r>
      <w:r w:rsidRPr="00013B70">
        <w:rPr>
          <w:vertAlign w:val="subscript"/>
        </w:rPr>
        <w:t>2</w:t>
      </w:r>
      <w:r w:rsidRPr="00013B70">
        <w:t>)</w:t>
      </w:r>
      <w:r w:rsidRPr="00013B70">
        <w:rPr>
          <w:vertAlign w:val="subscript"/>
        </w:rPr>
        <w:t>x</w:t>
      </w:r>
      <w:r w:rsidRPr="00013B70">
        <w:t>(CH</w:t>
      </w:r>
      <w:r w:rsidRPr="00013B70">
        <w:rPr>
          <w:vertAlign w:val="subscript"/>
        </w:rPr>
        <w:t>3</w:t>
      </w:r>
      <w:r w:rsidRPr="00013B70">
        <w:t>NH</w:t>
      </w:r>
      <w:r w:rsidRPr="00013B70">
        <w:rPr>
          <w:vertAlign w:val="subscript"/>
        </w:rPr>
        <w:t>3</w:t>
      </w:r>
      <w:r w:rsidRPr="00013B70">
        <w:t>)</w:t>
      </w:r>
      <w:r w:rsidRPr="00013B70">
        <w:rPr>
          <w:vertAlign w:val="subscript"/>
        </w:rPr>
        <w:t>y</w:t>
      </w:r>
      <w:r w:rsidRPr="00013B70">
        <w:t>Cs</w:t>
      </w:r>
      <w:r w:rsidRPr="00013B70">
        <w:rPr>
          <w:vertAlign w:val="subscript"/>
        </w:rPr>
        <w:t>1-x-y</w:t>
      </w:r>
      <w:r w:rsidRPr="00013B70">
        <w:t>Pb(I</w:t>
      </w:r>
      <w:r w:rsidRPr="00013B70">
        <w:rPr>
          <w:vertAlign w:val="subscript"/>
        </w:rPr>
        <w:t>z</w:t>
      </w:r>
      <w:r w:rsidRPr="00013B70">
        <w:t>, Br</w:t>
      </w:r>
      <w:r w:rsidRPr="00013B70">
        <w:rPr>
          <w:vertAlign w:val="subscript"/>
        </w:rPr>
        <w:t>1-z</w:t>
      </w:r>
      <w:r w:rsidRPr="00013B70">
        <w:t>)</w:t>
      </w:r>
      <w:r w:rsidRPr="00013B70">
        <w:rPr>
          <w:vertAlign w:val="subscript"/>
        </w:rPr>
        <w:t>3</w:t>
      </w:r>
      <w:r w:rsidRPr="00013B70">
        <w:t>/EH44/Au or (FTO/SnO</w:t>
      </w:r>
      <w:r w:rsidRPr="00013B70">
        <w:rPr>
          <w:vertAlign w:val="subscript"/>
        </w:rPr>
        <w:t>2</w:t>
      </w:r>
      <w:r w:rsidRPr="00013B70">
        <w:t>/(CH</w:t>
      </w:r>
      <w:r w:rsidRPr="00013B70">
        <w:rPr>
          <w:vertAlign w:val="subscript"/>
        </w:rPr>
        <w:t>5</w:t>
      </w:r>
      <w:r w:rsidRPr="00013B70">
        <w:t>IN</w:t>
      </w:r>
      <w:r w:rsidRPr="00013B70">
        <w:rPr>
          <w:vertAlign w:val="subscript"/>
        </w:rPr>
        <w:t>2</w:t>
      </w:r>
      <w:r w:rsidRPr="00013B70">
        <w:t>)</w:t>
      </w:r>
      <w:r w:rsidRPr="00013B70">
        <w:rPr>
          <w:vertAlign w:val="subscript"/>
        </w:rPr>
        <w:t>x</w:t>
      </w:r>
      <w:r w:rsidRPr="00013B70">
        <w:t>(CH</w:t>
      </w:r>
      <w:r w:rsidRPr="00013B70">
        <w:rPr>
          <w:vertAlign w:val="subscript"/>
        </w:rPr>
        <w:t>3</w:t>
      </w:r>
      <w:r w:rsidRPr="00013B70">
        <w:t>NH</w:t>
      </w:r>
      <w:r w:rsidRPr="00013B70">
        <w:rPr>
          <w:vertAlign w:val="subscript"/>
        </w:rPr>
        <w:t>3</w:t>
      </w:r>
      <w:r w:rsidRPr="00013B70">
        <w:t>)</w:t>
      </w:r>
      <w:r w:rsidRPr="00013B70">
        <w:rPr>
          <w:vertAlign w:val="subscript"/>
        </w:rPr>
        <w:t>y</w:t>
      </w:r>
      <w:r w:rsidRPr="00013B70">
        <w:t>Cs</w:t>
      </w:r>
      <w:r w:rsidRPr="00013B70">
        <w:rPr>
          <w:vertAlign w:val="subscript"/>
        </w:rPr>
        <w:t>1-x-y</w:t>
      </w:r>
      <w:r w:rsidRPr="00013B70">
        <w:t xml:space="preserve"> Pb(I</w:t>
      </w:r>
      <w:r w:rsidRPr="00013B70">
        <w:rPr>
          <w:vertAlign w:val="subscript"/>
        </w:rPr>
        <w:t>z</w:t>
      </w:r>
      <w:r w:rsidRPr="00013B70">
        <w:t>, Br</w:t>
      </w:r>
      <w:r w:rsidRPr="00013B70">
        <w:rPr>
          <w:vertAlign w:val="subscript"/>
        </w:rPr>
        <w:t>1-z</w:t>
      </w:r>
      <w:r w:rsidRPr="00013B70">
        <w:t>)</w:t>
      </w:r>
      <w:r w:rsidRPr="00013B70">
        <w:rPr>
          <w:vertAlign w:val="subscript"/>
        </w:rPr>
        <w:t>3</w:t>
      </w:r>
      <w:r w:rsidRPr="00013B70">
        <w:t>/EH44/Au,</w:t>
      </w:r>
      <w:r w:rsidR="00273836" w:rsidRPr="00013B70">
        <w:t xml:space="preserve"> and stability test under a</w:t>
      </w:r>
      <w:r w:rsidRPr="00013B70">
        <w:t xml:space="preserve"> static resistive load at ≈ 510 Ω</w:t>
      </w:r>
      <w:r w:rsidRPr="00013B70">
        <w:rPr>
          <w:rFonts w:ascii="Calibri" w:hAnsi="Calibri" w:cs="Calibri"/>
        </w:rPr>
        <w:t xml:space="preserve">, </w:t>
      </w:r>
      <w:r w:rsidRPr="00013B70">
        <w:t>30°C</w:t>
      </w:r>
      <w:r w:rsidR="004B1EA8" w:rsidRPr="00013B70">
        <w:t xml:space="preserve">, 160 </w:t>
      </w:r>
      <w:r w:rsidR="00107230" w:rsidRPr="00013B70">
        <w:t>h</w:t>
      </w:r>
      <w:r w:rsidR="0005696A" w:rsidRPr="00013B70">
        <w:t xml:space="preserve">, </w:t>
      </w:r>
      <w:r w:rsidR="00B82C72" w:rsidRPr="00013B70">
        <w:t xml:space="preserve">1 </w:t>
      </w:r>
      <w:r w:rsidR="00F329B4" w:rsidRPr="00013B70">
        <w:t>s</w:t>
      </w:r>
      <w:r w:rsidRPr="00013B70">
        <w:t xml:space="preserve">un, voltage scan 60 mV/s every 30 </w:t>
      </w:r>
      <w:r w:rsidR="003C19A1" w:rsidRPr="00013B70">
        <w:t>min</w:t>
      </w:r>
      <w:r w:rsidRPr="00013B70">
        <w:t xml:space="preserve"> from forward to reverse bias, 12</w:t>
      </w:r>
      <w:r w:rsidR="006717DD" w:rsidRPr="00013B70">
        <w:t>-</w:t>
      </w:r>
      <w:r w:rsidRPr="00013B70">
        <w:t>22% humidity, ambient atmosphere.</w:t>
      </w:r>
    </w:p>
    <w:p w14:paraId="35471362" w14:textId="3DDA0CA7" w:rsidR="006D1D12" w:rsidRPr="00013B70" w:rsidRDefault="006D1D12" w:rsidP="006D1D12">
      <w:r w:rsidRPr="00013B70">
        <w:t>Assessing the absorbance spectrum showed a decay that was constant along the whole spectrum in SnO</w:t>
      </w:r>
      <w:r w:rsidRPr="00013B70">
        <w:rPr>
          <w:vertAlign w:val="subscript"/>
        </w:rPr>
        <w:t>2</w:t>
      </w:r>
      <w:r w:rsidR="00A322CE" w:rsidRPr="00013B70">
        <w:t xml:space="preserve">, </w:t>
      </w:r>
      <w:r w:rsidRPr="00013B70">
        <w:t xml:space="preserve">indicating UV light degradation was not occurring. The absorbance spectrum </w:t>
      </w:r>
      <w:r w:rsidR="00CF328B" w:rsidRPr="00013B70">
        <w:t>in the case of</w:t>
      </w:r>
      <w:r w:rsidRPr="00013B70">
        <w:t xml:space="preserve"> TiO</w:t>
      </w:r>
      <w:r w:rsidRPr="00013B70">
        <w:rPr>
          <w:vertAlign w:val="subscript"/>
        </w:rPr>
        <w:t>2</w:t>
      </w:r>
      <w:r w:rsidR="00A322CE" w:rsidRPr="00013B70">
        <w:t xml:space="preserve"> </w:t>
      </w:r>
      <w:r w:rsidRPr="00013B70">
        <w:t>degraded from 500</w:t>
      </w:r>
      <w:r w:rsidR="008723B7" w:rsidRPr="00013B70">
        <w:t xml:space="preserve"> </w:t>
      </w:r>
      <w:r w:rsidRPr="00013B70">
        <w:t xml:space="preserve">nm and lower </w:t>
      </w:r>
      <w:r w:rsidR="00CF7296" w:rsidRPr="00013B70">
        <w:t>wavelengths, demonstrating</w:t>
      </w:r>
      <w:r w:rsidRPr="00013B70">
        <w:t xml:space="preserve"> UV induced catalysis perovskite degradation. This was part of a study to assess the layers individually from the HTM to the electrodes</w:t>
      </w:r>
      <w:r w:rsidR="00444531" w:rsidRPr="00013B70">
        <w:t xml:space="preserve">, </w:t>
      </w:r>
      <w:r w:rsidRPr="00013B70">
        <w:t xml:space="preserve">dopants </w:t>
      </w:r>
      <w:r w:rsidR="00444531" w:rsidRPr="00013B70">
        <w:t>and more</w:t>
      </w:r>
      <w:r w:rsidRPr="00013B70">
        <w:t xml:space="preserve"> </w:t>
      </w:r>
      <w:r w:rsidR="00444531" w:rsidRPr="00013B70">
        <w:t>(</w:t>
      </w:r>
      <w:r w:rsidR="00234FA2" w:rsidRPr="00013B70">
        <w:t>see sections</w:t>
      </w:r>
      <w:r w:rsidRPr="00013B70">
        <w:t xml:space="preserve"> </w:t>
      </w:r>
      <w:r w:rsidRPr="00013B70">
        <w:fldChar w:fldCharType="begin"/>
      </w:r>
      <w:r w:rsidRPr="00013B70">
        <w:instrText xml:space="preserve"> REF _Ref476848417 \r \h </w:instrText>
      </w:r>
      <w:r w:rsidRPr="00013B70">
        <w:fldChar w:fldCharType="separate"/>
      </w:r>
      <w:r w:rsidR="009B4740">
        <w:t>4.1.2</w:t>
      </w:r>
      <w:r w:rsidRPr="00013B70">
        <w:fldChar w:fldCharType="end"/>
      </w:r>
      <w:r w:rsidRPr="00013B70">
        <w:t xml:space="preserve">, </w:t>
      </w:r>
      <w:r w:rsidRPr="00013B70">
        <w:fldChar w:fldCharType="begin"/>
      </w:r>
      <w:r w:rsidRPr="00013B70">
        <w:instrText xml:space="preserve"> REF _Ref518157184 \r \h </w:instrText>
      </w:r>
      <w:r w:rsidRPr="00013B70">
        <w:fldChar w:fldCharType="separate"/>
      </w:r>
      <w:r w:rsidR="009B4740">
        <w:t>7.4.2</w:t>
      </w:r>
      <w:r w:rsidRPr="00013B70">
        <w:fldChar w:fldCharType="end"/>
      </w:r>
      <w:r w:rsidRPr="00013B70">
        <w:t xml:space="preserve">, and </w:t>
      </w:r>
      <w:r w:rsidRPr="00013B70">
        <w:fldChar w:fldCharType="begin"/>
      </w:r>
      <w:r w:rsidRPr="00013B70">
        <w:instrText xml:space="preserve"> REF _Ref518157201 \r \h </w:instrText>
      </w:r>
      <w:r w:rsidRPr="00013B70">
        <w:fldChar w:fldCharType="separate"/>
      </w:r>
      <w:r w:rsidR="009B4740">
        <w:t>8.5</w:t>
      </w:r>
      <w:r w:rsidRPr="00013B70">
        <w:fldChar w:fldCharType="end"/>
      </w:r>
      <w:r w:rsidR="00444531" w:rsidRPr="00013B70">
        <w:t>)</w:t>
      </w:r>
      <w:r w:rsidRPr="00013B70">
        <w:t>.</w:t>
      </w:r>
    </w:p>
    <w:p w14:paraId="02BF7551" w14:textId="21D01AE4" w:rsidR="00DC1EB9" w:rsidRPr="00013B70" w:rsidRDefault="00DC1EB9" w:rsidP="006D1D12">
      <w:r w:rsidRPr="005E73F2">
        <w:t xml:space="preserve">Another way to </w:t>
      </w:r>
      <w:r w:rsidR="00CF328B" w:rsidRPr="005E73F2">
        <w:t xml:space="preserve">improve </w:t>
      </w:r>
      <w:r w:rsidRPr="005E73F2">
        <w:t xml:space="preserve">performance is adding a </w:t>
      </w:r>
      <w:r w:rsidR="00BA7D9B" w:rsidRPr="005E73F2">
        <w:t>layer of sodium hexametaphosphate capped with YVO</w:t>
      </w:r>
      <w:r w:rsidR="00BA7D9B" w:rsidRPr="005E73F2">
        <w:rPr>
          <w:vertAlign w:val="subscript"/>
        </w:rPr>
        <w:t>4</w:t>
      </w:r>
      <w:r w:rsidR="00BA7D9B" w:rsidRPr="005E73F2">
        <w:t>:Eu</w:t>
      </w:r>
      <w:r w:rsidR="00BA7D9B" w:rsidRPr="005E73F2">
        <w:rPr>
          <w:vertAlign w:val="subscript"/>
        </w:rPr>
        <w:t>3</w:t>
      </w:r>
      <w:r w:rsidR="00BA7D9B" w:rsidRPr="005E73F2">
        <w:rPr>
          <w:vertAlign w:val="superscript"/>
        </w:rPr>
        <w:t xml:space="preserve">+ </w:t>
      </w:r>
      <w:r w:rsidR="00BA7D9B" w:rsidRPr="005E73F2">
        <w:t xml:space="preserve">nanophosphor, which absorbs the </w:t>
      </w:r>
      <w:r w:rsidRPr="005E73F2">
        <w:t xml:space="preserve">UV light </w:t>
      </w:r>
      <w:r w:rsidR="00BA7D9B" w:rsidRPr="005E73F2">
        <w:t>and simultaneously transforms it into longer wavelengths</w:t>
      </w:r>
      <w:r w:rsidR="005E73F2" w:rsidRPr="005E73F2">
        <w:t>,</w:t>
      </w:r>
      <w:r w:rsidR="00BA7D9B" w:rsidRPr="005E73F2">
        <w:t xml:space="preserve"> contributing towards </w:t>
      </w:r>
      <w:r w:rsidR="004F6FBB" w:rsidRPr="005E73F2">
        <w:t>an increase in the absorbed radiation, which can be taken advantage of by the photosensitive perovskite layer</w:t>
      </w:r>
      <w:r w:rsidR="005E73F2" w:rsidRPr="005E73F2">
        <w:t xml:space="preserve"> </w:t>
      </w:r>
      <w:r w:rsidRPr="005E73F2">
        <w:fldChar w:fldCharType="begin" w:fldLock="1"/>
      </w:r>
      <w:r w:rsidR="00656764">
        <w:instrText>ADDIN CSL_CITATION {"citationItems":[{"id":"ITEM-1","itemData":{"DOI":"10.1063/1.4891181","ISBN":"0003-6951","ISSN":"0003-6951","abstract":"We report a simple method to mitigate ultra-violet (UV) degradation in TiO2 based perovskite solar cells (PSC) using a transparent luminescent down-shifting (DS) YVO4:Eu3þ nano-phosphor layer. The PSC coated with DS phosphor showed an improvement in stability under prolonged illumination retaining more than 50% of its initial efficiency, whereas PSC without the phosphor layer degraded to 35% of its initial value. The phosphor layer also provided 8.5% enhancement in photocurrent due to DS of incident UV photons into additional red photons. YVO4:Eu3þ layer thus served a bi-functional role in PSC by reducing photo-degradation as well as enhancing energy conversion efficiency.","author":[{"dropping-particle":"","family":"Chander","given":"Nikhil","non-dropping-particle":"","parse-names":false,"suffix":""},{"dropping-particle":"","family":"Khan","given":"A. F.","non-dropping-particle":"","parse-names":false,"suffix":""},{"dropping-particle":"","family":"Chandrasekhar","given":"P. S.","non-dropping-particle":"","parse-names":false,"suffix":""},{"dropping-particle":"","family":"Thouti","given":"Eshwar","non-dropping-particle":"","parse-names":false,"suffix":""},{"dropping-particle":"","family":"Swami","given":"Sanjay Kumar","non-dropping-particle":"","parse-names":false,"suffix":""},{"dropping-particle":"","family":"Dutta","given":"Viresh","non-dropping-particle":"","parse-names":false,"suffix":""},{"dropping-particle":"","family":"Komarala","given":"Vamsi K.","non-dropping-particle":"","parse-names":false,"suffix":""}],"container-title":"Applied Physics Letters","id":"ITEM-1","issue":"3","issued":{"date-parts":[["2014","7","21"]]},"page":"033904","publisher":"AIP Publishing","title":"Reduced ultraviolet light induced degradation and enhanced light harvesting using YVO 4 :Eu 3+ down-shifting nano-phosphor layer in organometal halide perovskite solar cells","type":"article-journal","volume":"105"},"uris":["http://www.mendeley.com/documents/?uuid=6b5d6560-52ea-43d8-8e25-072e08fd4757"]}],"mendeley":{"formattedCitation":"[155]","plainTextFormattedCitation":"[155]","previouslyFormattedCitation":"[155]"},"properties":{"noteIndex":0},"schema":"https://github.com/citation-style-language/schema/raw/master/csl-citation.json"}</w:instrText>
      </w:r>
      <w:r w:rsidRPr="005E73F2">
        <w:fldChar w:fldCharType="separate"/>
      </w:r>
      <w:r w:rsidR="00FE640A" w:rsidRPr="005E73F2">
        <w:rPr>
          <w:noProof/>
        </w:rPr>
        <w:t>[155]</w:t>
      </w:r>
      <w:r w:rsidRPr="005E73F2">
        <w:fldChar w:fldCharType="end"/>
      </w:r>
      <w:r w:rsidR="004F6FBB" w:rsidRPr="005E73F2">
        <w:t xml:space="preserve">. </w:t>
      </w:r>
      <w:r w:rsidR="004F6FBB" w:rsidRPr="005E73F2">
        <w:lastRenderedPageBreak/>
        <w:t xml:space="preserve">An increase in </w:t>
      </w:r>
      <w:r w:rsidR="004F6FBB" w:rsidRPr="005E73F2">
        <w:rPr>
          <w:i/>
        </w:rPr>
        <w:t>Voc</w:t>
      </w:r>
      <w:r w:rsidR="004F6FBB" w:rsidRPr="005E73F2">
        <w:t xml:space="preserve"> and </w:t>
      </w:r>
      <w:r w:rsidR="004F6FBB" w:rsidRPr="005E73F2">
        <w:rPr>
          <w:i/>
        </w:rPr>
        <w:t>Jsc</w:t>
      </w:r>
      <w:r w:rsidR="004F6FBB" w:rsidRPr="005E73F2">
        <w:t xml:space="preserve"> of approximately 1</w:t>
      </w:r>
      <w:r w:rsidR="005E73F2" w:rsidRPr="005E73F2">
        <w:t xml:space="preserve"> </w:t>
      </w:r>
      <w:r w:rsidR="004F6FBB" w:rsidRPr="005E73F2">
        <w:t>mV and 1</w:t>
      </w:r>
      <w:r w:rsidR="005E73F2" w:rsidRPr="005E73F2">
        <w:t xml:space="preserve"> </w:t>
      </w:r>
      <w:r w:rsidR="004F6FBB" w:rsidRPr="005E73F2">
        <w:t>mA/cm</w:t>
      </w:r>
      <w:r w:rsidR="004F6FBB" w:rsidRPr="005E73F2">
        <w:rPr>
          <w:vertAlign w:val="superscript"/>
        </w:rPr>
        <w:t>2</w:t>
      </w:r>
      <w:r w:rsidR="004F6FBB" w:rsidRPr="005E73F2">
        <w:t xml:space="preserve">, despite a loss of about 0.5% fill factor, led to </w:t>
      </w:r>
      <w:r w:rsidR="005E73F2" w:rsidRPr="005E73F2">
        <w:t xml:space="preserve">the </w:t>
      </w:r>
      <w:r w:rsidR="004F6FBB" w:rsidRPr="005E73F2">
        <w:t xml:space="preserve">efficiency </w:t>
      </w:r>
      <w:r w:rsidR="005E73F2" w:rsidRPr="005E73F2">
        <w:t>improving by</w:t>
      </w:r>
      <w:r w:rsidR="004F6FBB" w:rsidRPr="005E73F2">
        <w:t xml:space="preserve"> approximately 0.5%</w:t>
      </w:r>
      <w:r w:rsidRPr="005E73F2">
        <w:t xml:space="preserve"> </w:t>
      </w:r>
      <w:r w:rsidR="004F6FBB" w:rsidRPr="008C5E33">
        <w:t>Stability</w:t>
      </w:r>
      <w:r w:rsidRPr="005E73F2">
        <w:t xml:space="preserve"> </w:t>
      </w:r>
      <w:r w:rsidR="004F6FBB" w:rsidRPr="008C5E33">
        <w:t xml:space="preserve">was greater as a result of </w:t>
      </w:r>
      <w:r w:rsidRPr="005E73F2">
        <w:t>minimizing UV</w:t>
      </w:r>
      <w:r w:rsidR="005E73F2" w:rsidRPr="008C5E33">
        <w:t>-</w:t>
      </w:r>
      <w:r w:rsidRPr="005E73F2">
        <w:t>induced photocatalysis</w:t>
      </w:r>
      <w:r w:rsidR="004F6FBB" w:rsidRPr="005E73F2">
        <w:t>,</w:t>
      </w:r>
      <w:r w:rsidR="00663576" w:rsidRPr="005E73F2">
        <w:t xml:space="preserve"> or</w:t>
      </w:r>
      <w:r w:rsidRPr="005E73F2">
        <w:t xml:space="preserve"> by absorbing it and downshifting it to the visible spectrum,</w:t>
      </w:r>
      <w:r w:rsidR="004F6FBB" w:rsidRPr="008C5E33">
        <w:t xml:space="preserve"> thus</w:t>
      </w:r>
      <w:r w:rsidRPr="005E73F2">
        <w:t xml:space="preserve"> increasing the photocurrent.. The raised photocur</w:t>
      </w:r>
      <w:r w:rsidRPr="00013B70">
        <w:t xml:space="preserve">rent in the PSCs (24 of them) is due to the increased absorption in the 300-450 nm region of the solar spectrum as seen in the IPCE data. </w:t>
      </w:r>
      <w:r w:rsidR="00541C42" w:rsidRPr="00013B70">
        <w:t>Conditions d</w:t>
      </w:r>
      <w:r w:rsidRPr="00013B70">
        <w:t>uring the stability assessment</w:t>
      </w:r>
      <w:r w:rsidR="00541C42" w:rsidRPr="00013B70">
        <w:t xml:space="preserve"> were </w:t>
      </w:r>
      <w:r w:rsidRPr="00013B70">
        <w:t>temperature and humidity</w:t>
      </w:r>
      <w:r w:rsidR="00541C42" w:rsidRPr="00013B70">
        <w:t xml:space="preserve"> of</w:t>
      </w:r>
      <w:r w:rsidRPr="00013B70">
        <w:t xml:space="preserve"> 25</w:t>
      </w:r>
      <w:r w:rsidR="00EB7BA5" w:rsidRPr="00013B70">
        <w:t xml:space="preserve"> to </w:t>
      </w:r>
      <w:r w:rsidRPr="00013B70">
        <w:t>31</w:t>
      </w:r>
      <w:r w:rsidRPr="00013B70">
        <w:rPr>
          <w:rFonts w:ascii="Calibri" w:hAnsi="Calibri" w:cs="Calibri"/>
        </w:rPr>
        <w:t>°</w:t>
      </w:r>
      <w:r w:rsidRPr="00013B70">
        <w:t>C and 25</w:t>
      </w:r>
      <w:r w:rsidR="00EB7BA5" w:rsidRPr="00013B70">
        <w:t xml:space="preserve"> to </w:t>
      </w:r>
      <w:r w:rsidRPr="00013B70">
        <w:t>40%</w:t>
      </w:r>
      <w:r w:rsidR="00541C42" w:rsidRPr="00013B70">
        <w:t xml:space="preserve">, respectively, </w:t>
      </w:r>
      <w:r w:rsidRPr="00013B70">
        <w:t>illumination for 12</w:t>
      </w:r>
      <w:r w:rsidR="00541C42" w:rsidRPr="00013B70">
        <w:t xml:space="preserve"> </w:t>
      </w:r>
      <w:r w:rsidRPr="00013B70">
        <w:t>h without a UV filter in a solar simulator at 1 sun</w:t>
      </w:r>
      <w:r w:rsidR="00541C42" w:rsidRPr="00013B70">
        <w:t xml:space="preserve"> and</w:t>
      </w:r>
      <w:r w:rsidRPr="00013B70">
        <w:t xml:space="preserve"> unencapsulated/ambient air (they discuss the presence of oxygen). The </w:t>
      </w:r>
      <w:r w:rsidRPr="005E2D25">
        <w:t>efficiency</w:t>
      </w:r>
      <w:r w:rsidRPr="00013B70">
        <w:t xml:space="preserve"> is stable for 4 h, followed by 2 h of strong decline after which a constant reduction to 50% of the initial efficiency was measured over the period of a further 6 h. During the 6 h protection where the first 4 h show</w:t>
      </w:r>
      <w:r w:rsidR="00541C42" w:rsidRPr="00013B70">
        <w:t>ed</w:t>
      </w:r>
      <w:r w:rsidRPr="00013B70">
        <w:t xml:space="preserve"> very little change, there is an increase </w:t>
      </w:r>
      <w:r w:rsidRPr="00415B4A">
        <w:t>in</w:t>
      </w:r>
      <w:r w:rsidR="00663576" w:rsidRPr="005E2D25">
        <w:rPr>
          <w:b/>
        </w:rPr>
        <w:t xml:space="preserve"> </w:t>
      </w:r>
      <w:r w:rsidR="00663576" w:rsidRPr="005E2D25">
        <w:t>hydrophilicity</w:t>
      </w:r>
      <w:r w:rsidRPr="00415B4A">
        <w:t xml:space="preserve"> of TiO</w:t>
      </w:r>
      <w:r w:rsidRPr="00415B4A">
        <w:rPr>
          <w:vertAlign w:val="subscript"/>
        </w:rPr>
        <w:t>2</w:t>
      </w:r>
      <w:r w:rsidRPr="00415B4A">
        <w:t xml:space="preserve"> owing to the UV light in the presence of oxygen; moisture </w:t>
      </w:r>
      <w:r w:rsidR="00541C42" w:rsidRPr="00415B4A">
        <w:t xml:space="preserve">therefore </w:t>
      </w:r>
      <w:r w:rsidRPr="00415B4A">
        <w:t>accumulates</w:t>
      </w:r>
      <w:r w:rsidR="00541C42" w:rsidRPr="00415B4A">
        <w:t>,</w:t>
      </w:r>
      <w:r w:rsidRPr="00415B4A">
        <w:t xml:space="preserve"> increasing</w:t>
      </w:r>
      <w:r w:rsidRPr="00013B70">
        <w:t xml:space="preserve"> degradation and ‘UV generated deep trap sites’</w:t>
      </w:r>
      <w:r w:rsidR="00541C42" w:rsidRPr="00013B70">
        <w:t xml:space="preserve"> begin to form,</w:t>
      </w:r>
      <w:r w:rsidRPr="00013B70">
        <w:t xml:space="preserve"> </w:t>
      </w:r>
      <w:r w:rsidR="006843F9" w:rsidRPr="00013B70">
        <w:t xml:space="preserve">and </w:t>
      </w:r>
      <w:r w:rsidRPr="00013B70">
        <w:t>thus the perovskite begins to degrade after 4 h.</w:t>
      </w:r>
    </w:p>
    <w:p w14:paraId="06044852" w14:textId="77777777" w:rsidR="00F512C4" w:rsidRPr="00013B70" w:rsidRDefault="00AD42C9" w:rsidP="00D65B28">
      <w:r w:rsidRPr="00013B70">
        <w:t>As</w:t>
      </w:r>
      <w:r w:rsidR="00663576" w:rsidRPr="00013B70">
        <w:t xml:space="preserve"> described</w:t>
      </w:r>
      <w:r w:rsidRPr="00013B70">
        <w:t xml:space="preserve"> </w:t>
      </w:r>
      <w:r w:rsidR="00DC1EB9" w:rsidRPr="00013B70">
        <w:t>in t</w:t>
      </w:r>
      <w:r w:rsidR="00360309" w:rsidRPr="00013B70">
        <w:t>h</w:t>
      </w:r>
      <w:r w:rsidR="00DC1EB9" w:rsidRPr="00013B70">
        <w:t>e previous paragraph</w:t>
      </w:r>
      <w:r w:rsidRPr="00013B70">
        <w:t>, research groups use</w:t>
      </w:r>
      <w:r w:rsidR="00360309" w:rsidRPr="00013B70">
        <w:t>d</w:t>
      </w:r>
      <w:r w:rsidRPr="00013B70">
        <w:t xml:space="preserve"> </w:t>
      </w:r>
      <w:r w:rsidR="008C3807" w:rsidRPr="00013B70">
        <w:t xml:space="preserve">a </w:t>
      </w:r>
      <w:r w:rsidR="00AC14E0" w:rsidRPr="00013B70">
        <w:t xml:space="preserve">layer </w:t>
      </w:r>
      <w:r w:rsidR="003443CE" w:rsidRPr="00013B70">
        <w:t xml:space="preserve">to absorb </w:t>
      </w:r>
      <w:r w:rsidR="00AC14E0" w:rsidRPr="00013B70">
        <w:t xml:space="preserve">UV </w:t>
      </w:r>
      <w:r w:rsidRPr="00013B70">
        <w:t>light</w:t>
      </w:r>
      <w:r w:rsidR="00360309" w:rsidRPr="00013B70">
        <w:t>,</w:t>
      </w:r>
      <w:r w:rsidRPr="00013B70">
        <w:t xml:space="preserve"> creat</w:t>
      </w:r>
      <w:r w:rsidR="00360309" w:rsidRPr="00013B70">
        <w:t>ing</w:t>
      </w:r>
      <w:r w:rsidRPr="00013B70">
        <w:t xml:space="preserve"> greater </w:t>
      </w:r>
      <w:r w:rsidR="003443CE" w:rsidRPr="00013B70">
        <w:t>photocurrent</w:t>
      </w:r>
      <w:r w:rsidRPr="00013B70">
        <w:t xml:space="preserve">. A dual function </w:t>
      </w:r>
      <w:r w:rsidR="008C3807" w:rsidRPr="00013B70">
        <w:t xml:space="preserve">coating deposited </w:t>
      </w:r>
      <w:r w:rsidR="00974CBF" w:rsidRPr="00013B70">
        <w:t>on the non-conductive side of FTO glass</w:t>
      </w:r>
      <w:r w:rsidR="00DC1EB9" w:rsidRPr="00013B70">
        <w:t>,</w:t>
      </w:r>
      <w:r w:rsidR="00974CBF" w:rsidRPr="00013B70">
        <w:t xml:space="preserve"> which incorporated phosphor particles with </w:t>
      </w:r>
      <w:r w:rsidR="00DC5A81" w:rsidRPr="00013B70">
        <w:t>y</w:t>
      </w:r>
      <w:r w:rsidR="00974CBF" w:rsidRPr="00013B70">
        <w:t xml:space="preserve">ttrium </w:t>
      </w:r>
      <w:r w:rsidR="00DC5A81" w:rsidRPr="00013B70">
        <w:t xml:space="preserve">oxide, doped with </w:t>
      </w:r>
      <w:r w:rsidR="00867D60" w:rsidRPr="00013B70">
        <w:t>europium</w:t>
      </w:r>
      <w:r w:rsidR="00974CBF" w:rsidRPr="00013B70">
        <w:t xml:space="preserve"> (Y</w:t>
      </w:r>
      <w:r w:rsidR="00974CBF" w:rsidRPr="00013B70">
        <w:rPr>
          <w:vertAlign w:val="subscript"/>
        </w:rPr>
        <w:t>2</w:t>
      </w:r>
      <w:r w:rsidR="00974CBF" w:rsidRPr="00013B70">
        <w:t>O</w:t>
      </w:r>
      <w:r w:rsidR="00974CBF" w:rsidRPr="00013B70">
        <w:rPr>
          <w:vertAlign w:val="subscript"/>
        </w:rPr>
        <w:t>3</w:t>
      </w:r>
      <w:r w:rsidR="00974CBF" w:rsidRPr="00013B70">
        <w:t>:Eu</w:t>
      </w:r>
      <w:r w:rsidR="00974CBF" w:rsidRPr="00013B70">
        <w:rPr>
          <w:vertAlign w:val="superscript"/>
        </w:rPr>
        <w:t>3+</w:t>
      </w:r>
      <w:r w:rsidR="00974CBF" w:rsidRPr="00013B70">
        <w:t>) to absorb UV light and convert it to visible light, followed by a gold monolayer to amplify absorbed/converted light</w:t>
      </w:r>
      <w:r w:rsidR="00360309" w:rsidRPr="00013B70">
        <w:t>,</w:t>
      </w:r>
      <w:r w:rsidR="00974CBF" w:rsidRPr="00013B70">
        <w:t xml:space="preserve"> improved both p</w:t>
      </w:r>
      <w:r w:rsidR="0005696A" w:rsidRPr="00013B70">
        <w:t xml:space="preserve">erformance and stability under </w:t>
      </w:r>
      <w:r w:rsidR="00B11F04" w:rsidRPr="00013B70">
        <w:t xml:space="preserve">1 solar </w:t>
      </w:r>
      <w:r w:rsidR="00974CBF" w:rsidRPr="00013B70">
        <w:t>illumination</w:t>
      </w:r>
      <w:r w:rsidR="00DC1EB9" w:rsidRPr="00013B70">
        <w:t xml:space="preserve"> for 24 h</w:t>
      </w:r>
      <w:r w:rsidR="000A76BA" w:rsidRPr="00013B70">
        <w:t xml:space="preserve"> while unencapsulated</w:t>
      </w:r>
      <w:r w:rsidR="00974CBF" w:rsidRPr="00013B70">
        <w:t>.</w:t>
      </w:r>
    </w:p>
    <w:p w14:paraId="6D57257D" w14:textId="19830A48" w:rsidR="00076C47" w:rsidRPr="00013B70" w:rsidRDefault="00974CBF" w:rsidP="00D65B28">
      <w:r w:rsidRPr="00013B70">
        <w:t>Efficiency increase was seen to be from 15.2</w:t>
      </w:r>
      <w:r w:rsidR="006717DD" w:rsidRPr="00013B70">
        <w:t>-</w:t>
      </w:r>
      <w:r w:rsidRPr="00013B70">
        <w:t>16.1% and instead of a 0.9% relative efficiency drop</w:t>
      </w:r>
      <w:r w:rsidR="000A76BA" w:rsidRPr="00013B70">
        <w:t xml:space="preserve"> during the ageing asses</w:t>
      </w:r>
      <w:r w:rsidR="00360309" w:rsidRPr="00013B70">
        <w:t>s</w:t>
      </w:r>
      <w:r w:rsidR="000A76BA" w:rsidRPr="00013B70">
        <w:t>ment</w:t>
      </w:r>
      <w:r w:rsidRPr="00013B70">
        <w:t xml:space="preserve">, a 0.6% relative </w:t>
      </w:r>
      <w:r w:rsidR="007364FA" w:rsidRPr="00013B70">
        <w:t xml:space="preserve">fall in </w:t>
      </w:r>
      <w:r w:rsidRPr="00013B70">
        <w:t xml:space="preserve">efficiency was observed due to reduced UV light absorbance </w:t>
      </w:r>
      <w:r w:rsidR="00E056A5" w:rsidRPr="00013B70">
        <w:fldChar w:fldCharType="begin" w:fldLock="1"/>
      </w:r>
      <w:r w:rsidR="00656764">
        <w:instrText>ADDIN CSL_CITATION {"citationItems":[{"id":"ITEM-1","itemData":{"DOI":"10.1038/s41598-017-07218-4","ISSN":"2045-2322","PMID":"28754997","abstract":"In the present study, a dual-functional smart film combining the effects of wavelength conversion and amplification of the converted wave by the localized surface plasmon resonance has been investigated for a perovskite solar cell. This dual-functional film, composed of Au nanoparticles coated on the surface of Y2O3:Eu3+ phosphor (Au@Y2O3:Eu3+) nanoparticle monolayer, enhances the solar energy conversion efficiency to electrical energy and long-term stability of photovoltaic cells. Coupling between the Y2O3:Eu3+ phosphor monolayer and ultraviolet solar light induces the latter to be converted into visible light with a quantum yield above 80%. Concurrently, the Au nanoparticle monolayer on the phosphor nanoparticle monolayer amplifies the converted visible light by up to 170%. This synergy leads to an increased solar light energy conversion efficiency of perovskite solar cells. Simultaneously, the dual-function film suppresses the photodegradation of perovskite by UV light, resulting in long-term stability. Introducing the hybrid smart Au@Y2O3: Eu3+ film in perovskite solar cells increases their overall solar-to-electrical energy conversion efficiency to 16.1% and enhances long-term stability, as compared to the value of 15.2% for standard perovskite solar cells. The synergism between the wavelength conversion effect of the phosphor nanoparticle monolayer and the wave amplification by the localized surface plasmon resonance of the Au nanoparticle monolayer in a perovskite solar cell is comparatively investigated, providing a viable strategy of broadening the solar spectrum utilization.","author":[{"dropping-particle":"","family":"Kim","given":"Chang Woo","non-dropping-particle":"","parse-names":false,"suffix":""},{"dropping-particle":"","family":"Eom","given":"Tae Young","non-dropping-particle":"","parse-names":false,"suffix":""},{"dropping-particle":"","family":"Yang","given":"In Seok","non-dropping-particle":"","parse-names":false,"suffix":""},{"dropping-particle":"","family":"Kim","given":"Byung Su","non-dropping-particle":"","parse-names":false,"suffix":""},{"dropping-particle":"","family":"Lee","given":"Wan In","non-dropping-particle":"","parse-names":false,"suffix":""},{"dropping-particle":"","family":"Kang","given":"Yong Soo","non-dropping-particle":"","parse-names":false,"suffix":""},{"dropping-particle":"","family":"Kang","given":"Young Soo","non-dropping-particle":"","parse-names":false,"suffix":""}],"container-title":"Scientific Reports","id":"ITEM-1","issue":"1","issued":{"date-parts":[["2017","12","28"]]},"page":"6849","publisher":"Springer US","title":"Dual-Function Au@Y2O3:Eu3+ Smart Film for Enhanced Power Conversion Efficiency and Long-Term Stability of Perovskite Solar Cells","type":"article-journal","volume":"7"},"uris":["http://www.mendeley.com/documents/?uuid=ecf48c3b-f964-42e0-aa6c-4eac46430322"]}],"mendeley":{"formattedCitation":"[156]","plainTextFormattedCitation":"[156]","previouslyFormattedCitation":"[156]"},"properties":{"noteIndex":0},"schema":"https://github.com/citation-style-language/schema/raw/master/csl-citation.json"}</w:instrText>
      </w:r>
      <w:r w:rsidR="00E056A5" w:rsidRPr="00013B70">
        <w:fldChar w:fldCharType="separate"/>
      </w:r>
      <w:r w:rsidR="00FE640A" w:rsidRPr="00FE640A">
        <w:rPr>
          <w:noProof/>
        </w:rPr>
        <w:t>[156]</w:t>
      </w:r>
      <w:r w:rsidR="00E056A5" w:rsidRPr="00013B70">
        <w:fldChar w:fldCharType="end"/>
      </w:r>
      <w:r w:rsidRPr="00013B70">
        <w:t>.</w:t>
      </w:r>
    </w:p>
    <w:p w14:paraId="434629FB" w14:textId="77777777" w:rsidR="003A7CF6" w:rsidRPr="00013B70" w:rsidRDefault="00A36E20" w:rsidP="00C33574">
      <w:pPr>
        <w:pStyle w:val="Heading3"/>
      </w:pPr>
      <w:bookmarkStart w:id="749" w:name="_YVO4_Eu3__layers_to_absorb_UV_light_inc"/>
      <w:bookmarkStart w:id="750" w:name="__34_"/>
      <w:bookmarkStart w:id="751" w:name="_Toc530166506"/>
      <w:bookmarkStart w:id="752" w:name="_Toc530166641"/>
      <w:bookmarkStart w:id="753" w:name="_Toc530167199"/>
      <w:bookmarkStart w:id="754" w:name="_Toc530167334"/>
      <w:bookmarkStart w:id="755" w:name="_Toc4264560"/>
      <w:bookmarkEnd w:id="749"/>
      <w:bookmarkEnd w:id="750"/>
      <w:r w:rsidRPr="00013B70">
        <w:t>Silver nanowire electrode instability</w:t>
      </w:r>
      <w:bookmarkEnd w:id="751"/>
      <w:bookmarkEnd w:id="752"/>
      <w:bookmarkEnd w:id="753"/>
      <w:bookmarkEnd w:id="754"/>
      <w:bookmarkEnd w:id="755"/>
    </w:p>
    <w:p w14:paraId="75C55D5E" w14:textId="1609DAB6" w:rsidR="00A36E20" w:rsidRPr="00013B70" w:rsidRDefault="000E2FC7">
      <w:pPr>
        <w:rPr>
          <w:rFonts w:eastAsia="Calibri"/>
        </w:rPr>
      </w:pPr>
      <w:r w:rsidRPr="00013B70">
        <w:rPr>
          <w:rFonts w:eastAsia="Calibri"/>
        </w:rPr>
        <w:t>Silver nanowires are one alternative to FTO or ITO electrodes, providing good performance when considering flexible substrates</w:t>
      </w:r>
      <w:r w:rsidR="000221A5" w:rsidRPr="00013B70">
        <w:rPr>
          <w:rFonts w:eastAsia="Calibri"/>
        </w:rPr>
        <w:t xml:space="preserve"> </w:t>
      </w:r>
      <w:r w:rsidR="00E056A5" w:rsidRPr="00013B70">
        <w:fldChar w:fldCharType="begin" w:fldLock="1"/>
      </w:r>
      <w:r w:rsidR="00656764">
        <w:instrText>ADDIN CSL_CITATION {"citationItems":[{"id":"ITEM-1","itemData":{"DOI":"10.1038/s41598-017-01843-9","ISBN":"2045-2322","ISSN":"2045-2322","abstract":"We report the degradation mechanisms of the silver nanowire (Ag NW) electrodes that play a significantly important role in the stability of wearable and flexible devices. The degradation mechanisms behind the increase in the sheet resistances of Ag NW electrodes were clarified by investigating the variations in the structure and the chemical composition of the Ag NW electrodes caused by ultraviolet irradiation and thermal treatment. While the shapes of the Ag NWs were affected by melting during the thermal degradation process, the chemical composition of the polyvinylpyrrolidone protective layer on the surfaces of the Ag NWs was not changed. Ultraviolet irradiation deformed the shapes of the Ag NWs because nitrogen or oxygen atoms were introduced to the silver atoms on the surfaces of the Ag NWs. A graphene-oxide flake was coated on the Ag NW electrodes by using a simple dipping method to prevent ultraviolet irradiation and ozone contact with the surfaces of the Ag NWs, and the increase in the sheet resistance in the graphene-oxide-treated Ag NWs was suppressed. These observations will be of assistance to researchers trying to find novel ways to improve the stability of the Ag NW electrodes in next-generation wearable devices.","author":[{"dropping-particle":"","family":"Choo","given":"Dong Chul","non-dropping-particle":"","parse-names":false,"suffix":""},{"dropping-particle":"","family":"Kim","given":"Tae Whan","non-dropping-particle":"","parse-names":false,"suffix":""}],"container-title":"Scientific Reports","id":"ITEM-1","issue":"1","issued":{"date-parts":[["2017","12","10"]]},"page":"1696","publisher":"Nature Publishing Group","title":"Degradation mechanisms of silver nanowire electrodes under ultraviolet irradiation and heat treatment","type":"article-journal","volume":"7"},"uris":["http://www.mendeley.com/documents/?uuid=3fab1fb0-03a0-3e6e-919b-4e0c7c6c9037"]}],"mendeley":{"formattedCitation":"[151]","plainTextFormattedCitation":"[151]","previouslyFormattedCitation":"[151]"},"properties":{"noteIndex":0},"schema":"https://github.com/citation-style-language/schema/raw/master/csl-citation.json"}</w:instrText>
      </w:r>
      <w:r w:rsidR="00E056A5" w:rsidRPr="00013B70">
        <w:fldChar w:fldCharType="separate"/>
      </w:r>
      <w:r w:rsidR="00FE640A" w:rsidRPr="00FE640A">
        <w:rPr>
          <w:noProof/>
        </w:rPr>
        <w:t>[151]</w:t>
      </w:r>
      <w:r w:rsidR="00E056A5" w:rsidRPr="00013B70">
        <w:fldChar w:fldCharType="end"/>
      </w:r>
      <w:r w:rsidRPr="00013B70">
        <w:rPr>
          <w:rFonts w:eastAsia="Calibri"/>
        </w:rPr>
        <w:t xml:space="preserve">. When illuminated with UV radiation, the </w:t>
      </w:r>
      <w:r w:rsidR="003551FB" w:rsidRPr="00013B70">
        <w:rPr>
          <w:rFonts w:eastAsia="Calibri"/>
        </w:rPr>
        <w:t xml:space="preserve">nanowires </w:t>
      </w:r>
      <w:r w:rsidR="00A93B4D" w:rsidRPr="00013B70">
        <w:rPr>
          <w:rFonts w:eastAsia="Calibri"/>
        </w:rPr>
        <w:t xml:space="preserve">underwent </w:t>
      </w:r>
      <w:r w:rsidR="003551FB" w:rsidRPr="00013B70">
        <w:rPr>
          <w:rFonts w:eastAsia="Calibri"/>
        </w:rPr>
        <w:t>degradation</w:t>
      </w:r>
      <w:r w:rsidR="0083752C" w:rsidRPr="00013B70">
        <w:rPr>
          <w:rFonts w:eastAsia="Calibri"/>
        </w:rPr>
        <w:t>,</w:t>
      </w:r>
      <w:r w:rsidR="003551FB" w:rsidRPr="00013B70">
        <w:rPr>
          <w:rFonts w:eastAsia="Calibri"/>
        </w:rPr>
        <w:t xml:space="preserve"> induced by radiative energy</w:t>
      </w:r>
      <w:r w:rsidR="00A93B4D" w:rsidRPr="00013B70">
        <w:rPr>
          <w:rFonts w:eastAsia="Calibri"/>
        </w:rPr>
        <w:t>,</w:t>
      </w:r>
      <w:r w:rsidR="003551FB" w:rsidRPr="00013B70">
        <w:rPr>
          <w:rFonts w:eastAsia="Calibri"/>
        </w:rPr>
        <w:t xml:space="preserve"> </w:t>
      </w:r>
      <w:r w:rsidR="002210D8" w:rsidRPr="00013B70">
        <w:rPr>
          <w:rFonts w:eastAsia="Calibri"/>
        </w:rPr>
        <w:t xml:space="preserve">which led to </w:t>
      </w:r>
      <w:r w:rsidR="003551FB" w:rsidRPr="00013B70">
        <w:rPr>
          <w:rFonts w:eastAsia="Calibri"/>
        </w:rPr>
        <w:t>minor chemical explosions of reactive by</w:t>
      </w:r>
      <w:r w:rsidR="00A93B4D" w:rsidRPr="00013B70">
        <w:rPr>
          <w:rFonts w:eastAsia="Calibri"/>
        </w:rPr>
        <w:t>-</w:t>
      </w:r>
      <w:r w:rsidR="003551FB" w:rsidRPr="00013B70">
        <w:rPr>
          <w:rFonts w:eastAsia="Calibri"/>
        </w:rPr>
        <w:t>products</w:t>
      </w:r>
      <w:r w:rsidR="000221A5" w:rsidRPr="00013B70">
        <w:rPr>
          <w:rFonts w:eastAsia="Calibri"/>
        </w:rPr>
        <w:t xml:space="preserve"> with the nanowires</w:t>
      </w:r>
      <w:r w:rsidR="0083752C" w:rsidRPr="00013B70">
        <w:rPr>
          <w:rFonts w:eastAsia="Calibri"/>
        </w:rPr>
        <w:t>’</w:t>
      </w:r>
      <w:r w:rsidR="000221A5" w:rsidRPr="00013B70">
        <w:rPr>
          <w:rFonts w:eastAsia="Calibri"/>
        </w:rPr>
        <w:t xml:space="preserve"> polymer coating</w:t>
      </w:r>
      <w:r w:rsidR="003551FB" w:rsidRPr="00013B70">
        <w:rPr>
          <w:rFonts w:eastAsia="Calibri"/>
        </w:rPr>
        <w:t xml:space="preserve">. </w:t>
      </w:r>
      <w:r w:rsidR="00D468AB" w:rsidRPr="00013B70">
        <w:rPr>
          <w:rFonts w:eastAsia="Calibri"/>
        </w:rPr>
        <w:t xml:space="preserve">A </w:t>
      </w:r>
      <w:r w:rsidR="0083752C" w:rsidRPr="00013B70">
        <w:rPr>
          <w:rFonts w:eastAsia="Calibri"/>
        </w:rPr>
        <w:t>s</w:t>
      </w:r>
      <w:r w:rsidR="003551FB" w:rsidRPr="00013B70">
        <w:rPr>
          <w:rFonts w:eastAsia="Calibri"/>
        </w:rPr>
        <w:t>tab</w:t>
      </w:r>
      <w:r w:rsidR="00D468AB" w:rsidRPr="00013B70">
        <w:rPr>
          <w:rFonts w:eastAsia="Calibri"/>
        </w:rPr>
        <w:t xml:space="preserve">le electrode was achieved through employing </w:t>
      </w:r>
      <w:r w:rsidR="003551FB" w:rsidRPr="00013B70">
        <w:rPr>
          <w:rFonts w:eastAsia="Calibri"/>
        </w:rPr>
        <w:t xml:space="preserve">a </w:t>
      </w:r>
      <w:r w:rsidR="00DF33D8" w:rsidRPr="00013B70">
        <w:rPr>
          <w:rFonts w:eastAsia="Calibri"/>
        </w:rPr>
        <w:t xml:space="preserve">graphite oxide </w:t>
      </w:r>
      <w:r w:rsidR="003551FB" w:rsidRPr="00013B70">
        <w:rPr>
          <w:rFonts w:eastAsia="Calibri"/>
        </w:rPr>
        <w:t xml:space="preserve">coating. </w:t>
      </w:r>
      <w:r w:rsidR="00DF33D8" w:rsidRPr="00013B70">
        <w:rPr>
          <w:rFonts w:eastAsia="Calibri"/>
        </w:rPr>
        <w:t xml:space="preserve">For a more detailed description, </w:t>
      </w:r>
      <w:r w:rsidR="005F3357" w:rsidRPr="00013B70">
        <w:rPr>
          <w:rFonts w:eastAsia="Calibri"/>
        </w:rPr>
        <w:t>see section</w:t>
      </w:r>
      <w:r w:rsidR="003551FB" w:rsidRPr="00013B70">
        <w:rPr>
          <w:rFonts w:eastAsia="Calibri"/>
        </w:rPr>
        <w:t xml:space="preserve"> </w:t>
      </w:r>
      <w:r w:rsidR="00E056A5" w:rsidRPr="00013B70">
        <w:rPr>
          <w:rFonts w:eastAsia="Calibri"/>
        </w:rPr>
        <w:fldChar w:fldCharType="begin"/>
      </w:r>
      <w:r w:rsidR="00DF33D8" w:rsidRPr="00013B70">
        <w:rPr>
          <w:rFonts w:eastAsia="Calibri"/>
        </w:rPr>
        <w:instrText xml:space="preserve"> REF _Ref518151063 \r \h </w:instrText>
      </w:r>
      <w:r w:rsidR="00E056A5" w:rsidRPr="00013B70">
        <w:rPr>
          <w:rFonts w:eastAsia="Calibri"/>
        </w:rPr>
      </w:r>
      <w:r w:rsidR="00E056A5" w:rsidRPr="00013B70">
        <w:rPr>
          <w:rFonts w:eastAsia="Calibri"/>
        </w:rPr>
        <w:fldChar w:fldCharType="separate"/>
      </w:r>
      <w:r w:rsidR="009B4740">
        <w:rPr>
          <w:rFonts w:eastAsia="Calibri"/>
        </w:rPr>
        <w:t>7.3.1</w:t>
      </w:r>
      <w:r w:rsidR="00E056A5" w:rsidRPr="00013B70">
        <w:rPr>
          <w:rFonts w:eastAsia="Calibri"/>
        </w:rPr>
        <w:fldChar w:fldCharType="end"/>
      </w:r>
      <w:r w:rsidR="00DF33D8" w:rsidRPr="00013B70">
        <w:rPr>
          <w:rFonts w:eastAsia="Calibri"/>
        </w:rPr>
        <w:t>.</w:t>
      </w:r>
    </w:p>
    <w:p w14:paraId="2F9BE186" w14:textId="77777777" w:rsidR="004F7257" w:rsidRPr="00013B70" w:rsidRDefault="004442AE" w:rsidP="0099372A">
      <w:pPr>
        <w:pStyle w:val="Heading2"/>
      </w:pPr>
      <w:bookmarkStart w:id="756" w:name="_TIDIP__3_"/>
      <w:bookmarkStart w:id="757" w:name="_Ambient_Light_Inert_Atmosphere"/>
      <w:bookmarkStart w:id="758" w:name="_Toc530166507"/>
      <w:bookmarkStart w:id="759" w:name="_Toc530166642"/>
      <w:bookmarkStart w:id="760" w:name="_Toc530167200"/>
      <w:bookmarkStart w:id="761" w:name="_Toc530167335"/>
      <w:bookmarkStart w:id="762" w:name="_Toc4264561"/>
      <w:bookmarkEnd w:id="756"/>
      <w:bookmarkEnd w:id="757"/>
      <w:r w:rsidRPr="00013B70">
        <w:t xml:space="preserve">Ambient </w:t>
      </w:r>
      <w:r w:rsidRPr="00415B4A">
        <w:t>l</w:t>
      </w:r>
      <w:r w:rsidR="00974CBF" w:rsidRPr="00415B4A">
        <w:t xml:space="preserve">ight </w:t>
      </w:r>
      <w:r w:rsidR="00663576" w:rsidRPr="005E2D25">
        <w:t>and</w:t>
      </w:r>
      <w:r w:rsidR="00663576" w:rsidRPr="00415B4A">
        <w:t xml:space="preserve"> </w:t>
      </w:r>
      <w:r w:rsidRPr="00415B4A">
        <w:t>i</w:t>
      </w:r>
      <w:r w:rsidR="00974CBF" w:rsidRPr="00415B4A">
        <w:t>nert</w:t>
      </w:r>
      <w:r w:rsidR="00974CBF" w:rsidRPr="00013B70">
        <w:t xml:space="preserve"> </w:t>
      </w:r>
      <w:r w:rsidRPr="00013B70">
        <w:t>a</w:t>
      </w:r>
      <w:r w:rsidR="00974CBF" w:rsidRPr="00013B70">
        <w:t>tmosphere</w:t>
      </w:r>
      <w:bookmarkEnd w:id="758"/>
      <w:bookmarkEnd w:id="759"/>
      <w:bookmarkEnd w:id="760"/>
      <w:bookmarkEnd w:id="761"/>
      <w:bookmarkEnd w:id="762"/>
    </w:p>
    <w:p w14:paraId="0A27AD9F" w14:textId="651BC8AA" w:rsidR="003A7CF6" w:rsidRPr="00013B70" w:rsidRDefault="00974CBF" w:rsidP="00D65B28">
      <w:r w:rsidRPr="00013B70">
        <w:t xml:space="preserve">As mentioned earlier, tests </w:t>
      </w:r>
      <w:r w:rsidR="00663576" w:rsidRPr="00013B70">
        <w:t xml:space="preserve">performed </w:t>
      </w:r>
      <w:r w:rsidRPr="00013B70">
        <w:t xml:space="preserve">with ambient light are </w:t>
      </w:r>
      <w:r w:rsidR="00663576" w:rsidRPr="00013B70">
        <w:t>numerous</w:t>
      </w:r>
      <w:r w:rsidRPr="00013B70">
        <w:t>, together with the effect of an inert atmosphere</w:t>
      </w:r>
      <w:r w:rsidR="00663576" w:rsidRPr="00013B70">
        <w:t>;</w:t>
      </w:r>
      <w:r w:rsidRPr="00013B70">
        <w:t xml:space="preserve"> we in theory observe only photo-induced effects </w:t>
      </w:r>
      <w:r w:rsidR="005D0C45" w:rsidRPr="00013B70">
        <w:t>(</w:t>
      </w:r>
      <w:r w:rsidR="00663576" w:rsidRPr="00013B70">
        <w:t xml:space="preserve"> for further information </w:t>
      </w:r>
      <w:r w:rsidR="005D0C45" w:rsidRPr="00013B70">
        <w:t>see</w:t>
      </w:r>
      <w:r w:rsidR="00F056D8" w:rsidRPr="00013B70">
        <w:t xml:space="preserve"> section</w:t>
      </w:r>
      <w:r w:rsidRPr="00013B70">
        <w:t xml:space="preserve">s </w:t>
      </w:r>
      <w:r w:rsidR="00E056A5" w:rsidRPr="00013B70">
        <w:fldChar w:fldCharType="begin"/>
      </w:r>
      <w:r w:rsidRPr="00013B70">
        <w:instrText xml:space="preserve"> REF _Ref515631439 \w \h </w:instrText>
      </w:r>
      <w:r w:rsidR="00E056A5" w:rsidRPr="00013B70">
        <w:fldChar w:fldCharType="separate"/>
      </w:r>
      <w:r w:rsidR="009B4740">
        <w:t>8.2</w:t>
      </w:r>
      <w:r w:rsidR="00E056A5" w:rsidRPr="00013B70">
        <w:fldChar w:fldCharType="end"/>
      </w:r>
      <w:r w:rsidRPr="00013B70">
        <w:t xml:space="preserve"> </w:t>
      </w:r>
      <w:r w:rsidR="003F0D3E" w:rsidRPr="00013B70">
        <w:t xml:space="preserve">for </w:t>
      </w:r>
      <w:r w:rsidR="003947B8" w:rsidRPr="00013B70">
        <w:t>Ref.</w:t>
      </w:r>
      <w:r w:rsidR="003F0D3E" w:rsidRPr="00013B70">
        <w:t xml:space="preserve"> </w:t>
      </w:r>
      <w:r w:rsidR="003F0D3E" w:rsidRPr="00013B70">
        <w:fldChar w:fldCharType="begin" w:fldLock="1"/>
      </w:r>
      <w:r w:rsidR="00656764">
        <w:instrText>ADDIN CSL_CITATION {"citationItems":[{"id":"ITEM-1","itemData":{"DOI":"10.5075/epfl-thesis-6006","abstract":"Mesoscopic sensitized solar cells are one of the most promising third-generation photovoltaic technologies. Dye-sensitized solar cells (DSCs), imitating the photosynthesis of green plants, were the first photovoltaic devices to utilize a mesoscopic heterojunction for the conversion of solar irradiation into electrical power. Solid-state dye-sensitized solar cells (ssDSCs), that employ an organic hole-transporting material in place of a liquid redox electrolyte, have evolved as viable contenders to conventional liquid DSCs. A typical ssDSC is composed of a mesostructured wide-bandgap metal oxide semiconduc- tor that is sensitized with a light-absorbing chromophore and infiltrated with amolecular organic hole-transporter, usually by solution-processing. In this device, photoexcitation of the sensitizer and subsequent ultrafast electron injection into the conduction band of the metal oxide semiconductor is followed by hole transfer fromthe oxidized sensitizer to the organic hole-transporter. Charge transport of both the electron and the hole through the two bicontinuous phases, followed by charge migration through the external circuit, completes the photovoltaic operation of the cell. Despite more than 15 years of development, ssDSCs have always been lagging behind their liquid counterparts in terms of both power conversion efficiency and long-termstability.My thesis presents three different approaches that are aimed at contributing to the development of high-performance solid-state mesoscopic solar cells. Firstly, I present a new class of Co(III) complexes as solution-processable p-type dopants for triarylamine-based hole-conductors such as the commonly employed 2,2’,7,7’-tetrakis-N,N- di-para-methoxyphenylamine-9,9’-spirobifluorene (spiro-MeOTAD). The proposed Co(III) complexes were characterized in detail using optical and electrochemical techniques. The application of the new p-dopants in ssDSC rendered it possible to directly relate the conduc- tivity of the doped hole-transporter to the photovoltaic performance of the devices. The work shows that chemical p-doping is a powerful tool to control the charge transport properties of spiro-MeOTAD in ssDSCs, capable of replacing the commonly employed photo-doping, i.e. the light-assisted one-electron oxidation of spiro-MeOTAD by ambient oxygen. Combining this strategy with a state–of–the–art organic D–π–A sensitizer allowed us to achieve power conversion efficiencies of up to 7.2%—anew record for this kind …","author":[{"dropping-particle":"","family":"Burschka","given":"Julian","non-dropping-particle":"","parse-names":false,"suffix":""}],"id":"ITEM-1","issue":"2013","issued":{"date-parts":[["2013"]]},"number-of-pages":"163","publisher":"École Polytechnique Fédérale De Lausanne","title":"High performance solid-state mesoscopic solar cells","type":"thesis","volume":"6006"},"uris":["http://www.mendeley.com/documents/?uuid=e2ca2f5b-4df4-4860-b43a-8ed175bfdf40"]}],"mendeley":{"formattedCitation":"[40]","plainTextFormattedCitation":"[40]","previouslyFormattedCitation":"[47]"},"properties":{"noteIndex":0},"schema":"https://github.com/citation-style-language/schema/raw/master/csl-citation.json"}</w:instrText>
      </w:r>
      <w:r w:rsidR="003F0D3E" w:rsidRPr="00013B70">
        <w:fldChar w:fldCharType="separate"/>
      </w:r>
      <w:r w:rsidR="00656764" w:rsidRPr="00656764">
        <w:rPr>
          <w:noProof/>
        </w:rPr>
        <w:t>[40]</w:t>
      </w:r>
      <w:r w:rsidR="003F0D3E" w:rsidRPr="00013B70">
        <w:fldChar w:fldCharType="end"/>
      </w:r>
      <w:r w:rsidR="003F0D3E" w:rsidRPr="00013B70">
        <w:t xml:space="preserve"> </w:t>
      </w:r>
      <w:r w:rsidRPr="00013B70">
        <w:t xml:space="preserve">and </w:t>
      </w:r>
      <w:r w:rsidR="00E056A5" w:rsidRPr="00013B70">
        <w:fldChar w:fldCharType="begin"/>
      </w:r>
      <w:r w:rsidRPr="00013B70">
        <w:instrText xml:space="preserve"> REF _Ref476853507 \w \h </w:instrText>
      </w:r>
      <w:r w:rsidR="00E056A5" w:rsidRPr="00013B70">
        <w:fldChar w:fldCharType="separate"/>
      </w:r>
      <w:r w:rsidR="009B4740">
        <w:t>0</w:t>
      </w:r>
      <w:r w:rsidR="00E056A5" w:rsidRPr="00013B70">
        <w:fldChar w:fldCharType="end"/>
      </w:r>
      <w:r w:rsidR="003F0D3E" w:rsidRPr="00013B70">
        <w:t xml:space="preserve"> for other works</w:t>
      </w:r>
      <w:r w:rsidR="005D0C45" w:rsidRPr="00013B70">
        <w:t>)</w:t>
      </w:r>
      <w:r w:rsidRPr="00013B70">
        <w:t xml:space="preserve">. </w:t>
      </w:r>
    </w:p>
    <w:p w14:paraId="2F3C5B5E" w14:textId="77777777" w:rsidR="009077FB" w:rsidRPr="00013B70" w:rsidRDefault="009077FB" w:rsidP="00D65B28"/>
    <w:p w14:paraId="3989FE3D" w14:textId="77777777" w:rsidR="00603715" w:rsidRPr="00013B70" w:rsidRDefault="00974CBF" w:rsidP="0099372A">
      <w:pPr>
        <w:pStyle w:val="Heading2"/>
      </w:pPr>
      <w:bookmarkStart w:id="763" w:name="_Solar_Intensity_Effect"/>
      <w:bookmarkStart w:id="764" w:name="_0_25_and_40_suns_show_different_degrada"/>
      <w:bookmarkStart w:id="765" w:name="_Concentrated_light_testing__103__78__10"/>
      <w:bookmarkStart w:id="766" w:name="_Toc530166508"/>
      <w:bookmarkStart w:id="767" w:name="_Toc530166643"/>
      <w:bookmarkStart w:id="768" w:name="_Toc530167201"/>
      <w:bookmarkStart w:id="769" w:name="_Toc530167336"/>
      <w:bookmarkStart w:id="770" w:name="_Toc4264562"/>
      <w:bookmarkEnd w:id="763"/>
      <w:bookmarkEnd w:id="764"/>
      <w:bookmarkEnd w:id="765"/>
      <w:r w:rsidRPr="00013B70">
        <w:t xml:space="preserve">Solar </w:t>
      </w:r>
      <w:r w:rsidR="004442AE" w:rsidRPr="00013B70">
        <w:t>i</w:t>
      </w:r>
      <w:r w:rsidRPr="00013B70">
        <w:t xml:space="preserve">ntensity </w:t>
      </w:r>
      <w:r w:rsidR="004442AE" w:rsidRPr="00013B70">
        <w:t>e</w:t>
      </w:r>
      <w:r w:rsidRPr="00013B70">
        <w:t>ffect</w:t>
      </w:r>
      <w:bookmarkEnd w:id="766"/>
      <w:bookmarkEnd w:id="767"/>
      <w:bookmarkEnd w:id="768"/>
      <w:bookmarkEnd w:id="769"/>
      <w:bookmarkEnd w:id="770"/>
    </w:p>
    <w:p w14:paraId="7DEB42DF" w14:textId="77777777" w:rsidR="00211B09" w:rsidRPr="00013B70" w:rsidRDefault="00A223ED" w:rsidP="00211B09">
      <w:pPr>
        <w:keepNext/>
      </w:pPr>
      <w:r w:rsidRPr="00013B70">
        <w:rPr>
          <w:noProof/>
        </w:rPr>
        <w:drawing>
          <wp:inline distT="0" distB="0" distL="0" distR="0" wp14:anchorId="356F1329" wp14:editId="013EC90A">
            <wp:extent cx="4746625" cy="524510"/>
            <wp:effectExtent l="19050" t="0" r="0" b="0"/>
            <wp:docPr id="56" name="Picture 56" descr="Map 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p Shot 18"/>
                    <pic:cNvPicPr>
                      <a:picLocks noChangeAspect="1" noChangeArrowheads="1"/>
                    </pic:cNvPicPr>
                  </pic:nvPicPr>
                  <pic:blipFill>
                    <a:blip r:embed="rId80"/>
                    <a:srcRect/>
                    <a:stretch>
                      <a:fillRect/>
                    </a:stretch>
                  </pic:blipFill>
                  <pic:spPr bwMode="auto">
                    <a:xfrm>
                      <a:off x="0" y="0"/>
                      <a:ext cx="4746625" cy="524510"/>
                    </a:xfrm>
                    <a:prstGeom prst="rect">
                      <a:avLst/>
                    </a:prstGeom>
                    <a:noFill/>
                    <a:ln w="9525">
                      <a:noFill/>
                      <a:miter lim="800000"/>
                      <a:headEnd/>
                      <a:tailEnd/>
                    </a:ln>
                  </pic:spPr>
                </pic:pic>
              </a:graphicData>
            </a:graphic>
          </wp:inline>
        </w:drawing>
      </w:r>
    </w:p>
    <w:p w14:paraId="4571679D" w14:textId="48B9CD25" w:rsidR="00F512C4" w:rsidRPr="00013B70" w:rsidRDefault="00211B09" w:rsidP="00211B09">
      <w:pPr>
        <w:pStyle w:val="Caption"/>
      </w:pPr>
      <w:r w:rsidRPr="00415B4A">
        <w:t xml:space="preserve">Scheme </w:t>
      </w:r>
      <w:fldSimple w:instr=" STYLEREF 1 \s ">
        <w:r w:rsidR="009B4740">
          <w:rPr>
            <w:noProof/>
          </w:rPr>
          <w:t>9</w:t>
        </w:r>
      </w:fldSimple>
      <w:r w:rsidR="002874ED" w:rsidRPr="005E2D25">
        <w:noBreakHyphen/>
      </w:r>
      <w:r w:rsidR="00B56582" w:rsidRPr="005E2D25">
        <w:t>0</w:t>
      </w:r>
    </w:p>
    <w:p w14:paraId="2AA0BC97" w14:textId="77777777" w:rsidR="004F7257" w:rsidRPr="00013B70" w:rsidRDefault="00974CBF" w:rsidP="00C33574">
      <w:pPr>
        <w:pStyle w:val="Heading3"/>
      </w:pPr>
      <w:bookmarkStart w:id="771" w:name="_Ref474954877"/>
      <w:bookmarkStart w:id="772" w:name="_Ref474954882"/>
      <w:bookmarkStart w:id="773" w:name="_Toc530166509"/>
      <w:bookmarkStart w:id="774" w:name="_Toc530166644"/>
      <w:bookmarkStart w:id="775" w:name="_Toc530167202"/>
      <w:bookmarkStart w:id="776" w:name="_Toc530167337"/>
      <w:bookmarkStart w:id="777" w:name="_Toc4264563"/>
      <w:r w:rsidRPr="00013B70">
        <w:lastRenderedPageBreak/>
        <w:t>Degradation as a function of light intensity</w:t>
      </w:r>
      <w:bookmarkEnd w:id="771"/>
      <w:bookmarkEnd w:id="772"/>
      <w:bookmarkEnd w:id="773"/>
      <w:bookmarkEnd w:id="774"/>
      <w:bookmarkEnd w:id="775"/>
      <w:bookmarkEnd w:id="776"/>
      <w:bookmarkEnd w:id="777"/>
    </w:p>
    <w:p w14:paraId="736FBC6D" w14:textId="15C4576A" w:rsidR="00F512C4" w:rsidRPr="00013B70" w:rsidRDefault="00754FE2" w:rsidP="008C3DCA">
      <w:r w:rsidRPr="00013B70">
        <w:t>PSC</w:t>
      </w:r>
      <w:r w:rsidR="003A7CF6" w:rsidRPr="00013B70">
        <w:t>s are surprisingly capable of enduring light intensities up to 40 solar equivalents for 6</w:t>
      </w:r>
      <w:r w:rsidR="00C62232" w:rsidRPr="00013B70">
        <w:t>3</w:t>
      </w:r>
      <w:r w:rsidR="003A7CF6" w:rsidRPr="00013B70">
        <w:t xml:space="preserve"> </w:t>
      </w:r>
      <w:r w:rsidR="00107230" w:rsidRPr="00013B70">
        <w:t>h</w:t>
      </w:r>
      <w:r w:rsidR="003A7CF6" w:rsidRPr="00013B70">
        <w:t xml:space="preserve"> </w:t>
      </w:r>
      <w:r w:rsidR="00E056A5" w:rsidRPr="00013B70">
        <w:fldChar w:fldCharType="begin" w:fldLock="1"/>
      </w:r>
      <w:r w:rsidR="00656764">
        <w:instrText>ADDIN CSL_CITATION {"citationItems":[{"id":"ITEM-1","itemData":{"DOI":"10.1002/adma.201402612","ISBN":"1521-4095 (Electronic)\\r0935-9648 (Linking)","ISSN":"09359648","PMID":"25091315","abstract":"Three organic or hybrid photovoltaic technologies are compared with respect to performance and stability under the harsh regime of concentrated light. Although all three technologies show surprisingly high (and linear) photocurrents, and better than expected stability, no golden apples are awarded.","author":[{"dropping-particle":"","family":"Law","given":"Chunhung","non-dropping-particle":"","parse-names":false,"suffix":""},{"dropping-particle":"","family":"Miseikis","given":"Lukas","non-dropping-particle":"","parse-names":false,"suffix":""},{"dropping-particle":"","family":"Dimitrov","given":"Stiochko","non-dropping-particle":"","parse-names":false,"suffix":""},{"dropping-particle":"","family":"Shakya-Tuladhar","given":"Pabitra","non-dropping-particle":"","parse-names":false,"suffix":""},{"dropping-particle":"","family":"Li","given":"Xiaoe","non-dropping-particle":"","parse-names":false,"suffix":""},{"dropping-particle":"","family":"Barnes","given":"Piers R.F. F.","non-dropping-particle":"","parse-names":false,"suffix":""},{"dropping-particle":"","family":"Durrant","given":"James","non-dropping-particle":"","parse-names":false,"suffix":""},{"dropping-particle":"","family":"O'Regan","given":"Brian C.","non-dropping-particle":"","parse-names":false,"suffix":""}],"container-title":"Advanced Materials","id":"ITEM-1","issue":"36","issued":{"date-parts":[["2014","9","1"]]},"page":"6268-6273","publisher":"Wiley-Blackwell","title":"Performance and Stability of Lead Perovskite/TiO 2 , Polymer/PCBM, and Dye Sensitized Solar Cells at Light Intensities up to 70 Suns","type":"article-journal","volume":"26"},"uris":["http://www.mendeley.com/documents/?uuid=374dce07-1b05-4336-a224-f9a6cecf4f43"]}],"mendeley":{"formattedCitation":"[157]","plainTextFormattedCitation":"[157]","previouslyFormattedCitation":"[157]"},"properties":{"noteIndex":0},"schema":"https://github.com/citation-style-language/schema/raw/master/csl-citation.json"}</w:instrText>
      </w:r>
      <w:r w:rsidR="00E056A5" w:rsidRPr="00013B70">
        <w:fldChar w:fldCharType="separate"/>
      </w:r>
      <w:r w:rsidR="00FE640A" w:rsidRPr="00FE640A">
        <w:rPr>
          <w:noProof/>
        </w:rPr>
        <w:t>[157]</w:t>
      </w:r>
      <w:r w:rsidR="00E056A5" w:rsidRPr="00013B70">
        <w:fldChar w:fldCharType="end"/>
      </w:r>
      <w:r w:rsidR="003A7CF6" w:rsidRPr="00013B70">
        <w:t xml:space="preserve">. </w:t>
      </w:r>
      <w:r w:rsidR="00664795" w:rsidRPr="00013B70">
        <w:t>The i</w:t>
      </w:r>
      <w:r w:rsidR="00D34E83" w:rsidRPr="00013B70">
        <w:t xml:space="preserve">ntensity of light </w:t>
      </w:r>
      <w:r w:rsidR="00664795" w:rsidRPr="00013B70">
        <w:t xml:space="preserve">correlates </w:t>
      </w:r>
      <w:r w:rsidR="00D34E83" w:rsidRPr="00013B70">
        <w:t xml:space="preserve">to the </w:t>
      </w:r>
      <w:r w:rsidR="003A7CF6" w:rsidRPr="00013B70">
        <w:t xml:space="preserve">number of photons per second, so </w:t>
      </w:r>
      <w:r w:rsidR="00664795" w:rsidRPr="00013B70">
        <w:t xml:space="preserve">for 40 suns, </w:t>
      </w:r>
      <w:r w:rsidR="003A7CF6" w:rsidRPr="00013B70">
        <w:t xml:space="preserve">the number of equivalent </w:t>
      </w:r>
      <w:r w:rsidR="00107230" w:rsidRPr="00013B70">
        <w:t>h</w:t>
      </w:r>
      <w:r w:rsidR="00D34E83" w:rsidRPr="00013B70">
        <w:t>ours</w:t>
      </w:r>
      <w:r w:rsidR="003A7CF6" w:rsidRPr="00013B70">
        <w:t xml:space="preserve"> at </w:t>
      </w:r>
      <w:r w:rsidR="00FC3611" w:rsidRPr="00013B70">
        <w:t xml:space="preserve">one </w:t>
      </w:r>
      <w:r w:rsidR="003A7CF6" w:rsidRPr="00013B70">
        <w:t xml:space="preserve">solar equivalent would be 40 </w:t>
      </w:r>
      <w:r w:rsidR="007A203A" w:rsidRPr="00013B70">
        <w:t>x</w:t>
      </w:r>
      <w:r w:rsidR="003A7CF6" w:rsidRPr="00013B70">
        <w:t xml:space="preserve"> 6</w:t>
      </w:r>
      <w:r w:rsidR="00C62232" w:rsidRPr="00013B70">
        <w:t>3</w:t>
      </w:r>
      <w:r w:rsidR="003A7CF6" w:rsidRPr="00013B70">
        <w:t xml:space="preserve"> = 2</w:t>
      </w:r>
      <w:r w:rsidR="00C62232" w:rsidRPr="00013B70">
        <w:t>58</w:t>
      </w:r>
      <w:r w:rsidR="003A7CF6" w:rsidRPr="00013B70">
        <w:t xml:space="preserve">0 </w:t>
      </w:r>
      <w:r w:rsidR="00107230" w:rsidRPr="00013B70">
        <w:t>h</w:t>
      </w:r>
      <w:r w:rsidR="003A7CF6" w:rsidRPr="00013B70">
        <w:t xml:space="preserve"> (100 days).</w:t>
      </w:r>
      <w:r w:rsidR="00624F87" w:rsidRPr="00013B70">
        <w:t xml:space="preserve"> The group was able to simulate this without the high temperature </w:t>
      </w:r>
      <w:r w:rsidR="0096224E" w:rsidRPr="00013B70">
        <w:t xml:space="preserve">costing less </w:t>
      </w:r>
      <w:r w:rsidR="00624F87" w:rsidRPr="00013B70">
        <w:t xml:space="preserve">than </w:t>
      </w:r>
      <w:r w:rsidR="001D3577" w:rsidRPr="00013B70">
        <w:t>$</w:t>
      </w:r>
      <w:r w:rsidR="00624F87" w:rsidRPr="00013B70">
        <w:t>1000 using a LED light simulator</w:t>
      </w:r>
      <w:r w:rsidR="0096224E" w:rsidRPr="00013B70">
        <w:t>,</w:t>
      </w:r>
      <w:r w:rsidR="00624F87" w:rsidRPr="00013B70">
        <w:t xml:space="preserve"> which does not produce IR radiation. Thus</w:t>
      </w:r>
      <w:r w:rsidR="00D2029F" w:rsidRPr="00013B70">
        <w:t>,</w:t>
      </w:r>
      <w:r w:rsidR="00624F87" w:rsidRPr="00013B70">
        <w:t xml:space="preserve"> the temperature of the setup can be kept </w:t>
      </w:r>
      <w:r w:rsidR="00521064" w:rsidRPr="00013B70">
        <w:t>fan cooled</w:t>
      </w:r>
      <w:r w:rsidR="00624F87" w:rsidRPr="00013B70">
        <w:t xml:space="preserve"> to </w:t>
      </w:r>
      <w:r w:rsidR="00521064" w:rsidRPr="00013B70">
        <w:t>less than or equal to</w:t>
      </w:r>
      <w:r w:rsidR="00D12DCA" w:rsidRPr="00013B70">
        <w:t xml:space="preserve"> 80</w:t>
      </w:r>
      <w:r w:rsidR="00D12DCA" w:rsidRPr="00013B70">
        <w:rPr>
          <w:rFonts w:ascii="Calibri" w:hAnsi="Calibri" w:cs="Calibri"/>
        </w:rPr>
        <w:t>°C</w:t>
      </w:r>
      <w:r w:rsidR="00624F87" w:rsidRPr="00013B70">
        <w:t>.</w:t>
      </w:r>
    </w:p>
    <w:p w14:paraId="209C9E0E" w14:textId="77777777" w:rsidR="00E14850" w:rsidRPr="00013B70" w:rsidRDefault="005E073A" w:rsidP="008C3DCA">
      <w:r w:rsidRPr="00013B70">
        <w:t>At</w:t>
      </w:r>
      <w:r w:rsidR="00665E5B" w:rsidRPr="00013B70">
        <w:t xml:space="preserve"> higher solar intensities than </w:t>
      </w:r>
      <w:r w:rsidR="00B11F04" w:rsidRPr="00013B70">
        <w:t xml:space="preserve">1 </w:t>
      </w:r>
      <w:r w:rsidRPr="00013B70">
        <w:t xml:space="preserve">sun A.M 1.5, </w:t>
      </w:r>
      <w:r w:rsidR="00A37821" w:rsidRPr="00013B70">
        <w:t>reduced</w:t>
      </w:r>
      <w:r w:rsidR="00E144C2" w:rsidRPr="00013B70">
        <w:t xml:space="preserve"> IR radiation </w:t>
      </w:r>
      <w:r w:rsidR="00AE21CB" w:rsidRPr="00013B70">
        <w:t xml:space="preserve">leads to </w:t>
      </w:r>
      <w:r w:rsidR="001E406C" w:rsidRPr="00013B70">
        <w:t xml:space="preserve">a difference between the applied voltage and cell voltage. This causes the </w:t>
      </w:r>
      <w:r w:rsidR="00600517" w:rsidRPr="00013B70">
        <w:t xml:space="preserve">device </w:t>
      </w:r>
      <w:r w:rsidR="00E144C2" w:rsidRPr="00013B70">
        <w:t xml:space="preserve">to go into forward bias </w:t>
      </w:r>
      <w:r w:rsidR="00A37821" w:rsidRPr="00013B70">
        <w:t xml:space="preserve">due to a </w:t>
      </w:r>
      <w:r w:rsidR="00D2029F" w:rsidRPr="00013B70">
        <w:t xml:space="preserve">reduced </w:t>
      </w:r>
      <w:r w:rsidR="00A37821" w:rsidRPr="00013B70">
        <w:t>el</w:t>
      </w:r>
      <w:r w:rsidR="00606EA3" w:rsidRPr="00013B70">
        <w:t>ectric field between the layers</w:t>
      </w:r>
      <w:r w:rsidR="00B9080C" w:rsidRPr="00013B70">
        <w:t xml:space="preserve">. </w:t>
      </w:r>
      <w:r w:rsidR="00BC1C4B" w:rsidRPr="00013B70">
        <w:t xml:space="preserve">To compensate, </w:t>
      </w:r>
      <w:r w:rsidR="00FA1ED8" w:rsidRPr="00013B70">
        <w:t>a combination of</w:t>
      </w:r>
      <w:r w:rsidR="0037705C" w:rsidRPr="00013B70">
        <w:t>:</w:t>
      </w:r>
      <w:r w:rsidR="00FA1ED8" w:rsidRPr="00013B70">
        <w:t xml:space="preserve"> substrate series resistance, top electrodes and </w:t>
      </w:r>
      <w:r w:rsidR="00BC1C4B" w:rsidRPr="00013B70">
        <w:t xml:space="preserve">resistance of </w:t>
      </w:r>
      <w:r w:rsidR="00606EA3" w:rsidRPr="00013B70">
        <w:t xml:space="preserve">the </w:t>
      </w:r>
      <w:r w:rsidR="00FA1ED8" w:rsidRPr="00013B70">
        <w:t>leads to the cell</w:t>
      </w:r>
      <w:r w:rsidR="00094602" w:rsidRPr="00013B70">
        <w:t>,</w:t>
      </w:r>
      <w:r w:rsidR="00BC1C4B" w:rsidRPr="00013B70">
        <w:t xml:space="preserve"> </w:t>
      </w:r>
      <w:r w:rsidR="004B7718" w:rsidRPr="00013B70">
        <w:t>called external resistance (</w:t>
      </w:r>
      <w:r w:rsidR="004B7718" w:rsidRPr="00013B70">
        <w:rPr>
          <w:i/>
        </w:rPr>
        <w:t>exR</w:t>
      </w:r>
      <w:r w:rsidR="004B7718" w:rsidRPr="00013B70">
        <w:rPr>
          <w:i/>
          <w:vertAlign w:val="subscript"/>
        </w:rPr>
        <w:t>ser</w:t>
      </w:r>
      <w:r w:rsidR="004B7718" w:rsidRPr="00013B70">
        <w:t>)</w:t>
      </w:r>
      <w:r w:rsidR="00F70684" w:rsidRPr="00013B70">
        <w:t>,</w:t>
      </w:r>
      <w:r w:rsidR="004B7718" w:rsidRPr="00013B70">
        <w:t xml:space="preserve"> </w:t>
      </w:r>
      <w:r w:rsidR="00BC1C4B" w:rsidRPr="00013B70">
        <w:t>is added to provide a true current value</w:t>
      </w:r>
      <w:r w:rsidR="00094602" w:rsidRPr="00013B70">
        <w:t>; t</w:t>
      </w:r>
      <w:r w:rsidR="00B9080C" w:rsidRPr="00013B70">
        <w:t>hus</w:t>
      </w:r>
      <w:r w:rsidR="00D2029F" w:rsidRPr="00013B70">
        <w:t>,</w:t>
      </w:r>
      <w:r w:rsidR="00B9080C" w:rsidRPr="00013B70">
        <w:t xml:space="preserve"> with this in mind</w:t>
      </w:r>
      <w:r w:rsidR="00F70684" w:rsidRPr="00013B70">
        <w:t>,</w:t>
      </w:r>
      <w:r w:rsidR="00B9080C" w:rsidRPr="00013B70">
        <w:t xml:space="preserve"> </w:t>
      </w:r>
      <w:r w:rsidRPr="00013B70">
        <w:t xml:space="preserve">true short circuit current </w:t>
      </w:r>
      <w:r w:rsidR="000B4833" w:rsidRPr="00013B70">
        <w:t>(</w:t>
      </w:r>
      <w:r w:rsidR="000B4833" w:rsidRPr="00013B70">
        <w:rPr>
          <w:i/>
        </w:rPr>
        <w:t>t</w:t>
      </w:r>
      <w:r w:rsidR="00B3468E" w:rsidRPr="00013B70">
        <w:rPr>
          <w:i/>
        </w:rPr>
        <w:t>J</w:t>
      </w:r>
      <w:r w:rsidR="00B3468E" w:rsidRPr="00013B70">
        <w:rPr>
          <w:vertAlign w:val="subscript"/>
        </w:rPr>
        <w:t>sc</w:t>
      </w:r>
      <w:r w:rsidR="000B4833" w:rsidRPr="00013B70">
        <w:t xml:space="preserve">) </w:t>
      </w:r>
      <w:r w:rsidRPr="00013B70">
        <w:t xml:space="preserve">is introduced to compensate for </w:t>
      </w:r>
      <w:r w:rsidR="00B9080C" w:rsidRPr="00013B70">
        <w:t>this</w:t>
      </w:r>
      <w:r w:rsidR="004B7718" w:rsidRPr="00013B70">
        <w:t xml:space="preserve"> and </w:t>
      </w:r>
      <w:r w:rsidR="00D2029F" w:rsidRPr="00013B70">
        <w:t>enable</w:t>
      </w:r>
      <w:r w:rsidR="004B7718" w:rsidRPr="00013B70">
        <w:t xml:space="preserve"> true comparison at the different solar concentrations</w:t>
      </w:r>
      <w:r w:rsidR="00E144C2" w:rsidRPr="00013B70">
        <w:t>.</w:t>
      </w:r>
    </w:p>
    <w:p w14:paraId="33684DB0" w14:textId="77777777" w:rsidR="005319B6" w:rsidRPr="00013B70" w:rsidRDefault="00E14850">
      <w:r w:rsidRPr="00013B70">
        <w:t xml:space="preserve">At </w:t>
      </w:r>
      <w:r w:rsidR="00966DCB" w:rsidRPr="00013B70">
        <w:t xml:space="preserve">increasing </w:t>
      </w:r>
      <w:r w:rsidR="00850A95" w:rsidRPr="00013B70">
        <w:t>solar e</w:t>
      </w:r>
      <w:r w:rsidRPr="00013B70">
        <w:t xml:space="preserve">quivalents </w:t>
      </w:r>
      <w:r w:rsidR="00850A95" w:rsidRPr="00013B70">
        <w:t xml:space="preserve">(SE) from </w:t>
      </w:r>
      <w:r w:rsidR="0037705C" w:rsidRPr="00013B70">
        <w:t>1</w:t>
      </w:r>
      <w:r w:rsidR="00D2029F" w:rsidRPr="00013B70">
        <w:t xml:space="preserve"> to </w:t>
      </w:r>
      <w:r w:rsidR="00743D7F" w:rsidRPr="00013B70">
        <w:t>41</w:t>
      </w:r>
      <w:r w:rsidR="005401D6" w:rsidRPr="00013B70">
        <w:t xml:space="preserve"> with an (</w:t>
      </w:r>
      <w:r w:rsidR="005401D6" w:rsidRPr="00013B70">
        <w:rPr>
          <w:i/>
        </w:rPr>
        <w:t>exR</w:t>
      </w:r>
      <w:r w:rsidR="005401D6" w:rsidRPr="00013B70">
        <w:rPr>
          <w:i/>
          <w:vertAlign w:val="subscript"/>
        </w:rPr>
        <w:t>ser</w:t>
      </w:r>
      <w:r w:rsidR="005401D6" w:rsidRPr="00013B70">
        <w:t xml:space="preserve">) of </w:t>
      </w:r>
      <w:r w:rsidR="00E87D85" w:rsidRPr="00013B70">
        <w:t>10</w:t>
      </w:r>
      <w:r w:rsidR="005401D6" w:rsidRPr="00013B70">
        <w:t xml:space="preserve"> Ω</w:t>
      </w:r>
      <w:r w:rsidR="00743D7F" w:rsidRPr="00013B70">
        <w:t xml:space="preserve">, </w:t>
      </w:r>
      <w:r w:rsidR="00D2029F" w:rsidRPr="00013B70">
        <w:t xml:space="preserve">a </w:t>
      </w:r>
      <w:r w:rsidR="000B4833" w:rsidRPr="00013B70">
        <w:t xml:space="preserve">true </w:t>
      </w:r>
      <w:r w:rsidR="00307BC7" w:rsidRPr="00013B70">
        <w:t xml:space="preserve">photocurrent density increase was </w:t>
      </w:r>
      <w:r w:rsidR="00850A95" w:rsidRPr="00013B70">
        <w:t>measured.</w:t>
      </w:r>
      <w:r w:rsidR="00B93C1E">
        <w:t xml:space="preserve"> </w:t>
      </w:r>
      <w:r w:rsidR="00850A95" w:rsidRPr="00013B70">
        <w:t xml:space="preserve">From </w:t>
      </w:r>
      <w:r w:rsidR="0016548D" w:rsidRPr="00013B70">
        <w:t>1</w:t>
      </w:r>
      <w:r w:rsidR="00D2029F" w:rsidRPr="00013B70">
        <w:t xml:space="preserve"> to </w:t>
      </w:r>
      <w:r w:rsidR="00743D7F" w:rsidRPr="00013B70">
        <w:t xml:space="preserve">19 </w:t>
      </w:r>
      <w:r w:rsidR="00850A95" w:rsidRPr="00013B70">
        <w:t xml:space="preserve">SE, </w:t>
      </w:r>
      <w:r w:rsidR="007F04B6" w:rsidRPr="00013B70">
        <w:t xml:space="preserve">a linear </w:t>
      </w:r>
      <w:r w:rsidR="00F615A8" w:rsidRPr="00013B70">
        <w:t xml:space="preserve">rise </w:t>
      </w:r>
      <w:r w:rsidR="00743D7F" w:rsidRPr="00013B70">
        <w:t xml:space="preserve">was observed, at 20 </w:t>
      </w:r>
      <w:r w:rsidR="00911EB2" w:rsidRPr="00013B70">
        <w:t xml:space="preserve">SE, </w:t>
      </w:r>
      <w:r w:rsidRPr="00013B70">
        <w:t xml:space="preserve">a sub-linear photocurrent density </w:t>
      </w:r>
      <w:r w:rsidR="00851606" w:rsidRPr="00013B70">
        <w:t xml:space="preserve">growth </w:t>
      </w:r>
      <w:r w:rsidRPr="00013B70">
        <w:t xml:space="preserve">was </w:t>
      </w:r>
      <w:r w:rsidR="0060472A" w:rsidRPr="00013B70">
        <w:t>detected</w:t>
      </w:r>
      <w:r w:rsidRPr="00013B70">
        <w:t xml:space="preserve">, </w:t>
      </w:r>
      <w:r w:rsidR="00743D7F" w:rsidRPr="00013B70">
        <w:t xml:space="preserve">and </w:t>
      </w:r>
      <w:r w:rsidRPr="00013B70">
        <w:t xml:space="preserve">at 41 </w:t>
      </w:r>
      <w:r w:rsidR="00EB3E7F" w:rsidRPr="00013B70">
        <w:t xml:space="preserve">SE </w:t>
      </w:r>
      <w:r w:rsidRPr="00013B70">
        <w:t xml:space="preserve">the </w:t>
      </w:r>
      <w:r w:rsidR="00D2029F" w:rsidRPr="00013B70">
        <w:t>increase</w:t>
      </w:r>
      <w:r w:rsidR="001108CC" w:rsidRPr="00013B70">
        <w:t xml:space="preserve"> </w:t>
      </w:r>
      <w:r w:rsidRPr="00013B70">
        <w:t>became 88%</w:t>
      </w:r>
      <w:r w:rsidR="007F04B6" w:rsidRPr="00013B70">
        <w:t xml:space="preserve"> linear</w:t>
      </w:r>
      <w:r w:rsidR="00B842A3" w:rsidRPr="00013B70">
        <w:t>.</w:t>
      </w:r>
    </w:p>
    <w:p w14:paraId="4379212B" w14:textId="77777777" w:rsidR="00E17769" w:rsidRPr="00013B70" w:rsidRDefault="005231D2" w:rsidP="009B7102">
      <w:r w:rsidRPr="00013B70">
        <w:t>At h</w:t>
      </w:r>
      <w:r w:rsidR="005319B6" w:rsidRPr="00013B70">
        <w:t>igh solar illumination</w:t>
      </w:r>
      <w:r w:rsidRPr="00013B70">
        <w:t>,</w:t>
      </w:r>
      <w:r w:rsidR="005319B6" w:rsidRPr="00013B70">
        <w:t xml:space="preserve"> </w:t>
      </w:r>
      <w:r w:rsidR="00E17769" w:rsidRPr="00013B70">
        <w:t xml:space="preserve">a 41 SE </w:t>
      </w:r>
      <w:r w:rsidR="00054C0F" w:rsidRPr="00013B70">
        <w:rPr>
          <w:i/>
        </w:rPr>
        <w:t>JV</w:t>
      </w:r>
      <w:r w:rsidR="00E17769" w:rsidRPr="00013B70">
        <w:t xml:space="preserve"> rounded curve compared to </w:t>
      </w:r>
      <w:r w:rsidR="000D4830" w:rsidRPr="00013B70">
        <w:t xml:space="preserve">a </w:t>
      </w:r>
      <w:r w:rsidR="000D4830" w:rsidRPr="00013B70">
        <w:rPr>
          <w:i/>
        </w:rPr>
        <w:t>JV</w:t>
      </w:r>
      <w:r w:rsidR="000D4830" w:rsidRPr="00013B70">
        <w:t xml:space="preserve"> curve at </w:t>
      </w:r>
      <w:r w:rsidR="00AD0DA7" w:rsidRPr="00013B70">
        <w:t>1</w:t>
      </w:r>
      <w:r w:rsidR="000D4830" w:rsidRPr="00013B70">
        <w:t xml:space="preserve"> </w:t>
      </w:r>
      <w:r w:rsidR="00E17769" w:rsidRPr="00013B70">
        <w:t>SE</w:t>
      </w:r>
      <w:r w:rsidR="000D4830" w:rsidRPr="00013B70">
        <w:t xml:space="preserve"> </w:t>
      </w:r>
      <w:r w:rsidR="00E17769" w:rsidRPr="00013B70">
        <w:t xml:space="preserve">showed </w:t>
      </w:r>
      <w:r w:rsidR="005319B6" w:rsidRPr="00013B70">
        <w:t>charged depend</w:t>
      </w:r>
      <w:r w:rsidR="00D2029F" w:rsidRPr="00013B70">
        <w:t>e</w:t>
      </w:r>
      <w:r w:rsidR="005319B6" w:rsidRPr="00013B70">
        <w:t xml:space="preserve">nt loss mechanisms </w:t>
      </w:r>
      <w:r w:rsidR="0060472A" w:rsidRPr="00013B70">
        <w:t xml:space="preserve">grew </w:t>
      </w:r>
      <w:r w:rsidR="005319B6" w:rsidRPr="00013B70">
        <w:t>in importance</w:t>
      </w:r>
      <w:r w:rsidR="00AD0DA7" w:rsidRPr="00013B70">
        <w:t>,</w:t>
      </w:r>
      <w:r w:rsidR="00E87D85" w:rsidRPr="00013B70">
        <w:t xml:space="preserve"> using a 23 Ω compensation </w:t>
      </w:r>
      <w:r w:rsidR="00E87D85" w:rsidRPr="00013B70">
        <w:rPr>
          <w:i/>
        </w:rPr>
        <w:t>exR</w:t>
      </w:r>
      <w:r w:rsidR="00E87D85" w:rsidRPr="00013B70">
        <w:rPr>
          <w:vertAlign w:val="subscript"/>
        </w:rPr>
        <w:t>ser</w:t>
      </w:r>
      <w:r w:rsidR="005319B6" w:rsidRPr="00013B70">
        <w:t>.</w:t>
      </w:r>
    </w:p>
    <w:p w14:paraId="18FA4C5C" w14:textId="77777777" w:rsidR="00327F3A" w:rsidRPr="00013B70" w:rsidRDefault="008B20DE" w:rsidP="009B7102">
      <w:r w:rsidRPr="00013B70">
        <w:t>An</w:t>
      </w:r>
      <w:r w:rsidR="00DF4918" w:rsidRPr="00013B70">
        <w:t xml:space="preserve"> increase in photocurrent was observed initial</w:t>
      </w:r>
      <w:r w:rsidR="00D2029F" w:rsidRPr="00013B70">
        <w:t>ly</w:t>
      </w:r>
      <w:r w:rsidR="00DF4918" w:rsidRPr="00013B70">
        <w:t xml:space="preserve">, </w:t>
      </w:r>
      <w:r w:rsidR="00B553D1" w:rsidRPr="00013B70">
        <w:t xml:space="preserve">starting </w:t>
      </w:r>
      <w:r w:rsidR="00D2029F" w:rsidRPr="00013B70">
        <w:t xml:space="preserve">with </w:t>
      </w:r>
      <w:r w:rsidR="00DF4918" w:rsidRPr="00013B70">
        <w:t xml:space="preserve">concentrated solar cell tests over a period of 63 </w:t>
      </w:r>
      <w:r w:rsidR="00107230" w:rsidRPr="00013B70">
        <w:t>h</w:t>
      </w:r>
      <w:r w:rsidR="00DF4918" w:rsidRPr="00013B70">
        <w:t xml:space="preserve"> </w:t>
      </w:r>
      <w:r w:rsidR="000B0985" w:rsidRPr="00013B70">
        <w:t>at 4</w:t>
      </w:r>
      <w:r w:rsidR="001C65EF" w:rsidRPr="00013B70">
        <w:t>0</w:t>
      </w:r>
      <w:r w:rsidR="000B0985" w:rsidRPr="00013B70">
        <w:t xml:space="preserve"> SE on </w:t>
      </w:r>
      <w:r w:rsidR="00DF4918" w:rsidRPr="00013B70">
        <w:t xml:space="preserve">a </w:t>
      </w:r>
      <w:r w:rsidR="00754FE2" w:rsidRPr="00013B70">
        <w:t>PSC</w:t>
      </w:r>
      <w:r w:rsidR="00DF4918" w:rsidRPr="00013B70">
        <w:t xml:space="preserve"> with the structure encapsulated</w:t>
      </w:r>
      <w:r w:rsidR="00C767D3" w:rsidRPr="00013B70">
        <w:t>/</w:t>
      </w:r>
      <w:r w:rsidR="00DF4918" w:rsidRPr="00013B70">
        <w:t>FTO/TiO</w:t>
      </w:r>
      <w:r w:rsidR="00DF4918" w:rsidRPr="00013B70">
        <w:rPr>
          <w:vertAlign w:val="subscript"/>
        </w:rPr>
        <w:t>2</w:t>
      </w:r>
      <w:r w:rsidR="00E109F0" w:rsidRPr="00013B70">
        <w:t>/</w:t>
      </w:r>
      <w:r w:rsidR="00B61117" w:rsidRPr="00013B70">
        <w:t>CH</w:t>
      </w:r>
      <w:r w:rsidR="00B61117" w:rsidRPr="00013B70">
        <w:rPr>
          <w:vertAlign w:val="subscript"/>
        </w:rPr>
        <w:t>3</w:t>
      </w:r>
      <w:r w:rsidR="00B61117" w:rsidRPr="00013B70">
        <w:t>NH</w:t>
      </w:r>
      <w:r w:rsidR="00B61117" w:rsidRPr="00013B70">
        <w:rPr>
          <w:vertAlign w:val="subscript"/>
        </w:rPr>
        <w:t>3</w:t>
      </w:r>
      <w:r w:rsidR="00DF4918" w:rsidRPr="00013B70">
        <w:t>PbI</w:t>
      </w:r>
      <w:r w:rsidR="00DF4918" w:rsidRPr="00013B70">
        <w:rPr>
          <w:vertAlign w:val="subscript"/>
        </w:rPr>
        <w:t>3</w:t>
      </w:r>
      <w:r w:rsidR="00DF4918" w:rsidRPr="00013B70">
        <w:t>/</w:t>
      </w:r>
      <w:r w:rsidR="006725F3" w:rsidRPr="00013B70">
        <w:t>OMeTad</w:t>
      </w:r>
      <w:r w:rsidR="00DF4918" w:rsidRPr="00013B70">
        <w:t>/Au</w:t>
      </w:r>
      <w:r w:rsidR="00C767D3" w:rsidRPr="00013B70">
        <w:t>,</w:t>
      </w:r>
      <w:r w:rsidR="00DF4918" w:rsidRPr="00013B70">
        <w:t xml:space="preserve"> which was held in air</w:t>
      </w:r>
      <w:r w:rsidR="00E109F0" w:rsidRPr="00013B70">
        <w:t>/</w:t>
      </w:r>
      <w:r w:rsidR="00DF4918" w:rsidRPr="00013B70">
        <w:t>&lt;= 80</w:t>
      </w:r>
      <w:r w:rsidR="00E109F0" w:rsidRPr="00013B70">
        <w:t>°C/</w:t>
      </w:r>
      <w:r w:rsidR="00681B3C" w:rsidRPr="00013B70">
        <w:t>≈ 40</w:t>
      </w:r>
      <w:r w:rsidR="00FA489B" w:rsidRPr="00013B70">
        <w:t>% humidity</w:t>
      </w:r>
      <w:r w:rsidR="00DF4918" w:rsidRPr="00013B70">
        <w:t>.</w:t>
      </w:r>
      <w:r w:rsidR="005319B6" w:rsidRPr="00013B70">
        <w:t xml:space="preserve"> </w:t>
      </w:r>
      <w:r w:rsidR="006725F3" w:rsidRPr="00013B70">
        <w:t xml:space="preserve">The </w:t>
      </w:r>
      <w:r w:rsidRPr="00013B70">
        <w:rPr>
          <w:i/>
        </w:rPr>
        <w:t>t</w:t>
      </w:r>
      <w:r w:rsidR="00B3468E" w:rsidRPr="00013B70">
        <w:rPr>
          <w:i/>
        </w:rPr>
        <w:t>J</w:t>
      </w:r>
      <w:r w:rsidR="00B3468E" w:rsidRPr="00013B70">
        <w:rPr>
          <w:vertAlign w:val="subscript"/>
        </w:rPr>
        <w:t>sc</w:t>
      </w:r>
      <w:r w:rsidR="006A28EF" w:rsidRPr="00013B70">
        <w:t xml:space="preserve"> </w:t>
      </w:r>
      <w:r w:rsidR="00C767D3" w:rsidRPr="00013B70">
        <w:t xml:space="preserve">was </w:t>
      </w:r>
      <w:r w:rsidR="000B0985" w:rsidRPr="00013B70">
        <w:t>initially at 0.29</w:t>
      </w:r>
      <w:r w:rsidR="006725F3" w:rsidRPr="00013B70">
        <w:t xml:space="preserve"> </w:t>
      </w:r>
      <w:r w:rsidR="000B0985" w:rsidRPr="00013B70">
        <w:t>A/cm</w:t>
      </w:r>
      <w:r w:rsidR="000B0985" w:rsidRPr="00013B70">
        <w:rPr>
          <w:vertAlign w:val="superscript"/>
        </w:rPr>
        <w:t>2</w:t>
      </w:r>
      <w:r w:rsidR="006D4940" w:rsidRPr="00013B70">
        <w:t>,</w:t>
      </w:r>
      <w:r w:rsidR="00D2029F" w:rsidRPr="00013B70">
        <w:t xml:space="preserve"> </w:t>
      </w:r>
      <w:r w:rsidR="006725F3" w:rsidRPr="00013B70">
        <w:t>dropp</w:t>
      </w:r>
      <w:r w:rsidR="006D4940" w:rsidRPr="00013B70">
        <w:t>ed</w:t>
      </w:r>
      <w:r w:rsidR="006725F3" w:rsidRPr="00013B70">
        <w:t xml:space="preserve"> to 0.24, then increas</w:t>
      </w:r>
      <w:r w:rsidR="00E577A7" w:rsidRPr="00013B70">
        <w:t>ed</w:t>
      </w:r>
      <w:r w:rsidR="006725F3" w:rsidRPr="00013B70">
        <w:t xml:space="preserve"> to 0.29 </w:t>
      </w:r>
      <w:r w:rsidR="00E577A7" w:rsidRPr="00013B70">
        <w:t xml:space="preserve">during </w:t>
      </w:r>
      <w:r w:rsidR="006725F3" w:rsidRPr="00013B70">
        <w:t>a couple of hours</w:t>
      </w:r>
      <w:r w:rsidR="006D4940" w:rsidRPr="00013B70">
        <w:t>,</w:t>
      </w:r>
      <w:r w:rsidR="003A635D" w:rsidRPr="00013B70">
        <w:t xml:space="preserve"> followed by a gradual decrease</w:t>
      </w:r>
      <w:r w:rsidR="006725F3" w:rsidRPr="00013B70">
        <w:t>.</w:t>
      </w:r>
    </w:p>
    <w:p w14:paraId="555021D0" w14:textId="77777777" w:rsidR="00D430CF" w:rsidRPr="00013B70" w:rsidRDefault="006725F3" w:rsidP="009B7102">
      <w:r w:rsidRPr="00013B70">
        <w:t xml:space="preserve">This </w:t>
      </w:r>
      <w:r w:rsidR="003A635D" w:rsidRPr="00013B70">
        <w:t xml:space="preserve">behaviour </w:t>
      </w:r>
      <w:r w:rsidRPr="00013B70">
        <w:t xml:space="preserve">was typical of the </w:t>
      </w:r>
      <w:r w:rsidR="003A635D" w:rsidRPr="00013B70">
        <w:t>TiO</w:t>
      </w:r>
      <w:r w:rsidR="003A635D" w:rsidRPr="00013B70">
        <w:rPr>
          <w:vertAlign w:val="subscript"/>
        </w:rPr>
        <w:t>2</w:t>
      </w:r>
      <w:r w:rsidR="00E109F0" w:rsidRPr="00013B70">
        <w:t>/</w:t>
      </w:r>
      <w:r w:rsidR="00B61117" w:rsidRPr="00013B70">
        <w:t>CH</w:t>
      </w:r>
      <w:r w:rsidR="00B61117" w:rsidRPr="00013B70">
        <w:rPr>
          <w:vertAlign w:val="subscript"/>
        </w:rPr>
        <w:t>3</w:t>
      </w:r>
      <w:r w:rsidR="00B61117" w:rsidRPr="00013B70">
        <w:t>NH</w:t>
      </w:r>
      <w:r w:rsidR="00B61117" w:rsidRPr="00013B70">
        <w:rPr>
          <w:vertAlign w:val="subscript"/>
        </w:rPr>
        <w:t>3</w:t>
      </w:r>
      <w:r w:rsidRPr="00013B70">
        <w:t>P</w:t>
      </w:r>
      <w:r w:rsidR="00B61117" w:rsidRPr="00013B70">
        <w:t>b</w:t>
      </w:r>
      <w:r w:rsidRPr="00013B70">
        <w:t>I</w:t>
      </w:r>
      <w:r w:rsidR="00B61117" w:rsidRPr="00013B70">
        <w:rPr>
          <w:vertAlign w:val="subscript"/>
        </w:rPr>
        <w:t>3</w:t>
      </w:r>
      <w:r w:rsidR="003A635D" w:rsidRPr="00013B70">
        <w:t xml:space="preserve">/OMeTad structure. </w:t>
      </w:r>
      <w:r w:rsidR="00E454B6" w:rsidRPr="00013B70">
        <w:t xml:space="preserve">The overall </w:t>
      </w:r>
      <w:r w:rsidR="00E577A7" w:rsidRPr="00013B70">
        <w:t xml:space="preserve">reduction </w:t>
      </w:r>
      <w:r w:rsidR="00E454B6" w:rsidRPr="00013B70">
        <w:t xml:space="preserve">of 8% photocurrent density </w:t>
      </w:r>
      <w:r w:rsidR="00B3771D" w:rsidRPr="00013B70">
        <w:t xml:space="preserve">was calculated to be </w:t>
      </w:r>
      <w:r w:rsidR="0023691F" w:rsidRPr="00013B70">
        <w:t xml:space="preserve">at </w:t>
      </w:r>
      <w:r w:rsidR="00E454B6" w:rsidRPr="00013B70">
        <w:t>a rate of -0.2%</w:t>
      </w:r>
      <w:r w:rsidR="00E109F0" w:rsidRPr="00013B70">
        <w:t>/</w:t>
      </w:r>
      <w:r w:rsidR="00E454B6" w:rsidRPr="00013B70">
        <w:t xml:space="preserve">h, </w:t>
      </w:r>
      <w:r w:rsidR="00B3771D" w:rsidRPr="00013B70">
        <w:t xml:space="preserve">and </w:t>
      </w:r>
      <w:r w:rsidR="00E454B6" w:rsidRPr="00013B70">
        <w:t>end</w:t>
      </w:r>
      <w:r w:rsidR="00B3771D" w:rsidRPr="00013B70">
        <w:t>ed</w:t>
      </w:r>
      <w:r w:rsidR="00E454B6" w:rsidRPr="00013B70">
        <w:t xml:space="preserve"> at 0.26 A/cm</w:t>
      </w:r>
      <w:r w:rsidR="00E454B6" w:rsidRPr="00013B70">
        <w:rPr>
          <w:vertAlign w:val="superscript"/>
        </w:rPr>
        <w:t>2</w:t>
      </w:r>
      <w:r w:rsidR="00E454B6" w:rsidRPr="00013B70">
        <w:t>.</w:t>
      </w:r>
      <w:r w:rsidR="00B93C1E">
        <w:t xml:space="preserve"> </w:t>
      </w:r>
      <w:r w:rsidR="00634D94" w:rsidRPr="00013B70">
        <w:t xml:space="preserve">The </w:t>
      </w:r>
      <w:r w:rsidR="00054C0F" w:rsidRPr="00013B70">
        <w:rPr>
          <w:i/>
        </w:rPr>
        <w:t>JV</w:t>
      </w:r>
      <w:r w:rsidR="00860C98" w:rsidRPr="00013B70">
        <w:t xml:space="preserve"> curve at 41 SE </w:t>
      </w:r>
      <w:r w:rsidR="009B7102" w:rsidRPr="00013B70">
        <w:t xml:space="preserve">showed a </w:t>
      </w:r>
      <w:r w:rsidR="00634D94" w:rsidRPr="00013B70">
        <w:t xml:space="preserve">photovoltage </w:t>
      </w:r>
      <w:r w:rsidR="009B7102" w:rsidRPr="00013B70">
        <w:t>change of -</w:t>
      </w:r>
      <w:r w:rsidR="006D32E5" w:rsidRPr="00013B70">
        <w:t>180 mV</w:t>
      </w:r>
      <w:r w:rsidR="009B7102" w:rsidRPr="00013B70">
        <w:t xml:space="preserve"> </w:t>
      </w:r>
      <w:r w:rsidR="00DD7A30" w:rsidRPr="00013B70">
        <w:t>with a 420</w:t>
      </w:r>
      <w:r w:rsidR="008723B7" w:rsidRPr="00013B70">
        <w:t xml:space="preserve"> </w:t>
      </w:r>
      <w:r w:rsidR="00DD7A30" w:rsidRPr="00013B70">
        <w:t>nm cut-off filter</w:t>
      </w:r>
      <w:r w:rsidR="0023691F" w:rsidRPr="00013B70">
        <w:t xml:space="preserve"> and</w:t>
      </w:r>
      <w:r w:rsidR="00907CA7" w:rsidRPr="00013B70">
        <w:t xml:space="preserve"> </w:t>
      </w:r>
      <w:r w:rsidR="006D32E5" w:rsidRPr="00013B70">
        <w:t xml:space="preserve">10 Ω </w:t>
      </w:r>
      <w:r w:rsidR="006D32E5" w:rsidRPr="00013B70">
        <w:rPr>
          <w:i/>
        </w:rPr>
        <w:t>exR</w:t>
      </w:r>
      <w:r w:rsidR="006D32E5" w:rsidRPr="00013B70">
        <w:rPr>
          <w:vertAlign w:val="subscript"/>
        </w:rPr>
        <w:t>ser</w:t>
      </w:r>
      <w:r w:rsidR="00860C98" w:rsidRPr="00013B70">
        <w:t>.</w:t>
      </w:r>
      <w:r w:rsidR="007A2218" w:rsidRPr="00013B70">
        <w:t xml:space="preserve"> </w:t>
      </w:r>
      <w:r w:rsidR="00860C98" w:rsidRPr="00013B70">
        <w:t>A</w:t>
      </w:r>
      <w:r w:rsidR="009B7102" w:rsidRPr="00013B70">
        <w:t xml:space="preserve">t </w:t>
      </w:r>
      <w:r w:rsidR="00634D94" w:rsidRPr="00013B70">
        <w:t xml:space="preserve">1 </w:t>
      </w:r>
      <w:r w:rsidR="009B7102" w:rsidRPr="00013B70">
        <w:t xml:space="preserve">SE, the shift was slightly greater at </w:t>
      </w:r>
      <w:r w:rsidR="00907CA7" w:rsidRPr="00013B70">
        <w:t>-</w:t>
      </w:r>
      <w:r w:rsidR="009B7102" w:rsidRPr="00013B70">
        <w:t>190</w:t>
      </w:r>
      <w:r w:rsidR="00054C0F" w:rsidRPr="00013B70">
        <w:t xml:space="preserve"> </w:t>
      </w:r>
      <w:r w:rsidR="009B7102" w:rsidRPr="00013B70">
        <w:t xml:space="preserve">mV </w:t>
      </w:r>
      <w:r w:rsidR="0023691F" w:rsidRPr="00013B70">
        <w:t xml:space="preserve">with </w:t>
      </w:r>
      <w:r w:rsidR="009B7102" w:rsidRPr="00013B70">
        <w:t xml:space="preserve">a </w:t>
      </w:r>
      <w:r w:rsidR="00E017C8" w:rsidRPr="00013B70">
        <w:t xml:space="preserve">drop </w:t>
      </w:r>
      <w:r w:rsidR="00EF7318" w:rsidRPr="00013B70">
        <w:t xml:space="preserve">in </w:t>
      </w:r>
      <w:r w:rsidR="009B7102" w:rsidRPr="00013B70">
        <w:t xml:space="preserve">7% </w:t>
      </w:r>
      <w:r w:rsidR="00EF7318" w:rsidRPr="00013B70">
        <w:t xml:space="preserve">of </w:t>
      </w:r>
      <w:r w:rsidR="009B7102" w:rsidRPr="00013B70">
        <w:t>the photocurrent</w:t>
      </w:r>
      <w:r w:rsidR="00EF7318" w:rsidRPr="00013B70">
        <w:t>,</w:t>
      </w:r>
      <w:r w:rsidR="001B1D6A" w:rsidRPr="00013B70">
        <w:t xml:space="preserve"> although after adjustment fo</w:t>
      </w:r>
      <w:r w:rsidR="00135FC4" w:rsidRPr="00013B70">
        <w:t xml:space="preserve">r this </w:t>
      </w:r>
      <w:r w:rsidR="002748F2" w:rsidRPr="00013B70">
        <w:rPr>
          <w:i/>
        </w:rPr>
        <w:t>V</w:t>
      </w:r>
      <w:r w:rsidR="002748F2" w:rsidRPr="00013B70">
        <w:rPr>
          <w:vertAlign w:val="subscript"/>
        </w:rPr>
        <w:t>oc</w:t>
      </w:r>
      <w:r w:rsidR="00135FC4" w:rsidRPr="00013B70">
        <w:t xml:space="preserve"> loss</w:t>
      </w:r>
      <w:r w:rsidR="00B95DC7" w:rsidRPr="00013B70">
        <w:t xml:space="preserve">, </w:t>
      </w:r>
      <w:r w:rsidR="00533460" w:rsidRPr="00013B70">
        <w:t xml:space="preserve">the </w:t>
      </w:r>
      <w:r w:rsidR="00135FC4" w:rsidRPr="00013B70">
        <w:t xml:space="preserve">photocurrent was practically </w:t>
      </w:r>
      <w:r w:rsidR="00CB72D0" w:rsidRPr="00013B70">
        <w:t xml:space="preserve">the </w:t>
      </w:r>
      <w:r w:rsidR="00135FC4" w:rsidRPr="00013B70">
        <w:t>same.</w:t>
      </w:r>
      <w:r w:rsidR="00376467" w:rsidRPr="00013B70">
        <w:t xml:space="preserve"> </w:t>
      </w:r>
    </w:p>
    <w:p w14:paraId="7E2E11D5" w14:textId="77777777" w:rsidR="00135FC4" w:rsidRPr="00013B70" w:rsidRDefault="00D430CF" w:rsidP="009B7102">
      <w:r w:rsidRPr="00013B70">
        <w:t>Heating the sealed cells in air to 60</w:t>
      </w:r>
      <w:r w:rsidR="00E109F0" w:rsidRPr="00013B70">
        <w:t>°C</w:t>
      </w:r>
      <w:r w:rsidRPr="00013B70">
        <w:t xml:space="preserve"> in the dark for </w:t>
      </w:r>
      <w:r w:rsidR="0023691F" w:rsidRPr="00013B70">
        <w:t xml:space="preserve">5 </w:t>
      </w:r>
      <w:r w:rsidRPr="00013B70">
        <w:t>days was not responsible for any shift in photovoltage</w:t>
      </w:r>
      <w:r w:rsidR="006F1C4F" w:rsidRPr="00013B70">
        <w:t>, as seen</w:t>
      </w:r>
      <w:r w:rsidRPr="00013B70">
        <w:t xml:space="preserve"> </w:t>
      </w:r>
      <w:r w:rsidR="004C7D10" w:rsidRPr="00013B70">
        <w:t>from the</w:t>
      </w:r>
      <w:r w:rsidRPr="00013B70">
        <w:t xml:space="preserve"> charge density (electrons per cm</w:t>
      </w:r>
      <w:r w:rsidRPr="00013B70">
        <w:rPr>
          <w:vertAlign w:val="superscript"/>
        </w:rPr>
        <w:t>3</w:t>
      </w:r>
      <w:r w:rsidRPr="00013B70">
        <w:t xml:space="preserve">) vs </w:t>
      </w:r>
      <w:r w:rsidR="002748F2" w:rsidRPr="00013B70">
        <w:rPr>
          <w:i/>
        </w:rPr>
        <w:t>V</w:t>
      </w:r>
      <w:r w:rsidR="002748F2" w:rsidRPr="00013B70">
        <w:rPr>
          <w:vertAlign w:val="subscript"/>
        </w:rPr>
        <w:t>oc</w:t>
      </w:r>
      <w:r w:rsidR="00877D43" w:rsidRPr="00013B70">
        <w:t xml:space="preserve"> graphs</w:t>
      </w:r>
      <w:r w:rsidRPr="00013B70">
        <w:t xml:space="preserve"> whereas </w:t>
      </w:r>
      <w:r w:rsidR="007D7D2E" w:rsidRPr="00013B70">
        <w:t xml:space="preserve">the observation of </w:t>
      </w:r>
      <w:r w:rsidRPr="00013B70">
        <w:t>the -180</w:t>
      </w:r>
      <w:r w:rsidR="00054C0F" w:rsidRPr="00013B70">
        <w:t xml:space="preserve"> </w:t>
      </w:r>
      <w:r w:rsidRPr="00013B70">
        <w:t xml:space="preserve">mV shift is </w:t>
      </w:r>
      <w:r w:rsidR="006F1C4F" w:rsidRPr="00013B70">
        <w:t xml:space="preserve">detected </w:t>
      </w:r>
      <w:r w:rsidRPr="00013B70">
        <w:t xml:space="preserve">after 40 SE for 63 </w:t>
      </w:r>
      <w:r w:rsidR="00107230" w:rsidRPr="00013B70">
        <w:t>h</w:t>
      </w:r>
      <w:r w:rsidRPr="00013B70">
        <w:t>.</w:t>
      </w:r>
      <w:r w:rsidR="007D59F6" w:rsidRPr="00013B70">
        <w:t xml:space="preserve"> </w:t>
      </w:r>
      <w:r w:rsidR="003F2195" w:rsidRPr="00013B70">
        <w:t xml:space="preserve">From the </w:t>
      </w:r>
      <w:r w:rsidR="00054C0F" w:rsidRPr="00013B70">
        <w:rPr>
          <w:i/>
        </w:rPr>
        <w:t>IV</w:t>
      </w:r>
      <w:r w:rsidR="003F2195" w:rsidRPr="00013B70">
        <w:t xml:space="preserve"> curves in the supporting information</w:t>
      </w:r>
      <w:r w:rsidR="006F1C4F" w:rsidRPr="00013B70">
        <w:t>,</w:t>
      </w:r>
      <w:r w:rsidR="003F2195" w:rsidRPr="00013B70">
        <w:t xml:space="preserve"> t</w:t>
      </w:r>
      <w:r w:rsidR="00EA7D71" w:rsidRPr="00013B70">
        <w:t xml:space="preserve">hey </w:t>
      </w:r>
      <w:r w:rsidR="006938C6" w:rsidRPr="00013B70">
        <w:t xml:space="preserve">state that </w:t>
      </w:r>
      <w:r w:rsidR="00376467" w:rsidRPr="00013B70">
        <w:t>high light intensity and heat show no negative effect on charge generation.</w:t>
      </w:r>
    </w:p>
    <w:p w14:paraId="486F2073" w14:textId="77777777" w:rsidR="00F512C4" w:rsidRPr="00013B70" w:rsidRDefault="00CC19E7">
      <w:r w:rsidRPr="00013B70">
        <w:t xml:space="preserve">The loss in </w:t>
      </w:r>
      <w:r w:rsidR="002748F2" w:rsidRPr="00013B70">
        <w:rPr>
          <w:i/>
        </w:rPr>
        <w:t>V</w:t>
      </w:r>
      <w:r w:rsidR="002748F2" w:rsidRPr="00013B70">
        <w:rPr>
          <w:vertAlign w:val="subscript"/>
        </w:rPr>
        <w:t>oc</w:t>
      </w:r>
      <w:r w:rsidRPr="00013B70">
        <w:t xml:space="preserve"> is</w:t>
      </w:r>
      <w:r w:rsidR="009B7102" w:rsidRPr="00013B70">
        <w:t xml:space="preserve"> attributed to </w:t>
      </w:r>
      <w:r w:rsidR="002621F4" w:rsidRPr="00013B70">
        <w:t>‘</w:t>
      </w:r>
      <w:r w:rsidR="009B7102" w:rsidRPr="00013B70">
        <w:t>a decrease in band edge offsets at either the TiO</w:t>
      </w:r>
      <w:r w:rsidR="009B7102" w:rsidRPr="00013B70">
        <w:rPr>
          <w:vertAlign w:val="subscript"/>
        </w:rPr>
        <w:t>2</w:t>
      </w:r>
      <w:r w:rsidR="00E109F0" w:rsidRPr="00013B70">
        <w:t>/</w:t>
      </w:r>
      <w:r w:rsidR="00B61117" w:rsidRPr="00013B70">
        <w:t>CH</w:t>
      </w:r>
      <w:r w:rsidR="00B61117" w:rsidRPr="00013B70">
        <w:rPr>
          <w:vertAlign w:val="subscript"/>
        </w:rPr>
        <w:t>3</w:t>
      </w:r>
      <w:r w:rsidR="00B61117" w:rsidRPr="00013B70">
        <w:t>NH</w:t>
      </w:r>
      <w:r w:rsidR="00B61117" w:rsidRPr="00013B70">
        <w:rPr>
          <w:vertAlign w:val="subscript"/>
        </w:rPr>
        <w:t>3</w:t>
      </w:r>
      <w:r w:rsidR="009B7102" w:rsidRPr="00013B70">
        <w:t>P</w:t>
      </w:r>
      <w:r w:rsidR="00B61117" w:rsidRPr="00013B70">
        <w:t>b</w:t>
      </w:r>
      <w:r w:rsidR="009B7102" w:rsidRPr="00013B70">
        <w:t>I</w:t>
      </w:r>
      <w:r w:rsidR="00B61117" w:rsidRPr="00013B70">
        <w:rPr>
          <w:vertAlign w:val="subscript"/>
        </w:rPr>
        <w:t>3</w:t>
      </w:r>
      <w:r w:rsidR="009B7102" w:rsidRPr="00013B70">
        <w:t xml:space="preserve"> or </w:t>
      </w:r>
      <w:r w:rsidR="00B61117" w:rsidRPr="00013B70">
        <w:t>CH</w:t>
      </w:r>
      <w:r w:rsidR="00B61117" w:rsidRPr="00013B70">
        <w:rPr>
          <w:vertAlign w:val="subscript"/>
        </w:rPr>
        <w:t>3</w:t>
      </w:r>
      <w:r w:rsidR="00B61117" w:rsidRPr="00013B70">
        <w:t>NH</w:t>
      </w:r>
      <w:r w:rsidR="00B61117" w:rsidRPr="00013B70">
        <w:rPr>
          <w:vertAlign w:val="subscript"/>
        </w:rPr>
        <w:t>3</w:t>
      </w:r>
      <w:r w:rsidR="009B7102" w:rsidRPr="00013B70">
        <w:t>P</w:t>
      </w:r>
      <w:r w:rsidR="00B61117" w:rsidRPr="00013B70">
        <w:t>b</w:t>
      </w:r>
      <w:r w:rsidR="009B7102" w:rsidRPr="00013B70">
        <w:t>I</w:t>
      </w:r>
      <w:r w:rsidR="00B61117" w:rsidRPr="00013B70">
        <w:rPr>
          <w:vertAlign w:val="subscript"/>
        </w:rPr>
        <w:t>3</w:t>
      </w:r>
      <w:r w:rsidR="009B7102" w:rsidRPr="00013B70">
        <w:t>/OMeTAD interfaces (or both)</w:t>
      </w:r>
      <w:r w:rsidR="002621F4" w:rsidRPr="00013B70">
        <w:t>’</w:t>
      </w:r>
      <w:r w:rsidR="009B7102" w:rsidRPr="00013B70">
        <w:t xml:space="preserve">. They say it </w:t>
      </w:r>
      <w:r w:rsidR="006938C6" w:rsidRPr="00013B70">
        <w:t xml:space="preserve">arises </w:t>
      </w:r>
      <w:r w:rsidR="009B7102" w:rsidRPr="00013B70">
        <w:t>from a change in the ions adsorbed at the interface</w:t>
      </w:r>
      <w:r w:rsidR="006938C6" w:rsidRPr="00013B70">
        <w:t xml:space="preserve"> and </w:t>
      </w:r>
      <w:r w:rsidR="009B7102" w:rsidRPr="00013B70">
        <w:t>suggested that the likely reason for this was due to ion migration</w:t>
      </w:r>
      <w:r w:rsidR="0029719B" w:rsidRPr="00013B70">
        <w:t>,</w:t>
      </w:r>
      <w:r w:rsidR="009B7102" w:rsidRPr="00013B70">
        <w:t xml:space="preserve"> which probably comes from the Li</w:t>
      </w:r>
      <w:r w:rsidR="009B7102" w:rsidRPr="00013B70">
        <w:rPr>
          <w:vertAlign w:val="superscript"/>
        </w:rPr>
        <w:t>+</w:t>
      </w:r>
      <w:r w:rsidR="009B7102" w:rsidRPr="00013B70">
        <w:t xml:space="preserve"> ion in the OMeTAD.</w:t>
      </w:r>
    </w:p>
    <w:p w14:paraId="6A3CB038" w14:textId="77898BCF" w:rsidR="005319B6" w:rsidRPr="00013B70" w:rsidRDefault="00327F3A" w:rsidP="008C3DCA">
      <w:r w:rsidRPr="00013B70">
        <w:lastRenderedPageBreak/>
        <w:t>T</w:t>
      </w:r>
      <w:r w:rsidR="0027506B" w:rsidRPr="00013B70">
        <w:t>esting</w:t>
      </w:r>
      <w:r w:rsidR="00466E28" w:rsidRPr="00013B70">
        <w:t xml:space="preserve"> other HTMs</w:t>
      </w:r>
      <w:r w:rsidR="00FC6740" w:rsidRPr="00013B70">
        <w:t>,</w:t>
      </w:r>
      <w:r w:rsidR="00466E28" w:rsidRPr="00013B70">
        <w:t xml:space="preserve"> P3HT </w:t>
      </w:r>
      <w:r w:rsidR="00FC6740" w:rsidRPr="00013B70">
        <w:t xml:space="preserve">and </w:t>
      </w:r>
      <w:r w:rsidR="00FA0AA8" w:rsidRPr="00415B4A">
        <w:t>poly[2,5-bis(2-octyldodecyl)-3,6-di(thiophen-2-yl)pyrrolo[3,4-c]pyrrole-1</w:t>
      </w:r>
      <w:r w:rsidR="00FA0AA8" w:rsidRPr="00007EBF">
        <w:t>,4(2</w:t>
      </w:r>
      <w:r w:rsidR="00FA0AA8" w:rsidRPr="00007EBF">
        <w:rPr>
          <w:i/>
        </w:rPr>
        <w:t>H</w:t>
      </w:r>
      <w:r w:rsidR="00FA0AA8" w:rsidRPr="00007EBF">
        <w:t>,5</w:t>
      </w:r>
      <w:r w:rsidR="00FA0AA8" w:rsidRPr="000505C5">
        <w:rPr>
          <w:i/>
        </w:rPr>
        <w:t>H</w:t>
      </w:r>
      <w:r w:rsidR="00FA0AA8" w:rsidRPr="000505C5">
        <w:t>)-</w:t>
      </w:r>
      <w:r w:rsidR="00FA0AA8" w:rsidRPr="00656764">
        <w:t>dio</w:t>
      </w:r>
      <w:r w:rsidR="00DF13B9" w:rsidRPr="00656764">
        <w:t>nel</w:t>
      </w:r>
      <w:r w:rsidR="00DF13B9" w:rsidRPr="00007EBF">
        <w:t>-alt-thieno</w:t>
      </w:r>
      <w:r w:rsidR="00DF13B9" w:rsidRPr="00013B70">
        <w:t xml:space="preserve">[3,2-b]thiophene </w:t>
      </w:r>
      <w:r w:rsidR="006938C6" w:rsidRPr="00013B70">
        <w:t>(</w:t>
      </w:r>
      <w:r w:rsidR="00DF13B9" w:rsidRPr="00013B70">
        <w:t xml:space="preserve">known as </w:t>
      </w:r>
      <w:r w:rsidR="00466E28" w:rsidRPr="000505C5">
        <w:t>DPPTTT</w:t>
      </w:r>
      <w:r w:rsidR="003B6329" w:rsidRPr="000505C5">
        <w:t>)</w:t>
      </w:r>
      <w:r w:rsidR="006938C6" w:rsidRPr="000505C5">
        <w:t>,</w:t>
      </w:r>
      <w:r w:rsidR="00466E28" w:rsidRPr="000505C5">
        <w:t xml:space="preserve"> show</w:t>
      </w:r>
      <w:r w:rsidR="006938C6" w:rsidRPr="000505C5">
        <w:t>ed</w:t>
      </w:r>
      <w:r w:rsidR="00466E28" w:rsidRPr="000505C5">
        <w:t xml:space="preserve"> poor</w:t>
      </w:r>
      <w:r w:rsidR="00991792" w:rsidRPr="000505C5">
        <w:t xml:space="preserve"> linearity for high solar equivalents and </w:t>
      </w:r>
      <w:r w:rsidR="006938C6" w:rsidRPr="000505C5">
        <w:t xml:space="preserve">low </w:t>
      </w:r>
      <w:r w:rsidR="00466E28" w:rsidRPr="000505C5">
        <w:t>stability.</w:t>
      </w:r>
    </w:p>
    <w:p w14:paraId="35414962" w14:textId="77777777" w:rsidR="00991792" w:rsidRPr="00013B70" w:rsidRDefault="005319B6" w:rsidP="008C3DCA">
      <w:r w:rsidRPr="00013B70">
        <w:t>Without encapsulation</w:t>
      </w:r>
      <w:r w:rsidR="00F336B3" w:rsidRPr="00013B70">
        <w:t>,</w:t>
      </w:r>
      <w:r w:rsidRPr="00013B70">
        <w:t xml:space="preserve"> the concentrated solar test caused degradation in the perovskite crystal</w:t>
      </w:r>
      <w:r w:rsidR="00F336B3" w:rsidRPr="00013B70">
        <w:t>,</w:t>
      </w:r>
      <w:r w:rsidRPr="00013B70">
        <w:t xml:space="preserve"> going from dark brown to yellow over a period of hours at 40 </w:t>
      </w:r>
      <w:r w:rsidR="000D43A4" w:rsidRPr="00013B70">
        <w:t>SE</w:t>
      </w:r>
      <w:r w:rsidR="00F336B3" w:rsidRPr="00013B70">
        <w:t>,</w:t>
      </w:r>
      <w:r w:rsidRPr="00013B70">
        <w:t xml:space="preserve"> while at 0.25 </w:t>
      </w:r>
      <w:r w:rsidR="000D43A4" w:rsidRPr="00013B70">
        <w:t xml:space="preserve">SE, </w:t>
      </w:r>
      <w:r w:rsidRPr="00013B70">
        <w:t>it took a number of days.</w:t>
      </w:r>
    </w:p>
    <w:p w14:paraId="24A903CE" w14:textId="77777777" w:rsidR="00F512C4" w:rsidRPr="00013B70" w:rsidRDefault="00EA6592" w:rsidP="008C3DCA">
      <w:pPr>
        <w:rPr>
          <w:shd w:val="clear" w:color="auto" w:fill="FFFFFF"/>
        </w:rPr>
      </w:pPr>
      <w:r w:rsidRPr="00013B70">
        <w:t>Flat cells without a mesoporous structure</w:t>
      </w:r>
      <w:r w:rsidR="00466E28" w:rsidRPr="00013B70">
        <w:t xml:space="preserve"> </w:t>
      </w:r>
      <w:r w:rsidR="00000D2D" w:rsidRPr="00013B70">
        <w:t xml:space="preserve">present </w:t>
      </w:r>
      <w:r w:rsidR="00466E28" w:rsidRPr="00013B70">
        <w:t>lower stability</w:t>
      </w:r>
      <w:r w:rsidR="007D44EB" w:rsidRPr="00013B70">
        <w:t xml:space="preserve"> in the dark</w:t>
      </w:r>
      <w:r w:rsidR="00466E28" w:rsidRPr="00013B70">
        <w:t xml:space="preserve">. </w:t>
      </w:r>
      <w:r w:rsidR="007D44EB" w:rsidRPr="00013B70">
        <w:t xml:space="preserve">The </w:t>
      </w:r>
      <w:r w:rsidR="00102877" w:rsidRPr="00013B70">
        <w:t xml:space="preserve">cells with </w:t>
      </w:r>
      <w:r w:rsidR="00B100DF" w:rsidRPr="00013B70">
        <w:t xml:space="preserve">mesoporous </w:t>
      </w:r>
      <w:r w:rsidR="007D44EB" w:rsidRPr="00013B70">
        <w:t xml:space="preserve">ETL </w:t>
      </w:r>
      <w:r w:rsidR="00F7572C" w:rsidRPr="00013B70">
        <w:t xml:space="preserve">using </w:t>
      </w:r>
      <w:r w:rsidR="00B100DF" w:rsidRPr="00013B70">
        <w:t>Al</w:t>
      </w:r>
      <w:r w:rsidR="00B100DF" w:rsidRPr="00013B70">
        <w:rPr>
          <w:vertAlign w:val="subscript"/>
        </w:rPr>
        <w:t>2</w:t>
      </w:r>
      <w:r w:rsidR="00B100DF" w:rsidRPr="00013B70">
        <w:t>O</w:t>
      </w:r>
      <w:r w:rsidR="00B100DF" w:rsidRPr="00013B70">
        <w:rPr>
          <w:vertAlign w:val="subscript"/>
        </w:rPr>
        <w:t>3</w:t>
      </w:r>
      <w:r w:rsidR="003E6052" w:rsidRPr="00013B70">
        <w:rPr>
          <w:vertAlign w:val="subscript"/>
        </w:rPr>
        <w:t xml:space="preserve"> </w:t>
      </w:r>
      <w:r w:rsidR="00B100DF" w:rsidRPr="00013B70">
        <w:t xml:space="preserve">are </w:t>
      </w:r>
      <w:r w:rsidR="00AD10FC" w:rsidRPr="00013B70">
        <w:t xml:space="preserve">also </w:t>
      </w:r>
      <w:r w:rsidR="00B100DF" w:rsidRPr="00013B70">
        <w:t xml:space="preserve">unstable </w:t>
      </w:r>
      <w:r w:rsidR="00D509CC" w:rsidRPr="00013B70">
        <w:t xml:space="preserve">under the same conditions, </w:t>
      </w:r>
      <w:r w:rsidR="00B100DF" w:rsidRPr="00013B70">
        <w:t>wher</w:t>
      </w:r>
      <w:r w:rsidR="00F7572C" w:rsidRPr="00013B70">
        <w:t>e</w:t>
      </w:r>
      <w:r w:rsidR="00B100DF" w:rsidRPr="00013B70">
        <w:t>as the TiO</w:t>
      </w:r>
      <w:r w:rsidR="00B100DF" w:rsidRPr="00013B70">
        <w:rPr>
          <w:vertAlign w:val="subscript"/>
        </w:rPr>
        <w:t>2</w:t>
      </w:r>
      <w:r w:rsidR="00B100DF" w:rsidRPr="00013B70">
        <w:t xml:space="preserve"> mesop</w:t>
      </w:r>
      <w:r w:rsidR="00AA468F" w:rsidRPr="00013B70">
        <w:t>o</w:t>
      </w:r>
      <w:r w:rsidR="00B100DF" w:rsidRPr="00013B70">
        <w:t>rous layers were stable</w:t>
      </w:r>
      <w:r w:rsidR="00AA468F" w:rsidRPr="00013B70">
        <w:t xml:space="preserve"> under both </w:t>
      </w:r>
      <w:r w:rsidR="00D509CC" w:rsidRPr="00013B70">
        <w:t xml:space="preserve">zero lighting and </w:t>
      </w:r>
      <w:r w:rsidR="00AA468F" w:rsidRPr="00013B70">
        <w:t>illumination</w:t>
      </w:r>
      <w:r w:rsidR="00B100DF" w:rsidRPr="00013B70">
        <w:t>.</w:t>
      </w:r>
      <w:r w:rsidR="003A7CF6" w:rsidRPr="00013B70">
        <w:rPr>
          <w:shd w:val="clear" w:color="auto" w:fill="FFFFFF"/>
        </w:rPr>
        <w:t xml:space="preserve"> </w:t>
      </w:r>
    </w:p>
    <w:p w14:paraId="0303A917" w14:textId="77777777" w:rsidR="00F512C4" w:rsidRPr="00013B70" w:rsidRDefault="009077FB" w:rsidP="008C3DCA">
      <w:r w:rsidRPr="00013B70">
        <w:t>The paper</w:t>
      </w:r>
      <w:r w:rsidR="003A7CF6" w:rsidRPr="00013B70">
        <w:t xml:space="preserve"> </w:t>
      </w:r>
      <w:r w:rsidRPr="00013B70">
        <w:t xml:space="preserve">also </w:t>
      </w:r>
      <w:r w:rsidR="003A7CF6" w:rsidRPr="00013B70">
        <w:t>c</w:t>
      </w:r>
      <w:r w:rsidRPr="00013B70">
        <w:t>ompares</w:t>
      </w:r>
      <w:r w:rsidR="00FC6897" w:rsidRPr="00013B70">
        <w:t xml:space="preserve"> organic solar c</w:t>
      </w:r>
      <w:r w:rsidR="003A7CF6" w:rsidRPr="00013B70">
        <w:t>ells and DSCs</w:t>
      </w:r>
      <w:r w:rsidR="004F5DD1" w:rsidRPr="00013B70">
        <w:t>,</w:t>
      </w:r>
      <w:r w:rsidR="003A7CF6" w:rsidRPr="00013B70">
        <w:t xml:space="preserve"> and in general</w:t>
      </w:r>
      <w:r w:rsidR="004F5DD1" w:rsidRPr="00013B70">
        <w:t>,</w:t>
      </w:r>
      <w:r w:rsidR="003A7CF6" w:rsidRPr="00013B70">
        <w:t xml:space="preserve"> </w:t>
      </w:r>
      <w:r w:rsidRPr="00013B70">
        <w:t xml:space="preserve">concludes </w:t>
      </w:r>
      <w:r w:rsidR="003A7CF6" w:rsidRPr="00013B70">
        <w:t>that not one technology stands out above the others in this harsh solar test.</w:t>
      </w:r>
    </w:p>
    <w:p w14:paraId="3E7A941F" w14:textId="77777777" w:rsidR="00F512C4" w:rsidRPr="00013B70" w:rsidRDefault="003A7CF6" w:rsidP="008C3DCA">
      <w:r w:rsidRPr="00013B70">
        <w:t>In general</w:t>
      </w:r>
      <w:r w:rsidR="00B55B83" w:rsidRPr="00013B70">
        <w:t>,</w:t>
      </w:r>
      <w:r w:rsidRPr="00013B70">
        <w:t xml:space="preserve"> the author highly recommends this paper due to the uniqueness in its </w:t>
      </w:r>
      <w:r w:rsidR="004F5DD1" w:rsidRPr="00013B70">
        <w:t>asse</w:t>
      </w:r>
      <w:r w:rsidR="00B55B83" w:rsidRPr="00013B70">
        <w:t>s</w:t>
      </w:r>
      <w:r w:rsidR="004F5DD1" w:rsidRPr="00013B70">
        <w:t xml:space="preserve">sments </w:t>
      </w:r>
      <w:r w:rsidR="001144B3" w:rsidRPr="00013B70">
        <w:t xml:space="preserve">which will help to eliminate unstable materials in a short space of time. Their </w:t>
      </w:r>
      <w:r w:rsidRPr="00013B70">
        <w:t xml:space="preserve">findings </w:t>
      </w:r>
      <w:r w:rsidR="00F512C4" w:rsidRPr="00013B70">
        <w:t xml:space="preserve">relating to </w:t>
      </w:r>
      <w:r w:rsidRPr="00013B70">
        <w:t>the improvement in photocurrent</w:t>
      </w:r>
      <w:r w:rsidR="0008669A" w:rsidRPr="00013B70">
        <w:t>,</w:t>
      </w:r>
      <w:r w:rsidRPr="00013B70">
        <w:t xml:space="preserve"> due to the </w:t>
      </w:r>
      <w:r w:rsidR="0008669A" w:rsidRPr="00013B70">
        <w:t xml:space="preserve">degradation </w:t>
      </w:r>
      <w:r w:rsidRPr="00013B70">
        <w:t>as a result</w:t>
      </w:r>
      <w:r w:rsidR="00243698" w:rsidRPr="00013B70">
        <w:t xml:space="preserve"> of 63 h of illumination of 40 SE (illumination was passed through a 420 nm long pass filter)</w:t>
      </w:r>
      <w:r w:rsidR="0008669A" w:rsidRPr="00013B70">
        <w:t>,</w:t>
      </w:r>
      <w:r w:rsidRPr="00013B70">
        <w:t xml:space="preserve"> </w:t>
      </w:r>
      <w:r w:rsidR="0008669A" w:rsidRPr="00013B70">
        <w:t>followed by</w:t>
      </w:r>
      <w:r w:rsidR="00243698" w:rsidRPr="00013B70">
        <w:t>,</w:t>
      </w:r>
      <w:r w:rsidR="001B67AB">
        <w:t xml:space="preserve"> </w:t>
      </w:r>
      <w:r w:rsidR="00243698" w:rsidRPr="00013B70">
        <w:t>heating to 60°C</w:t>
      </w:r>
      <w:r w:rsidR="00182EDE" w:rsidRPr="00013B70">
        <w:t>,</w:t>
      </w:r>
      <w:r w:rsidRPr="00013B70">
        <w:t xml:space="preserve"> </w:t>
      </w:r>
      <w:r w:rsidR="00DC0A47" w:rsidRPr="00013B70">
        <w:t>demonstrated</w:t>
      </w:r>
      <w:r w:rsidR="00D15CA6" w:rsidRPr="00013B70">
        <w:t xml:space="preserve"> the </w:t>
      </w:r>
      <w:r w:rsidRPr="00013B70">
        <w:t xml:space="preserve">photovoltage transient lifetime </w:t>
      </w:r>
      <w:r w:rsidR="00534E0D" w:rsidRPr="00013B70">
        <w:t>to be constant</w:t>
      </w:r>
      <w:r w:rsidR="00DC0A47" w:rsidRPr="00013B70">
        <w:t>;</w:t>
      </w:r>
      <w:r w:rsidR="00534E0D" w:rsidRPr="00013B70">
        <w:t xml:space="preserve"> this</w:t>
      </w:r>
      <w:r w:rsidR="001957C8" w:rsidRPr="00013B70">
        <w:t xml:space="preserve"> is quite impressive!</w:t>
      </w:r>
    </w:p>
    <w:p w14:paraId="7F914F03" w14:textId="19996288" w:rsidR="00A54FB1" w:rsidRPr="00013B70" w:rsidRDefault="003A7CF6" w:rsidP="00A54FB1">
      <w:r w:rsidRPr="00013B70">
        <w:t xml:space="preserve">The </w:t>
      </w:r>
      <w:r w:rsidR="00873DA6" w:rsidRPr="00013B70">
        <w:t xml:space="preserve">high intensity/focused </w:t>
      </w:r>
      <w:r w:rsidRPr="00013B70">
        <w:t xml:space="preserve">light tests are important for </w:t>
      </w:r>
      <w:r w:rsidR="00A54FB1" w:rsidRPr="000505C5">
        <w:t xml:space="preserve">potential use in </w:t>
      </w:r>
      <w:r w:rsidR="000505C5" w:rsidRPr="00656764">
        <w:t>concentrated</w:t>
      </w:r>
      <w:r w:rsidR="000505C5" w:rsidRPr="000505C5">
        <w:t xml:space="preserve"> </w:t>
      </w:r>
      <w:r w:rsidR="001B78E2" w:rsidRPr="000505C5">
        <w:t xml:space="preserve">solar </w:t>
      </w:r>
      <w:r w:rsidRPr="000505C5">
        <w:t xml:space="preserve">power plants </w:t>
      </w:r>
      <w:r w:rsidR="00A54FB1" w:rsidRPr="000505C5">
        <w:t xml:space="preserve">which </w:t>
      </w:r>
      <w:r w:rsidRPr="000505C5">
        <w:t xml:space="preserve">already exist in commercial </w:t>
      </w:r>
      <w:r w:rsidR="00C56C8F" w:rsidRPr="00BA099F">
        <w:t>energy facilities</w:t>
      </w:r>
      <w:r w:rsidRPr="00BA099F">
        <w:t>. Perovskite solar</w:t>
      </w:r>
      <w:r w:rsidRPr="00013B70">
        <w:t xml:space="preserve"> modules have also managed to show 1200 </w:t>
      </w:r>
      <w:r w:rsidR="00C7562A" w:rsidRPr="00013B70">
        <w:t>h</w:t>
      </w:r>
      <w:r w:rsidRPr="00013B70">
        <w:t xml:space="preserve"> of stability in the dark in a dry box</w:t>
      </w:r>
      <w:r w:rsidR="00C56C8F" w:rsidRPr="00013B70">
        <w:t>,</w:t>
      </w:r>
      <w:r w:rsidRPr="00013B70">
        <w:t xml:space="preserve"> to test shelf life</w:t>
      </w:r>
      <w:r w:rsidR="00C46A4A" w:rsidRPr="00013B70">
        <w:t>;</w:t>
      </w:r>
      <w:r w:rsidRPr="00013B70">
        <w:t xml:space="preserve"> </w:t>
      </w:r>
      <w:r w:rsidR="00C46A4A" w:rsidRPr="00013B70">
        <w:t xml:space="preserve">they produced </w:t>
      </w:r>
      <w:r w:rsidRPr="00013B70">
        <w:t xml:space="preserve">very low </w:t>
      </w:r>
      <w:r w:rsidR="00943AA6" w:rsidRPr="00013B70">
        <w:t>hysteresis</w:t>
      </w:r>
      <w:r w:rsidRPr="00013B70">
        <w:t xml:space="preserve"> </w:t>
      </w:r>
      <w:r w:rsidR="00C46A4A" w:rsidRPr="00013B70">
        <w:t xml:space="preserve">with </w:t>
      </w:r>
      <w:r w:rsidRPr="00013B70">
        <w:t>an initial 3.45% efficiency</w:t>
      </w:r>
      <w:r w:rsidR="00BD5BD8" w:rsidRPr="00013B70">
        <w:t>,</w:t>
      </w:r>
      <w:r w:rsidRPr="00013B70">
        <w:t xml:space="preserve"> increasing to about 5.25% after 144 </w:t>
      </w:r>
      <w:r w:rsidR="00C7562A" w:rsidRPr="00013B70">
        <w:t>h</w:t>
      </w:r>
      <w:r w:rsidRPr="00013B70">
        <w:t xml:space="preserve"> </w:t>
      </w:r>
      <w:r w:rsidR="00C46A4A" w:rsidRPr="00013B70">
        <w:t>owing to</w:t>
      </w:r>
      <w:r w:rsidRPr="00013B70">
        <w:t xml:space="preserve"> oxygen p-doping of the P3HT HTM, </w:t>
      </w:r>
      <w:r w:rsidR="00BD5BD8" w:rsidRPr="00013B70">
        <w:t xml:space="preserve">followed by </w:t>
      </w:r>
      <w:r w:rsidRPr="00013B70">
        <w:t xml:space="preserve">the modules </w:t>
      </w:r>
      <w:r w:rsidR="00BD5BD8" w:rsidRPr="00013B70">
        <w:t xml:space="preserve">being sealed </w:t>
      </w:r>
      <w:r w:rsidRPr="00013B70">
        <w:t>with cyanoacrylate glue</w:t>
      </w:r>
      <w:r w:rsidR="00DC0A47" w:rsidRPr="00013B70">
        <w:t>; this</w:t>
      </w:r>
      <w:r w:rsidR="00BD5BD8" w:rsidRPr="00013B70">
        <w:t xml:space="preserve"> led to</w:t>
      </w:r>
      <w:r w:rsidRPr="00013B70">
        <w:t xml:space="preserve"> the efficiency </w:t>
      </w:r>
      <w:r w:rsidR="00BD5BD8" w:rsidRPr="00013B70">
        <w:t>drop</w:t>
      </w:r>
      <w:r w:rsidR="00DC0A47" w:rsidRPr="00013B70">
        <w:t>ping</w:t>
      </w:r>
      <w:r w:rsidR="00BD5BD8" w:rsidRPr="00013B70">
        <w:t xml:space="preserve"> </w:t>
      </w:r>
      <w:r w:rsidRPr="00013B70">
        <w:t>to 4.96%</w:t>
      </w:r>
      <w:r w:rsidR="00DC0A47" w:rsidRPr="00013B70">
        <w:t>;</w:t>
      </w:r>
      <w:r w:rsidRPr="00013B70">
        <w:t xml:space="preserve"> </w:t>
      </w:r>
      <w:r w:rsidR="00BD5BD8" w:rsidRPr="00013B70">
        <w:t xml:space="preserve">subsequently at </w:t>
      </w:r>
      <w:r w:rsidRPr="00013B70">
        <w:t xml:space="preserve">300 </w:t>
      </w:r>
      <w:r w:rsidR="00C7562A" w:rsidRPr="00013B70">
        <w:t>h</w:t>
      </w:r>
      <w:r w:rsidR="00BD5BD8" w:rsidRPr="00013B70">
        <w:t>,</w:t>
      </w:r>
      <w:r w:rsidRPr="00013B70">
        <w:t xml:space="preserve"> a reduction </w:t>
      </w:r>
      <w:r w:rsidR="00DC0A47" w:rsidRPr="00013B70">
        <w:t>wa</w:t>
      </w:r>
      <w:r w:rsidRPr="00013B70">
        <w:t xml:space="preserve">s </w:t>
      </w:r>
      <w:r w:rsidR="00120666" w:rsidRPr="00013B70">
        <w:t xml:space="preserve">measured </w:t>
      </w:r>
      <w:r w:rsidRPr="00013B70">
        <w:t xml:space="preserve">in the </w:t>
      </w:r>
      <w:r w:rsidR="00B3468E" w:rsidRPr="00013B70">
        <w:rPr>
          <w:i/>
        </w:rPr>
        <w:t>J</w:t>
      </w:r>
      <w:r w:rsidR="00B3468E" w:rsidRPr="00013B70">
        <w:rPr>
          <w:vertAlign w:val="subscript"/>
        </w:rPr>
        <w:t>sc</w:t>
      </w:r>
      <w:r w:rsidRPr="00013B70">
        <w:t xml:space="preserve"> from 9.8</w:t>
      </w:r>
      <w:r w:rsidR="00DC0A47" w:rsidRPr="00013B70">
        <w:t xml:space="preserve"> to </w:t>
      </w:r>
      <w:r w:rsidRPr="00013B70">
        <w:t>8.9 mA cm</w:t>
      </w:r>
      <w:r w:rsidRPr="00013B70">
        <w:rPr>
          <w:vertAlign w:val="superscript"/>
        </w:rPr>
        <w:t>-2</w:t>
      </w:r>
      <w:r w:rsidR="00120666" w:rsidRPr="00013B70">
        <w:t xml:space="preserve">, </w:t>
      </w:r>
      <w:r w:rsidR="008B2122" w:rsidRPr="00013B70">
        <w:t>due to possible de</w:t>
      </w:r>
      <w:r w:rsidR="00B60D7D" w:rsidRPr="00013B70">
        <w:t>-</w:t>
      </w:r>
      <w:r w:rsidRPr="00013B70">
        <w:t>doping</w:t>
      </w:r>
      <w:r w:rsidR="00E70796" w:rsidRPr="00013B70">
        <w:t>,</w:t>
      </w:r>
      <w:r w:rsidRPr="00013B70">
        <w:t xml:space="preserve"> and a</w:t>
      </w:r>
      <w:r w:rsidR="00DC0A47" w:rsidRPr="00013B70">
        <w:t>fter a</w:t>
      </w:r>
      <w:r w:rsidRPr="00013B70">
        <w:t xml:space="preserve"> further 970 </w:t>
      </w:r>
      <w:r w:rsidR="00C7562A" w:rsidRPr="00013B70">
        <w:t>h</w:t>
      </w:r>
      <w:r w:rsidRPr="00013B70">
        <w:t xml:space="preserve"> </w:t>
      </w:r>
      <w:r w:rsidR="00DC0A47" w:rsidRPr="00013B70">
        <w:t xml:space="preserve">a decrease </w:t>
      </w:r>
      <w:r w:rsidR="00E70796" w:rsidRPr="00013B70">
        <w:t xml:space="preserve">in efficiency </w:t>
      </w:r>
      <w:r w:rsidRPr="00013B70">
        <w:t>from 3.4</w:t>
      </w:r>
      <w:r w:rsidR="00DC0A47" w:rsidRPr="00013B70">
        <w:t xml:space="preserve"> to </w:t>
      </w:r>
      <w:r w:rsidRPr="00013B70">
        <w:t xml:space="preserve">3.3%. </w:t>
      </w:r>
    </w:p>
    <w:p w14:paraId="04913090" w14:textId="41E591F3" w:rsidR="003A7CF6" w:rsidRPr="00013B70" w:rsidRDefault="00C7562A" w:rsidP="00A54FB1">
      <w:r w:rsidRPr="00013B70">
        <w:t xml:space="preserve">Further testing </w:t>
      </w:r>
      <w:r w:rsidR="00D6685E" w:rsidRPr="00013B70">
        <w:t xml:space="preserve">with cells containing the Spiro-MeOTAD HTM </w:t>
      </w:r>
      <w:r w:rsidRPr="00013B70">
        <w:t>(&gt;350</w:t>
      </w:r>
      <w:r w:rsidR="003A7CF6" w:rsidRPr="00013B70">
        <w:t xml:space="preserve"> </w:t>
      </w:r>
      <w:r w:rsidRPr="00013B70">
        <w:t>h</w:t>
      </w:r>
      <w:r w:rsidR="00F329B4" w:rsidRPr="00013B70">
        <w:t xml:space="preserve">, </w:t>
      </w:r>
      <w:r w:rsidR="00B11F04" w:rsidRPr="00013B70">
        <w:t xml:space="preserve">1 </w:t>
      </w:r>
      <w:r w:rsidR="00F329B4" w:rsidRPr="00013B70">
        <w:t>s</w:t>
      </w:r>
      <w:r w:rsidR="003A7CF6" w:rsidRPr="00013B70">
        <w:t>un</w:t>
      </w:r>
      <w:r w:rsidR="00E109F0" w:rsidRPr="00013B70">
        <w:t>/</w:t>
      </w:r>
      <w:r w:rsidR="001E569F" w:rsidRPr="00013B70">
        <w:t>d</w:t>
      </w:r>
      <w:r w:rsidR="003A7CF6" w:rsidRPr="00013B70">
        <w:t>ry box</w:t>
      </w:r>
      <w:r w:rsidR="00E109F0" w:rsidRPr="00013B70">
        <w:t>/</w:t>
      </w:r>
      <w:r w:rsidR="003A7CF6" w:rsidRPr="00013B70">
        <w:t>40</w:t>
      </w:r>
      <w:r w:rsidR="00E109F0" w:rsidRPr="00013B70">
        <w:t>°C</w:t>
      </w:r>
      <w:r w:rsidRPr="00013B70">
        <w:t>)</w:t>
      </w:r>
      <w:r w:rsidR="00D6685E" w:rsidRPr="00013B70">
        <w:t>,</w:t>
      </w:r>
      <w:r w:rsidR="003A7CF6" w:rsidRPr="00013B70">
        <w:t xml:space="preserve"> showed efficiency </w:t>
      </w:r>
      <w:r w:rsidR="00E70796" w:rsidRPr="00013B70">
        <w:t xml:space="preserve">decay </w:t>
      </w:r>
      <w:r w:rsidR="003A7CF6" w:rsidRPr="00013B70">
        <w:t xml:space="preserve">by 55% in the first 100 </w:t>
      </w:r>
      <w:r w:rsidRPr="00013B70">
        <w:t>h</w:t>
      </w:r>
      <w:r w:rsidR="00D6685E" w:rsidRPr="00013B70">
        <w:t xml:space="preserve">, whereas </w:t>
      </w:r>
      <w:r w:rsidR="003A7CF6" w:rsidRPr="00013B70">
        <w:t xml:space="preserve">P3HT </w:t>
      </w:r>
      <w:r w:rsidR="00DC0A47" w:rsidRPr="00013B70">
        <w:t>fell</w:t>
      </w:r>
      <w:r w:rsidR="00C1460B" w:rsidRPr="00013B70">
        <w:t xml:space="preserve"> </w:t>
      </w:r>
      <w:r w:rsidR="003A7CF6" w:rsidRPr="00013B70">
        <w:t xml:space="preserve">by 75% of its original efficiency, </w:t>
      </w:r>
      <w:r w:rsidR="00D964D4" w:rsidRPr="00013B70">
        <w:t>Spiro-MeOTAD</w:t>
      </w:r>
      <w:r w:rsidR="003A7CF6" w:rsidRPr="00013B70">
        <w:t xml:space="preserve"> </w:t>
      </w:r>
      <w:r w:rsidR="00C1460B" w:rsidRPr="00013B70">
        <w:t>remain</w:t>
      </w:r>
      <w:r w:rsidR="00DC0A47" w:rsidRPr="00013B70">
        <w:t>ing</w:t>
      </w:r>
      <w:r w:rsidR="00C1460B" w:rsidRPr="00013B70">
        <w:t xml:space="preserve"> </w:t>
      </w:r>
      <w:r w:rsidR="003A7CF6" w:rsidRPr="00013B70">
        <w:t xml:space="preserve">at </w:t>
      </w:r>
      <w:r w:rsidR="00C77312" w:rsidRPr="00013B70">
        <w:t xml:space="preserve">the same </w:t>
      </w:r>
      <w:r w:rsidR="003A7CF6" w:rsidRPr="00013B70">
        <w:t xml:space="preserve">value for a further 250 </w:t>
      </w:r>
      <w:r w:rsidRPr="00013B70">
        <w:t>h</w:t>
      </w:r>
      <w:r w:rsidR="003A7CF6" w:rsidRPr="00013B70">
        <w:t xml:space="preserve"> </w:t>
      </w:r>
      <w:r w:rsidR="00E056A5" w:rsidRPr="00013B70">
        <w:fldChar w:fldCharType="begin" w:fldLock="1"/>
      </w:r>
      <w:r w:rsidR="00656764">
        <w:instrText>ADDIN CSL_CITATION {"citationItems":[{"id":"ITEM-1","itemData":{"DOI":"10.1109/NANO.2014.6968015","ISBN":"978-1-4799-5622-7","abstract":"In this work we exploit the use of a new promising class of light harvesting materials, namely the hybrid organic halide perovskites (CH3NH3PbI3-xClx), for the fabrication of mesoscopic perovskite solar cells and series-connected monolithic perovskite module. To achieve this goal, important innovative procedures were implemented in order to define a reproducible fabrication path applicable also to large area devices. Small area solar cells were fabricated with both Spiro-OMeTAD and the P3HT polymer as Hole Transporting Material (HTM) both showing a Power Conversion Efficiency (PCE) up to 10.5%. First attempts to scale up the size of the cell to a module size shown a PCE of 5.1% on an active area of 13.44cm2. In order to improve the efficiency of the module, we developed a new Laser assisted patterning of the perovskite/compact layers together with an optimized perovskite deposition in controlled atmosphere. This allowed us to improve the module PCE up to 7.3% which represent the state of art efficiency for a perovskite module. A promising long-term stability was obtained for the module with Spiro-OMeTAD as HTM. Supporting simulations of Mesoscopic Perovskite Solar Cells were obtained by using the multiscale device simulator TiberCAD.","author":[{"dropping-particle":"","family":"Carlo","given":"A.","non-dropping-particle":"Di","parse-names":false,"suffix":""},{"dropping-particle":"","family":"Matteocci","given":"F.","non-dropping-particle":"","parse-names":false,"suffix":""},{"dropping-particle":"","family":"Razza","given":"S.","non-dropping-particle":"","parse-names":false,"suffix":""},{"dropping-particle":"","family":"Mincuzzi","given":"M.","non-dropping-particle":"","parse-names":false,"suffix":""},{"dropping-particle":"","family":"Giacomo","given":"F.","non-dropping-particle":"Di","parse-names":false,"suffix":""},{"dropping-particle":"","family":"Casaluci","given":"S.","non-dropping-particle":"","parse-names":false,"suffix":""},{"dropping-particle":"","family":"Gentilini","given":"D.","non-dropping-particle":"","parse-names":false,"suffix":""},{"dropping-particle":"","family":"Brown","given":"T. M.","non-dropping-particle":"","parse-names":false,"suffix":""},{"dropping-particle":"","family":"Reale","given":"A.","non-dropping-particle":"","parse-names":false,"suffix":""},{"dropping-particle":"","family":"Brunetti","given":"F.","non-dropping-particle":"","parse-names":false,"suffix":""},{"dropping-particle":"","family":"D'Epifanio","given":"A.","non-dropping-particle":"","parse-names":false,"suffix":""},{"dropping-particle":"","family":"Licoccia","given":"S.","non-dropping-particle":"","parse-names":false,"suffix":""}],"container-title":"14th IEEE International Conference on Nanotechnology","id":"ITEM-1","issued":{"date-parts":[["2014","8"]]},"note":"From Duplicate 1 (Mesoscopic perovskite solar cells and modules - Carlo, A Di; Matteocci, F.; Razza, S.; Mincuzzi, M.; Giacomo, F Di; Casaluci, S.; Brown, T. M.; Reale, A.; Brunetti, F.; Epifanio, A D; Licoccia, S.; Di Carlo, A.; Matteocci, F.; Razza, S.; Mincuzzi, M.; Di Giacomo, F.; Casaluci, S.; Gentilini, D.; Brown, T. M.; Reale, A.; Brunetti, F.; D'Epifanio, A.; Licoccia, S.)\n\nFrom Duplicate 1 (Mesoscopic perovskite solar cells and modules - Di Carlo, a.; Matteocci, F.; Razza, S.; Mincuzzi, M.; Di Giacomo, F.; Casaluci, S.; Gentilini, D.; Brown, T. M.; Reale, a.; Brunetti, F.; D'Epifanio, a.; Licoccia, S.)\n\nID: 1\n\nFrom Duplicate 2 (Mesoscopic perovskite solar cells and modules - Di Carlo, a.; Matteocci, F.; Razza, S.; Mincuzzi, M.; Di Giacomo, F.; Casaluci, S.; Gentilini, D.; Brown, T. M.; Reale, a.; Brunetti, F.; D'Epifanio, a.; Licoccia, S.)\n\nID: 1","page":"70-74","publisher":"IEEE","title":"Mesoscopic perovskite solar cells and modules","type":"paper-conference"},"uris":["http://www.mendeley.com/documents/?uuid=f636ff9f-6975-41df-a741-3aaf293a4f7b"]}],"mendeley":{"formattedCitation":"[132]","plainTextFormattedCitation":"[132]","previouslyFormattedCitation":"[133]"},"properties":{"noteIndex":0},"schema":"https://github.com/citation-style-language/schema/raw/master/csl-citation.json"}</w:instrText>
      </w:r>
      <w:r w:rsidR="00E056A5" w:rsidRPr="00013B70">
        <w:fldChar w:fldCharType="separate"/>
      </w:r>
      <w:r w:rsidR="00656764" w:rsidRPr="00656764">
        <w:rPr>
          <w:noProof/>
        </w:rPr>
        <w:t>[132]</w:t>
      </w:r>
      <w:r w:rsidR="00E056A5" w:rsidRPr="00013B70">
        <w:fldChar w:fldCharType="end"/>
      </w:r>
      <w:r w:rsidR="003A7CF6" w:rsidRPr="00013B70">
        <w:t xml:space="preserve">. </w:t>
      </w:r>
    </w:p>
    <w:p w14:paraId="2A957ED8" w14:textId="36CBA897" w:rsidR="00F512C4" w:rsidRPr="00013B70" w:rsidRDefault="003B6329" w:rsidP="00D65B28">
      <w:r w:rsidRPr="00013B70">
        <w:t>Additionally,</w:t>
      </w:r>
      <w:r w:rsidR="00974CBF" w:rsidRPr="00013B70">
        <w:t xml:space="preserve"> concentrated solar testing up to 100 suns showed that mixed halide concentration increased the degradation rate of perovskites</w:t>
      </w:r>
      <w:r w:rsidR="006356B5" w:rsidRPr="00013B70">
        <w:t>,</w:t>
      </w:r>
      <w:r w:rsidR="00974CBF" w:rsidRPr="00013B70">
        <w:t xml:space="preserve"> </w:t>
      </w:r>
      <w:r w:rsidR="006356B5" w:rsidRPr="00013B70">
        <w:t xml:space="preserve">resulting from an </w:t>
      </w:r>
      <w:r w:rsidR="00974CBF" w:rsidRPr="00013B70">
        <w:t xml:space="preserve">increase in defects rather than perovskite composition </w:t>
      </w:r>
      <w:r w:rsidR="00E056A5" w:rsidRPr="00013B70">
        <w:fldChar w:fldCharType="begin" w:fldLock="1"/>
      </w:r>
      <w:r w:rsidR="00656764">
        <w:instrText>ADDIN CSL_CITATION {"citationItems":[{"id":"ITEM-1","itemData":{"DOI":"10.1002/cssc.201600679","ISSN":"18645631","abstract":"The photochemical stability of encapsulated films of mixed halide perovskites with a range of MAPb(I1−xBrx)3 (MA=methylammonium) compositions (solid solutions) was investigated under accelerated stressing using concentrated sunlight. The relevance of accelerated testing to standard operational conditions of solar cells was confirmed by comparison to degradation experiments under outdoor sunlight exposure. We found that MAPbBr3 films exhibited no degradation, while MAPbI3 and mixed halide MAPb(I1−xBrx)3 films decomposed yielding crystallization of inorganic PbI2 accompanied by degradation of the perovskite solar light absorption, with faster absorption degradation in mixed halide films. The crystal coherence length was found to correlate with the stability of the films. We postulate that the introduction of Br into the mixed halide solid solution stressed its structure and induced more structural defects and/or grain boundaries compared to pure halide perovskites, which might be responsible for the accelerated degradation. Hence, the cause for accelerated degradation may be the increased defect density rather than the chemical composition of the perovskite materials.","author":[{"dropping-particle":"","family":"Misra","given":"Ravi K.","non-dropping-particle":"","parse-names":false,"suffix":""},{"dropping-particle":"","family":"Ciammaruchi","given":"Laura","non-dropping-particle":"","parse-names":false,"suffix":""},{"dropping-particle":"","family":"Aharon","given":"Sigalit","non-dropping-particle":"","parse-names":false,"suffix":""},{"dropping-particle":"","family":"Mogilyansky","given":"Dmitry","non-dropping-particle":"","parse-names":false,"suffix":""},{"dropping-particle":"","family":"Etgar","given":"Lioz","non-dropping-particle":"","parse-names":false,"suffix":""},{"dropping-particle":"","family":"Visoly-Fisher","given":"Iris","non-dropping-particle":"","parse-names":false,"suffix":""},{"dropping-particle":"","family":"Katz","given":"Eugene A.","non-dropping-particle":"","parse-names":false,"suffix":""}],"container-title":"ChemSusChem","id":"ITEM-1","issue":"18","issued":{"date-parts":[["2016","9","22"]]},"page":"2572-2577","title":"Effect of Halide Composition on the Photochemical Stability of Perovskite Photovoltaic Materials","type":"article-journal","volume":"9"},"uris":["http://www.mendeley.com/documents/?uuid=0b5fa9d5-b80a-45b7-8d9f-dd3be819813c"]}],"mendeley":{"formattedCitation":"[158]","plainTextFormattedCitation":"[158]","previouslyFormattedCitation":"[158]"},"properties":{"noteIndex":0},"schema":"https://github.com/citation-style-language/schema/raw/master/csl-citation.json"}</w:instrText>
      </w:r>
      <w:r w:rsidR="00E056A5" w:rsidRPr="00013B70">
        <w:fldChar w:fldCharType="separate"/>
      </w:r>
      <w:r w:rsidR="00FE640A" w:rsidRPr="00FE640A">
        <w:rPr>
          <w:noProof/>
        </w:rPr>
        <w:t>[158]</w:t>
      </w:r>
      <w:r w:rsidR="00E056A5" w:rsidRPr="00013B70">
        <w:fldChar w:fldCharType="end"/>
      </w:r>
      <w:r w:rsidR="00974CBF" w:rsidRPr="00013B70">
        <w:t xml:space="preserve">. Degradation dependence on heat and light for low intensity to </w:t>
      </w:r>
      <w:r w:rsidR="00B11F04" w:rsidRPr="00013B70">
        <w:t xml:space="preserve">1 </w:t>
      </w:r>
      <w:r w:rsidR="00974CBF" w:rsidRPr="00013B70">
        <w:t xml:space="preserve">sun indicated that perovskites bode well for concentrated light testing </w:t>
      </w:r>
      <w:r w:rsidR="00E056A5" w:rsidRPr="00013B70">
        <w:fldChar w:fldCharType="begin" w:fldLock="1"/>
      </w:r>
      <w:r w:rsidR="00656764">
        <w:instrText>ADDIN CSL_CITATION {"citationItems":[{"id":"ITEM-1","itemData":{"DOI":"10.1002/adma.201505480","ISBN":"1521-4095","ISSN":"09359648","PMID":"26822751","abstract":"The temperature dependence of the principal photovoltaic parameters of perovskite photovoltaics is studied. The recombination activation energy is in good agreement with the perovskite's bandgap energy, thereby placing an upper bound on open-circuit voltage. The photocurrent increases moderately with temperature and remains high at low temperature, reinforcing that the cells are not hindered by insufficient thermally activated mobility or carrier trapping by deep defects.","author":[{"dropping-particle":"","family":"Leong","given":"Wei Lin","non-dropping-particle":"","parse-names":false,"suffix":""},{"dropping-particle":"","family":"Ooi","given":"Zi-En","non-dropping-particle":"","parse-names":false,"suffix":""},{"dropping-particle":"","family":"Sabba","given":"Dharani","non-dropping-particle":"","parse-names":false,"suffix":""},{"dropping-particle":"","family":"Yi","given":"Chenyi","non-dropping-particle":"","parse-names":false,"suffix":""},{"dropping-particle":"","family":"Zakeeruddin","given":"Shaik M.","non-dropping-particle":"","parse-names":false,"suffix":""},{"dropping-particle":"","family":"Graetzel","given":"Michael","non-dropping-particle":"","parse-names":false,"suffix":""},{"dropping-particle":"","family":"Gordon","given":"Jeffrey M.","non-dropping-particle":"","parse-names":false,"suffix":""},{"dropping-particle":"","family":"Katz","given":"Eugene A.","non-dropping-particle":"","parse-names":false,"suffix":""},{"dropping-particle":"","family":"Mathews","given":"Nripan","non-dropping-particle":"","parse-names":false,"suffix":""}],"container-title":"Advanced Materials","id":"ITEM-1","issue":"12","issued":{"date-parts":[["2016","3"]]},"page":"2439-2445","title":"Identifying Fundamental Limitations in Halide Perovskite Solar Cells","type":"article-journal","volume":"28"},"uris":["http://www.mendeley.com/documents/?uuid=cf67fd05-fbb3-46ca-bfce-0edf3797eecb"]}],"mendeley":{"formattedCitation":"[159]","plainTextFormattedCitation":"[159]","previouslyFormattedCitation":"[159]"},"properties":{"noteIndex":0},"schema":"https://github.com/citation-style-language/schema/raw/master/csl-citation.json"}</w:instrText>
      </w:r>
      <w:r w:rsidR="00E056A5" w:rsidRPr="00013B70">
        <w:fldChar w:fldCharType="separate"/>
      </w:r>
      <w:r w:rsidR="00FE640A" w:rsidRPr="00FE640A">
        <w:rPr>
          <w:noProof/>
        </w:rPr>
        <w:t>[159]</w:t>
      </w:r>
      <w:r w:rsidR="00E056A5" w:rsidRPr="00013B70">
        <w:fldChar w:fldCharType="end"/>
      </w:r>
      <w:r w:rsidR="00974CBF" w:rsidRPr="00013B70">
        <w:t>.</w:t>
      </w:r>
    </w:p>
    <w:p w14:paraId="4430007B" w14:textId="50881BBC" w:rsidR="0024250B" w:rsidRPr="00013B70" w:rsidRDefault="00D37457" w:rsidP="00D65B28">
      <w:r w:rsidRPr="00BD5B49">
        <w:t>In another research article,</w:t>
      </w:r>
      <w:r w:rsidR="006062FF" w:rsidRPr="00BD5B49">
        <w:t xml:space="preserve"> </w:t>
      </w:r>
      <w:r w:rsidR="001E53AF" w:rsidRPr="00BD5B49">
        <w:t xml:space="preserve">scientists discovered that </w:t>
      </w:r>
      <w:r w:rsidR="00AB1C5D" w:rsidRPr="00BD5B49">
        <w:t xml:space="preserve">atoms in the </w:t>
      </w:r>
      <w:r w:rsidR="006062FF" w:rsidRPr="00BD5B49">
        <w:t>crystal structure of the perovskite</w:t>
      </w:r>
      <w:r w:rsidRPr="00BD5B49">
        <w:t xml:space="preserve"> </w:t>
      </w:r>
      <w:r w:rsidR="00EA10E9" w:rsidRPr="00BD5B49">
        <w:t>CH</w:t>
      </w:r>
      <w:r w:rsidR="00EA10E9" w:rsidRPr="00BD5B49">
        <w:rPr>
          <w:vertAlign w:val="subscript"/>
        </w:rPr>
        <w:t>3</w:t>
      </w:r>
      <w:r w:rsidR="00EA10E9" w:rsidRPr="00BD5B49">
        <w:t>NH</w:t>
      </w:r>
      <w:r w:rsidR="00EA10E9" w:rsidRPr="00BD5B49">
        <w:rPr>
          <w:vertAlign w:val="subscript"/>
        </w:rPr>
        <w:t>3</w:t>
      </w:r>
      <w:r w:rsidR="00EA10E9" w:rsidRPr="00BD5B49">
        <w:t>PbBr</w:t>
      </w:r>
      <w:r w:rsidR="00EA10E9" w:rsidRPr="00BD5B49">
        <w:rPr>
          <w:vertAlign w:val="subscript"/>
        </w:rPr>
        <w:t>3</w:t>
      </w:r>
      <w:r w:rsidR="006062FF" w:rsidRPr="00BD5B49">
        <w:t xml:space="preserve"> ha</w:t>
      </w:r>
      <w:r w:rsidR="00AB1C5D" w:rsidRPr="00BD5B49">
        <w:t>ve</w:t>
      </w:r>
      <w:r w:rsidR="006062FF" w:rsidRPr="00BD5B49">
        <w:t xml:space="preserve"> a stronger bond</w:t>
      </w:r>
      <w:r w:rsidR="009E08C2" w:rsidRPr="00BD5B49">
        <w:t xml:space="preserve"> than </w:t>
      </w:r>
      <w:r w:rsidR="00AB1C5D" w:rsidRPr="00BD5B49">
        <w:t xml:space="preserve">those in </w:t>
      </w:r>
      <w:r w:rsidR="009E08C2" w:rsidRPr="00BD5B49">
        <w:t>CH</w:t>
      </w:r>
      <w:r w:rsidR="009E08C2" w:rsidRPr="00BD5B49">
        <w:rPr>
          <w:vertAlign w:val="subscript"/>
        </w:rPr>
        <w:t>3</w:t>
      </w:r>
      <w:r w:rsidR="009E08C2" w:rsidRPr="00BD5B49">
        <w:t>NH</w:t>
      </w:r>
      <w:r w:rsidR="009E08C2" w:rsidRPr="00BD5B49">
        <w:rPr>
          <w:vertAlign w:val="subscript"/>
        </w:rPr>
        <w:t>3</w:t>
      </w:r>
      <w:r w:rsidR="009E08C2" w:rsidRPr="00BD5B49">
        <w:t>PbI</w:t>
      </w:r>
      <w:r w:rsidR="009E08C2" w:rsidRPr="00BD5B49">
        <w:rPr>
          <w:vertAlign w:val="subscript"/>
        </w:rPr>
        <w:t>3</w:t>
      </w:r>
      <w:r w:rsidR="00AB1C5D" w:rsidRPr="00BD5B49">
        <w:t>;</w:t>
      </w:r>
      <w:r w:rsidR="00664DC7" w:rsidRPr="00BD5B49">
        <w:t xml:space="preserve"> this was</w:t>
      </w:r>
      <w:r w:rsidR="002E551A" w:rsidRPr="00BD5B49">
        <w:t xml:space="preserve"> </w:t>
      </w:r>
      <w:r w:rsidR="00AB1C5D" w:rsidRPr="00BD5B49">
        <w:t>attributed to the smaller atomic orbitals of Br</w:t>
      </w:r>
      <w:r w:rsidR="0043028B" w:rsidRPr="00BD5B49">
        <w:t>.</w:t>
      </w:r>
      <w:r w:rsidR="00AB1C5D" w:rsidRPr="00BD5B49">
        <w:t xml:space="preserve"> </w:t>
      </w:r>
      <w:r w:rsidR="001E53AF" w:rsidRPr="00BD5B49">
        <w:t xml:space="preserve">This led to </w:t>
      </w:r>
      <w:r w:rsidR="00664DC7" w:rsidRPr="00BD5B49">
        <w:t xml:space="preserve">the </w:t>
      </w:r>
      <w:r w:rsidR="00832063" w:rsidRPr="00BD5B49">
        <w:t xml:space="preserve">film of the bromide perovskite </w:t>
      </w:r>
      <w:r w:rsidR="00BD6C2C" w:rsidRPr="00BD5B49">
        <w:t>showing</w:t>
      </w:r>
      <w:r w:rsidR="00AE357F" w:rsidRPr="00BD5B49">
        <w:t xml:space="preserve"> very little change </w:t>
      </w:r>
      <w:r w:rsidR="000505C5" w:rsidRPr="00BD5B49">
        <w:t>under 100</w:t>
      </w:r>
      <w:r w:rsidR="00AC1668" w:rsidRPr="00BD5B49">
        <w:t xml:space="preserve"> suns illumination</w:t>
      </w:r>
      <w:r w:rsidR="007A61B7" w:rsidRPr="00BD5B49">
        <w:t xml:space="preserve"> at 40 </w:t>
      </w:r>
      <w:r w:rsidR="00354B96" w:rsidRPr="00BD5B49">
        <w:t>to approximately</w:t>
      </w:r>
      <w:r w:rsidR="00AE357F" w:rsidRPr="00BD5B49">
        <w:t xml:space="preserve"> 55</w:t>
      </w:r>
      <w:r w:rsidR="007A61B7" w:rsidRPr="00BD5B49">
        <w:t>°C</w:t>
      </w:r>
      <w:r w:rsidR="007A61B7" w:rsidRPr="00BD5B49" w:rsidDel="007A61B7">
        <w:t xml:space="preserve"> </w:t>
      </w:r>
      <w:r w:rsidR="00CE6F6B" w:rsidRPr="00BD5B49">
        <w:t xml:space="preserve">for 1 h </w:t>
      </w:r>
      <w:r w:rsidR="00AC1668" w:rsidRPr="00BD5B49">
        <w:t>as compared to the iodide perovskite</w:t>
      </w:r>
      <w:r w:rsidR="00B95295" w:rsidRPr="00BD5B49">
        <w:t xml:space="preserve"> which displayed evidence of decomposition</w:t>
      </w:r>
      <w:r w:rsidR="003B6C94" w:rsidRPr="00BD5B49">
        <w:t>;</w:t>
      </w:r>
      <w:r w:rsidR="00AC1668" w:rsidRPr="00BD5B49">
        <w:t xml:space="preserve"> </w:t>
      </w:r>
      <w:r w:rsidR="003B6C94" w:rsidRPr="00BD5B49">
        <w:t xml:space="preserve">XRD data evidenced the aforementioned phenomena. </w:t>
      </w:r>
      <w:r w:rsidR="00354B96" w:rsidRPr="00BD5B49">
        <w:t>The iodide</w:t>
      </w:r>
      <w:r w:rsidR="004F6FBB" w:rsidRPr="00BD5B49">
        <w:t>-</w:t>
      </w:r>
      <w:r w:rsidR="00354B96" w:rsidRPr="00BD5B49">
        <w:t>based film had a better absorption spectrum</w:t>
      </w:r>
      <w:r w:rsidR="00B95295" w:rsidRPr="00BD5B49">
        <w:t xml:space="preserve"> although </w:t>
      </w:r>
      <w:r w:rsidR="00B168C3" w:rsidRPr="00BD5B49">
        <w:t xml:space="preserve">degradation was ascribed to illumination and heating. </w:t>
      </w:r>
      <w:r w:rsidR="00AC1668" w:rsidRPr="00BD5B49">
        <w:t xml:space="preserve">They hypothesise that a combination of the high stability offered by the bromide perovskite can be combined with the better absorption of the iodide perovskite </w:t>
      </w:r>
      <w:r w:rsidR="00AC1668" w:rsidRPr="00BD5B49">
        <w:lastRenderedPageBreak/>
        <w:t xml:space="preserve">to </w:t>
      </w:r>
      <w:r w:rsidR="00502174" w:rsidRPr="00BD5B49">
        <w:t xml:space="preserve">form a crystal that will be both stable and have good absorbance at high temperatures and </w:t>
      </w:r>
      <w:r w:rsidR="00BD5B49" w:rsidRPr="00BD5B49">
        <w:t xml:space="preserve">more intense </w:t>
      </w:r>
      <w:r w:rsidR="00502174" w:rsidRPr="00BD5B49">
        <w:t>illumination</w:t>
      </w:r>
      <w:r w:rsidR="001C65B9" w:rsidRPr="00BD5B49">
        <w:t xml:space="preserve"> </w:t>
      </w:r>
      <w:r w:rsidR="00E056A5" w:rsidRPr="00BD5B49">
        <w:fldChar w:fldCharType="begin" w:fldLock="1"/>
      </w:r>
      <w:r w:rsidR="00656764">
        <w:instrText>ADDIN CSL_CITATION {"citationItems":[{"id":"ITEM-1","itemData":{"DOI":"10.1021/jz502642b","ISBN":"1948-7185","ISSN":"1948-7185","PMID":"26261941","abstract":"We report on accelerated degradation testing of MAPbX3 films (X = I or Br) by exposure to concentrated sunlight of 100 suns, and show that the evolution of light absorption and the corresponding structural modifications are dependent on the type of halide ion and the exposure temperature. One hour of such exposure provides a photon dose equivalent to that of one sun exposure for one hundred hours. The degradation in absorption of MAPbI3 films after exposure to 100 suns for 60 minutes at elevated sample temperature (~45-55oC), due to decomposition of the hybrid perovskite material, is documented. No degradation was observed after exposure to the same sunlight concentration but at lower a sample temperature (~25oC). No photobleaching or decomposition of MAPbBr3 films were observed after exposure to similar stress conditions (light intensity, dose, and temperatures). Our results indicate that the degradation is highly dependent on the hybrid perovskite composition and can be light- and thermally enhanced. We report on accelerated degradation testing of MAPbX3 films (X = I or Br) by exposure to concentrated sunlight of 100 suns, and show that the evolution of light absorption and the corresponding structural modifications are dependent on the type of halide ion and the exposure temperature. One hour of such exposure provides a photon dose equivalent to that of one sun exposure for one hundred hours. The degradation in absorption of MAPbI3 films after exposure to 100 suns for 60 minutes at elevated sample temperature (~45-55oC), due to decomposition of the hybrid perovskite material, is documented. No degradation was observed after exposure to the same sunlight concentration but at lower a sample temperature (~25oC). No photobleaching or decomposition of MAPbBr3 films were observed after exposure to similar stress conditions (light intensity, dose, and temperatures). Our results indicate that the degradation is highly dependent on the hybrid perovskite composition and can be light- and thermally enhanced.","author":[{"dropping-particle":"","family":"Misra","given":"Ravi K.","non-dropping-particle":"","parse-names":false,"suffix":""},{"dropping-particle":"","family":"Aharon","given":"Sigalit","non-dropping-particle":"","parse-names":false,"suffix":""},{"dropping-particle":"","family":"Li","given":"Baili","non-dropping-particle":"","parse-names":false,"suffix":""},{"dropping-particle":"","family":"Mogilyansky","given":"Dmitri","non-dropping-particle":"","parse-names":false,"suffix":""},{"dropping-particle":"","family":"Visoly-Fisher","given":"Iris","non-dropping-particle":"","parse-names":false,"suffix":""},{"dropping-particle":"","family":"Etgar","given":"Lioz","non-dropping-particle":"","parse-names":false,"suffix":""},{"dropping-particle":"","family":"Katz","given":"Eugene A.","non-dropping-particle":"","parse-names":false,"suffix":""}],"container-title":"The Journal of Physical Chemistry Letters","id":"ITEM-1","issue":"3","issued":{"date-parts":[["2015","2","5"]]},"page":"326-330","title":"Temperature- and Component-Dependent Degradation of Perovskite Photovoltaic Materials under Concentrated Sunlight","type":"article-journal","volume":"6"},"uris":["http://www.mendeley.com/documents/?uuid=51a7693f-f33a-444a-a1b8-fb61ac6941ee"]}],"mendeley":{"formattedCitation":"[160]","plainTextFormattedCitation":"[160]","previouslyFormattedCitation":"[160]"},"properties":{"noteIndex":0},"schema":"https://github.com/citation-style-language/schema/raw/master/csl-citation.json"}</w:instrText>
      </w:r>
      <w:r w:rsidR="00E056A5" w:rsidRPr="00BD5B49">
        <w:fldChar w:fldCharType="separate"/>
      </w:r>
      <w:r w:rsidR="00FE640A" w:rsidRPr="00BD5B49">
        <w:rPr>
          <w:noProof/>
        </w:rPr>
        <w:t>[160]</w:t>
      </w:r>
      <w:r w:rsidR="00E056A5" w:rsidRPr="00BD5B49">
        <w:fldChar w:fldCharType="end"/>
      </w:r>
      <w:r w:rsidR="00BD5B49">
        <w:t>.</w:t>
      </w:r>
      <w:r w:rsidR="00974CBF" w:rsidRPr="00BD5B49">
        <w:t>.</w:t>
      </w:r>
    </w:p>
    <w:p w14:paraId="008F4AA0" w14:textId="77777777" w:rsidR="0024250B" w:rsidRPr="00013B70" w:rsidRDefault="00623C71" w:rsidP="00D65B28">
      <w:r w:rsidRPr="00013B70">
        <w:t>Other works included a</w:t>
      </w:r>
      <w:r w:rsidR="00974CBF" w:rsidRPr="00013B70">
        <w:t xml:space="preserve">dding pseudo-halides such as thiocyanate </w:t>
      </w:r>
      <w:r w:rsidRPr="00013B70">
        <w:t xml:space="preserve">(SCN) </w:t>
      </w:r>
      <w:r w:rsidR="00974CBF" w:rsidRPr="00013B70">
        <w:t>to perovskites</w:t>
      </w:r>
      <w:r w:rsidR="00AD0EAE" w:rsidRPr="00013B70">
        <w:t>,</w:t>
      </w:r>
      <w:r w:rsidR="00974CBF" w:rsidRPr="00013B70">
        <w:t xml:space="preserve"> </w:t>
      </w:r>
      <w:r w:rsidRPr="00013B70">
        <w:t xml:space="preserve">which </w:t>
      </w:r>
      <w:r w:rsidR="00974CBF" w:rsidRPr="00013B70">
        <w:t xml:space="preserve">has had a positive impact on the stability </w:t>
      </w:r>
      <w:r w:rsidR="00AD0EAE" w:rsidRPr="00013B70">
        <w:t xml:space="preserve">under conditions of </w:t>
      </w:r>
      <w:r w:rsidR="00C7562A" w:rsidRPr="00013B70">
        <w:t>4</w:t>
      </w:r>
      <w:r w:rsidR="00BF7BBC" w:rsidRPr="00013B70">
        <w:t xml:space="preserve"> </w:t>
      </w:r>
      <w:r w:rsidR="00C7562A" w:rsidRPr="00013B70">
        <w:t>h</w:t>
      </w:r>
      <w:r w:rsidR="00E109F0" w:rsidRPr="00013B70">
        <w:t>/</w:t>
      </w:r>
      <w:r w:rsidR="00974CBF" w:rsidRPr="00013B70">
        <w:t xml:space="preserve">95% </w:t>
      </w:r>
      <w:r w:rsidR="00253726" w:rsidRPr="00013B70">
        <w:t>relative humidity</w:t>
      </w:r>
      <w:r w:rsidR="00E109F0" w:rsidRPr="00013B70">
        <w:t>/</w:t>
      </w:r>
      <w:r w:rsidR="00974CBF" w:rsidRPr="00013B70">
        <w:t>closed chamber</w:t>
      </w:r>
      <w:r w:rsidR="00E109F0" w:rsidRPr="00013B70">
        <w:t>/</w:t>
      </w:r>
      <w:r w:rsidR="00974CBF" w:rsidRPr="00013B70">
        <w:t>dark</w:t>
      </w:r>
      <w:r w:rsidRPr="00013B70">
        <w:t>/</w:t>
      </w:r>
      <w:r w:rsidR="00974CBF" w:rsidRPr="00013B70">
        <w:t>open air</w:t>
      </w:r>
      <w:r w:rsidR="00E109F0" w:rsidRPr="00013B70">
        <w:t>/</w:t>
      </w:r>
      <w:r w:rsidR="00974CBF" w:rsidRPr="00013B70">
        <w:t xml:space="preserve">ambient laboratory light. Harsh humidity at 95% did not show any </w:t>
      </w:r>
      <w:r w:rsidR="00336C29" w:rsidRPr="00013B70">
        <w:t>e</w:t>
      </w:r>
      <w:r w:rsidR="00974CBF" w:rsidRPr="00013B70">
        <w:t xml:space="preserve">ffect </w:t>
      </w:r>
      <w:r w:rsidR="00336C29" w:rsidRPr="00013B70">
        <w:t>o</w:t>
      </w:r>
      <w:r w:rsidR="00974CBF" w:rsidRPr="00013B70">
        <w:t>n the perovskite CH</w:t>
      </w:r>
      <w:r w:rsidR="00974CBF" w:rsidRPr="00013B70">
        <w:rPr>
          <w:vertAlign w:val="subscript"/>
        </w:rPr>
        <w:t>3</w:t>
      </w:r>
      <w:r w:rsidR="00974CBF" w:rsidRPr="00013B70">
        <w:t>NH</w:t>
      </w:r>
      <w:r w:rsidR="00974CBF" w:rsidRPr="00013B70">
        <w:rPr>
          <w:vertAlign w:val="subscript"/>
        </w:rPr>
        <w:t>3</w:t>
      </w:r>
      <w:r w:rsidR="00974CBF" w:rsidRPr="00013B70">
        <w:t>PbI(SCN)</w:t>
      </w:r>
      <w:r w:rsidR="00974CBF" w:rsidRPr="00013B70">
        <w:rPr>
          <w:vertAlign w:val="subscript"/>
        </w:rPr>
        <w:t>2</w:t>
      </w:r>
      <w:r w:rsidR="0005696A" w:rsidRPr="00013B70">
        <w:t xml:space="preserve"> after </w:t>
      </w:r>
      <w:r w:rsidR="00C7562A" w:rsidRPr="00013B70">
        <w:t>4</w:t>
      </w:r>
      <w:r w:rsidR="00974CBF" w:rsidRPr="00013B70">
        <w:t xml:space="preserve"> </w:t>
      </w:r>
      <w:r w:rsidR="00C7562A" w:rsidRPr="00013B70">
        <w:t>h</w:t>
      </w:r>
      <w:r w:rsidR="00937F15" w:rsidRPr="00013B70">
        <w:t>,</w:t>
      </w:r>
      <w:r w:rsidR="00974CBF" w:rsidRPr="00013B70">
        <w:t xml:space="preserve"> while comparing that to the standard </w:t>
      </w:r>
      <w:r w:rsidR="00B11D03" w:rsidRPr="00013B70">
        <w:t>CH</w:t>
      </w:r>
      <w:r w:rsidR="00B11D03" w:rsidRPr="00013B70">
        <w:rPr>
          <w:vertAlign w:val="subscript"/>
        </w:rPr>
        <w:t>3</w:t>
      </w:r>
      <w:r w:rsidR="00B11D03" w:rsidRPr="00013B70">
        <w:t>NH</w:t>
      </w:r>
      <w:r w:rsidR="00B11D03" w:rsidRPr="00013B70">
        <w:rPr>
          <w:vertAlign w:val="subscript"/>
        </w:rPr>
        <w:t>3</w:t>
      </w:r>
      <w:r w:rsidR="00974CBF" w:rsidRPr="00013B70">
        <w:t>PbI</w:t>
      </w:r>
      <w:r w:rsidR="00974CBF" w:rsidRPr="00013B70">
        <w:rPr>
          <w:vertAlign w:val="subscript"/>
        </w:rPr>
        <w:t>3</w:t>
      </w:r>
      <w:r w:rsidR="00974CBF" w:rsidRPr="00013B70">
        <w:t xml:space="preserve"> based perovskite, XRD data showed degradation to PbI</w:t>
      </w:r>
      <w:r w:rsidR="00974CBF" w:rsidRPr="00013B70">
        <w:rPr>
          <w:vertAlign w:val="subscript"/>
        </w:rPr>
        <w:t xml:space="preserve">2 </w:t>
      </w:r>
      <w:r w:rsidR="00974CBF" w:rsidRPr="00013B70">
        <w:t xml:space="preserve">within 1.5 </w:t>
      </w:r>
      <w:r w:rsidR="00C7562A" w:rsidRPr="00013B70">
        <w:t>h</w:t>
      </w:r>
    </w:p>
    <w:p w14:paraId="142E8ABC" w14:textId="77777777" w:rsidR="0024250B" w:rsidRPr="00013B70" w:rsidRDefault="00974CBF" w:rsidP="00D65B28">
      <w:r w:rsidRPr="00013B70">
        <w:t xml:space="preserve">Performance of the perovskite with </w:t>
      </w:r>
      <w:r w:rsidR="0094186E" w:rsidRPr="00013B70">
        <w:t>Spiro-MeOTAD</w:t>
      </w:r>
      <w:r w:rsidRPr="00013B70">
        <w:t xml:space="preserve"> as the HTM showed 8.3% efficiency while that of </w:t>
      </w:r>
      <w:r w:rsidR="00B11D03" w:rsidRPr="00013B70">
        <w:t>CH</w:t>
      </w:r>
      <w:r w:rsidR="00B11D03" w:rsidRPr="00013B70">
        <w:rPr>
          <w:vertAlign w:val="subscript"/>
        </w:rPr>
        <w:t>3</w:t>
      </w:r>
      <w:r w:rsidR="00B11D03" w:rsidRPr="00013B70">
        <w:t>NH</w:t>
      </w:r>
      <w:r w:rsidR="00B11D03" w:rsidRPr="00013B70">
        <w:rPr>
          <w:vertAlign w:val="subscript"/>
        </w:rPr>
        <w:t>3</w:t>
      </w:r>
      <w:r w:rsidRPr="00013B70">
        <w:t>PbI</w:t>
      </w:r>
      <w:r w:rsidRPr="00013B70">
        <w:rPr>
          <w:vertAlign w:val="subscript"/>
        </w:rPr>
        <w:t>3</w:t>
      </w:r>
      <w:r w:rsidRPr="00013B70">
        <w:t xml:space="preserve"> was 8.8% efficient due to a higher </w:t>
      </w:r>
      <w:r w:rsidR="00B3468E" w:rsidRPr="00013B70">
        <w:rPr>
          <w:i/>
        </w:rPr>
        <w:t>J</w:t>
      </w:r>
      <w:r w:rsidR="00B3468E" w:rsidRPr="00013B70">
        <w:rPr>
          <w:vertAlign w:val="subscript"/>
        </w:rPr>
        <w:t>sc</w:t>
      </w:r>
      <w:r w:rsidRPr="00013B70">
        <w:t>.</w:t>
      </w:r>
    </w:p>
    <w:p w14:paraId="588D0106" w14:textId="4F4713E9" w:rsidR="003A7CF6" w:rsidRPr="00013B70" w:rsidRDefault="00E36343" w:rsidP="00D65B28">
      <w:r w:rsidRPr="00013B70">
        <w:t xml:space="preserve">In long term testing </w:t>
      </w:r>
      <w:r w:rsidR="00937F15" w:rsidRPr="00013B70">
        <w:t xml:space="preserve">for </w:t>
      </w:r>
      <w:r w:rsidRPr="00013B70">
        <w:t xml:space="preserve">14 </w:t>
      </w:r>
      <w:r w:rsidR="008F34F4" w:rsidRPr="00013B70">
        <w:t>days</w:t>
      </w:r>
      <w:r w:rsidR="00336C29" w:rsidRPr="00013B70">
        <w:t xml:space="preserve"> at </w:t>
      </w:r>
      <w:r w:rsidR="00974CBF" w:rsidRPr="00013B70">
        <w:t>20</w:t>
      </w:r>
      <w:r w:rsidR="00FB69FE" w:rsidRPr="00013B70">
        <w:t xml:space="preserve"> to </w:t>
      </w:r>
      <w:r w:rsidR="00974CBF" w:rsidRPr="00013B70">
        <w:t xml:space="preserve">40% </w:t>
      </w:r>
      <w:r w:rsidR="00253726" w:rsidRPr="00013B70">
        <w:t>relative humidity</w:t>
      </w:r>
      <w:r w:rsidR="00937F15" w:rsidRPr="00013B70">
        <w:t>,</w:t>
      </w:r>
      <w:r w:rsidR="00974CBF" w:rsidRPr="00013B70">
        <w:t xml:space="preserve"> the pseudo-halide perovskite only showed 0.9% absolute reduction in efficiency and </w:t>
      </w:r>
      <w:r w:rsidR="00B11D03" w:rsidRPr="00013B70">
        <w:t>CH</w:t>
      </w:r>
      <w:r w:rsidR="00B11D03" w:rsidRPr="00013B70">
        <w:rPr>
          <w:vertAlign w:val="subscript"/>
        </w:rPr>
        <w:t>3</w:t>
      </w:r>
      <w:r w:rsidR="00B11D03" w:rsidRPr="00013B70">
        <w:t>NH</w:t>
      </w:r>
      <w:r w:rsidR="00B11D03" w:rsidRPr="00013B70">
        <w:rPr>
          <w:vertAlign w:val="subscript"/>
        </w:rPr>
        <w:t>3</w:t>
      </w:r>
      <w:r w:rsidR="00974CBF" w:rsidRPr="00013B70">
        <w:t>P</w:t>
      </w:r>
      <w:r w:rsidR="00B11D03" w:rsidRPr="00013B70">
        <w:t>b</w:t>
      </w:r>
      <w:r w:rsidR="00974CBF" w:rsidRPr="00013B70">
        <w:t>I</w:t>
      </w:r>
      <w:r w:rsidR="00B11D03" w:rsidRPr="00013B70">
        <w:rPr>
          <w:vertAlign w:val="subscript"/>
        </w:rPr>
        <w:t>3</w:t>
      </w:r>
      <w:r w:rsidR="00974CBF" w:rsidRPr="00013B70">
        <w:t xml:space="preserve"> </w:t>
      </w:r>
      <w:r w:rsidR="00336C29" w:rsidRPr="00013B70">
        <w:t xml:space="preserve">displayed </w:t>
      </w:r>
      <w:r w:rsidR="00974CBF" w:rsidRPr="00013B70">
        <w:t xml:space="preserve">1.9% absolute reduction within </w:t>
      </w:r>
      <w:r w:rsidR="00336C29" w:rsidRPr="00013B70">
        <w:t xml:space="preserve">7 </w:t>
      </w:r>
      <w:r w:rsidR="00974CBF" w:rsidRPr="00013B70">
        <w:t>days</w:t>
      </w:r>
      <w:r w:rsidR="007F7617" w:rsidRPr="00013B70">
        <w:t>,</w:t>
      </w:r>
      <w:r w:rsidR="00974CBF" w:rsidRPr="00013B70">
        <w:t xml:space="preserve"> with complete failure after 14 days</w:t>
      </w:r>
      <w:r w:rsidR="007F7617" w:rsidRPr="00013B70">
        <w:t>;</w:t>
      </w:r>
      <w:r w:rsidR="00974CBF" w:rsidRPr="00013B70">
        <w:t xml:space="preserve"> </w:t>
      </w:r>
      <w:r w:rsidR="007F7617" w:rsidRPr="00013B70">
        <w:t>o</w:t>
      </w:r>
      <w:r w:rsidR="00974CBF" w:rsidRPr="00013B70">
        <w:t xml:space="preserve">ther tests in their absorbance spectra show similar stability trends </w:t>
      </w:r>
      <w:r w:rsidR="00E056A5" w:rsidRPr="00013B70">
        <w:fldChar w:fldCharType="begin" w:fldLock="1"/>
      </w:r>
      <w:r w:rsidR="0011391E">
        <w:instrText>ADDIN CSL_CITATION {"citationItems":[{"id":"ITEM-1","itemData":{"DOI":"10.1002/anie.201503038","ISBN":"1433-7851","ISSN":"14337851","PMID":"25968343","abstract":"Two pseudohalide thiocyanate ions (SCN-) have been used to replace two iodides in CH3NH3PbI3, and the resulting perovskite material was used as the active material in solar cells. In accelerated stability tests, the CH3NH3Pb(SCN)(2)I perovskite films were shown to be superior to the conventional CH3NH3PbI3 films as no significant degradation was observed after the film had been exposed to air with a relative humidity of 95% for over four hours, whereas CH3NH3PbI3 films degraded in less than 1.5hours. Solar cells based on CH3NH3Pb(SCN)(2)I thin films exhibited an efficiency of 8.3%, which is comparable to that of CH3NH3PbI3 based cells fabricated in the same way.","author":[{"dropping-particle":"","family":"Jiang","given":"Qinglong","non-dropping-particle":"","parse-names":false,"suffix":""},{"dropping-particle":"","family":"Rebollar","given":"Dominic","non-dropping-particle":"","parse-names":false,"suffix":""},{"dropping-particle":"","family":"Gong","given":"Jue","non-dropping-particle":"","parse-names":false,"suffix":""},{"dropping-particle":"","family":"Piacentino","given":"Elettra L.","non-dropping-particle":"","parse-names":false,"suffix":""},{"dropping-particle":"","family":"Zheng","given":"Chong","non-dropping-particle":"","parse-names":false,"suffix":""},{"dropping-particle":"","family":"Xu","given":"Tao","non-dropping-particle":"","parse-names":false,"suffix":""}],"container-title":"Angewandte Chemie International Edition","id":"ITEM-1","issue":"26","issued":{"date-parts":[["2015","6","22"]]},"page":"7617-7620","publisher":"WILEY‐VCH Verlag","title":"Pseudohalide-Induced Moisture Tolerance in Perovskite CH 3 NH 3 Pb(SCN) 2 I Thin Films","type":"article-journal","volume":"54"},"uris":["http://www.mendeley.com/documents/?uuid=c2b9c7e7-1246-4d93-aa86-d44d74cbc67e"]}],"mendeley":{"formattedCitation":"[80]","plainTextFormattedCitation":"[80]","previouslyFormattedCitation":"[80]"},"properties":{"noteIndex":0},"schema":"https://github.com/citation-style-language/schema/raw/master/csl-citation.json"}</w:instrText>
      </w:r>
      <w:r w:rsidR="00E056A5" w:rsidRPr="00013B70">
        <w:fldChar w:fldCharType="separate"/>
      </w:r>
      <w:r w:rsidR="0011391E" w:rsidRPr="0011391E">
        <w:rPr>
          <w:noProof/>
        </w:rPr>
        <w:t>[80]</w:t>
      </w:r>
      <w:r w:rsidR="00E056A5" w:rsidRPr="00013B70">
        <w:fldChar w:fldCharType="end"/>
      </w:r>
      <w:r w:rsidR="00974CBF" w:rsidRPr="00013B70">
        <w:t xml:space="preserve">. </w:t>
      </w:r>
    </w:p>
    <w:p w14:paraId="346D2766" w14:textId="77777777" w:rsidR="004F7257" w:rsidRPr="00013B70" w:rsidRDefault="00974CBF" w:rsidP="0099372A">
      <w:pPr>
        <w:pStyle w:val="Heading2"/>
      </w:pPr>
      <w:bookmarkStart w:id="778" w:name="_180mV_shift_band_edge_offset_TiO2_Perov"/>
      <w:bookmarkStart w:id="779" w:name="__103_102_61_"/>
      <w:bookmarkStart w:id="780" w:name="_light_absorbance_on_Al2O3__75_"/>
      <w:bookmarkStart w:id="781" w:name="_Raman_Characterisation_breakdown__6_"/>
      <w:bookmarkStart w:id="782" w:name="_Toc530166510"/>
      <w:bookmarkStart w:id="783" w:name="_Toc530166645"/>
      <w:bookmarkStart w:id="784" w:name="_Toc530167203"/>
      <w:bookmarkStart w:id="785" w:name="_Toc530167338"/>
      <w:bookmarkStart w:id="786" w:name="_Toc4264564"/>
      <w:bookmarkEnd w:id="778"/>
      <w:bookmarkEnd w:id="779"/>
      <w:bookmarkEnd w:id="780"/>
      <w:bookmarkEnd w:id="781"/>
      <w:r w:rsidRPr="00013B70">
        <w:t xml:space="preserve">Raman </w:t>
      </w:r>
      <w:r w:rsidR="00E54184" w:rsidRPr="00013B70">
        <w:t>c</w:t>
      </w:r>
      <w:r w:rsidRPr="00013B70">
        <w:t>haracterisation breakdown</w:t>
      </w:r>
      <w:bookmarkEnd w:id="782"/>
      <w:bookmarkEnd w:id="783"/>
      <w:bookmarkEnd w:id="784"/>
      <w:bookmarkEnd w:id="785"/>
      <w:bookmarkEnd w:id="786"/>
    </w:p>
    <w:p w14:paraId="5A8D388A" w14:textId="7F02F92E" w:rsidR="00FF0901" w:rsidRPr="00013B70" w:rsidRDefault="00974CBF" w:rsidP="00D65B28">
      <w:pPr>
        <w:rPr>
          <w:rFonts w:eastAsia="Calibri"/>
        </w:rPr>
      </w:pPr>
      <w:r w:rsidRPr="00013B70">
        <w:t xml:space="preserve">Raman spectroscopy on perovskites is difficult to observe due to </w:t>
      </w:r>
      <w:r w:rsidR="007F7617" w:rsidRPr="00013B70">
        <w:t xml:space="preserve">decomposition </w:t>
      </w:r>
      <w:r w:rsidRPr="00013B70">
        <w:t xml:space="preserve">under the laser even though minimal power is used, although a combination of the two precursors has been </w:t>
      </w:r>
      <w:r w:rsidR="00336C29" w:rsidRPr="00013B70">
        <w:t xml:space="preserve">used </w:t>
      </w:r>
      <w:r w:rsidRPr="00013B70">
        <w:t xml:space="preserve">to simulate such spectra. The use of a mixed halide standard </w:t>
      </w:r>
      <w:r w:rsidR="00B11D03" w:rsidRPr="00013B70">
        <w:t>CH</w:t>
      </w:r>
      <w:r w:rsidR="00B11D03" w:rsidRPr="00013B70">
        <w:rPr>
          <w:vertAlign w:val="subscript"/>
        </w:rPr>
        <w:t>3</w:t>
      </w:r>
      <w:r w:rsidR="00B11D03" w:rsidRPr="00013B70">
        <w:t>NH</w:t>
      </w:r>
      <w:r w:rsidR="00B11D03" w:rsidRPr="00013B70">
        <w:rPr>
          <w:vertAlign w:val="subscript"/>
        </w:rPr>
        <w:t>3</w:t>
      </w:r>
      <w:r w:rsidR="00393866" w:rsidRPr="00013B70">
        <w:t>PbCl</w:t>
      </w:r>
      <w:r w:rsidR="00393866" w:rsidRPr="00013B70">
        <w:rPr>
          <w:vertAlign w:val="subscript"/>
        </w:rPr>
        <w:t>3-x</w:t>
      </w:r>
      <w:r w:rsidR="00393866" w:rsidRPr="00013B70">
        <w:t>I</w:t>
      </w:r>
      <w:r w:rsidR="00393866" w:rsidRPr="00013B70">
        <w:rPr>
          <w:vertAlign w:val="subscript"/>
        </w:rPr>
        <w:t>x</w:t>
      </w:r>
      <w:r w:rsidR="00393866" w:rsidRPr="00013B70">
        <w:t xml:space="preserve"> </w:t>
      </w:r>
      <w:r w:rsidRPr="00013B70">
        <w:t>perovskite held in</w:t>
      </w:r>
      <w:r w:rsidR="007F7617" w:rsidRPr="00013B70">
        <w:t xml:space="preserve"> </w:t>
      </w:r>
      <w:r w:rsidR="005B052D" w:rsidRPr="00013B70">
        <w:t>atmospheric air, humidity and temperature not specified</w:t>
      </w:r>
      <w:r w:rsidR="007050D7" w:rsidRPr="00013B70">
        <w:t xml:space="preserve"> but weather dependent</w:t>
      </w:r>
      <w:r w:rsidR="007E0E8D" w:rsidRPr="00013B70">
        <w:t>,</w:t>
      </w:r>
      <w:r w:rsidR="00336C29" w:rsidRPr="00013B70">
        <w:t xml:space="preserve"> for </w:t>
      </w:r>
      <w:r w:rsidRPr="00013B70">
        <w:t>30 days, showed improved efficiency performance from 1.65</w:t>
      </w:r>
      <w:r w:rsidR="00336C29" w:rsidRPr="00013B70">
        <w:t xml:space="preserve"> to </w:t>
      </w:r>
      <w:r w:rsidRPr="00013B70">
        <w:t xml:space="preserve">2.26% after the </w:t>
      </w:r>
      <w:r w:rsidR="000518EB" w:rsidRPr="00013B70">
        <w:t>fourth</w:t>
      </w:r>
      <w:r w:rsidRPr="00013B70">
        <w:t xml:space="preserve"> day</w:t>
      </w:r>
      <w:r w:rsidR="00336C29" w:rsidRPr="00013B70">
        <w:t>;</w:t>
      </w:r>
      <w:r w:rsidRPr="00013B70">
        <w:t xml:space="preserve"> </w:t>
      </w:r>
      <w:r w:rsidR="00255162" w:rsidRPr="00013B70">
        <w:t xml:space="preserve">subsequently, after a </w:t>
      </w:r>
      <w:r w:rsidRPr="00013B70">
        <w:t>month</w:t>
      </w:r>
      <w:r w:rsidR="00255162" w:rsidRPr="00013B70">
        <w:t>,</w:t>
      </w:r>
      <w:r w:rsidRPr="00013B70">
        <w:t xml:space="preserve"> </w:t>
      </w:r>
      <w:r w:rsidR="00255162" w:rsidRPr="00013B70">
        <w:t xml:space="preserve">it </w:t>
      </w:r>
      <w:r w:rsidR="00336C29" w:rsidRPr="00013B70">
        <w:t xml:space="preserve">fell </w:t>
      </w:r>
      <w:r w:rsidRPr="00013B70">
        <w:t xml:space="preserve">to 0.94% due to a loss in </w:t>
      </w:r>
      <w:r w:rsidR="002748F2" w:rsidRPr="00013B70">
        <w:rPr>
          <w:i/>
        </w:rPr>
        <w:t>V</w:t>
      </w:r>
      <w:r w:rsidR="002748F2" w:rsidRPr="00013B70">
        <w:rPr>
          <w:vertAlign w:val="subscript"/>
        </w:rPr>
        <w:t>oc</w:t>
      </w:r>
      <w:r w:rsidRPr="00013B70">
        <w:t xml:space="preserve"> </w:t>
      </w:r>
      <w:r w:rsidR="00E056A5" w:rsidRPr="00013B70">
        <w:fldChar w:fldCharType="begin" w:fldLock="1"/>
      </w:r>
      <w:r w:rsidR="00656764">
        <w:instrText>ADDIN CSL_CITATION {"citationItems":[{"id":"ITEM-1","itemData":{"DOI":"10.1166/jsim.2014.1060","ISSN":"21647542","abstract":"The organic–inorganic methylammonium lead iodide (CH3NH3PbI3) hybrid and the partially chlorine-substituted mixed halide CH3NH3PbI3–x Cl x analogue have been prepared and compared as light harvesters in perovskite solar cells (PSCs). To account for the perovskites sensitivity in moisture, their stability was investigated by exposure in ambient atmosphere and the observed differences are discussed in terms of the materials vibrational properties and the device performance.\"","author":[{"dropping-particle":"","family":"Antoniadou","given":"M.","non-dropping-particle":"","parse-names":false,"suffix":""},{"dropping-particle":"","family":"Siranidi","given":"E.","non-dropping-particle":"","parse-names":false,"suffix":""},{"dropping-particle":"","family":"Vaenas","given":"N.","non-dropping-particle":"","parse-names":false,"suffix":""},{"dropping-particle":"","family":"Kontos","given":"a. G.","non-dropping-particle":"","parse-names":false,"suffix":""},{"dropping-particle":"","family":"Stathatos","given":"E.","non-dropping-particle":"","parse-names":false,"suffix":""},{"dropping-particle":"","family":"Falaras","given":"P.","non-dropping-particle":"","parse-names":false,"suffix":""}],"container-title":"Journal of Surfaces and Interfaces of Materials","id":"ITEM-1","issue":"4","issued":{"date-parts":[["2014","12","1"]]},"page":"323-327","title":"Photovoltaic Performance and Stability of CH&lt;SUB&gt;3&lt;/SUB&gt;NH&lt;SUB&gt;3&lt;/SUB&gt;PbI&lt;SUB&gt;3–&lt;I&gt;x&lt;/I&gt;&lt;/SUB&gt;Cl&lt;SUB&gt;&lt;I&gt;x&lt;/I&gt;&lt;/SUB&gt; Perovskites","type":"article-journal","volume":"2"},"uris":["http://www.mendeley.com/documents/?uuid=165ed6dd-eca3-488d-973c-0547f88ecc32"]}],"mendeley":{"formattedCitation":"[161]","plainTextFormattedCitation":"[161]","previouslyFormattedCitation":"[161]"},"properties":{"noteIndex":0},"schema":"https://github.com/citation-style-language/schema/raw/master/csl-citation.json"}</w:instrText>
      </w:r>
      <w:r w:rsidR="00E056A5" w:rsidRPr="00013B70">
        <w:fldChar w:fldCharType="separate"/>
      </w:r>
      <w:r w:rsidR="00FE640A" w:rsidRPr="00FE640A">
        <w:rPr>
          <w:noProof/>
        </w:rPr>
        <w:t>[161]</w:t>
      </w:r>
      <w:r w:rsidR="00E056A5" w:rsidRPr="00013B70">
        <w:fldChar w:fldCharType="end"/>
      </w:r>
      <w:r w:rsidRPr="00013B70">
        <w:t>.</w:t>
      </w:r>
    </w:p>
    <w:p w14:paraId="76BEE0B8" w14:textId="77777777" w:rsidR="004F7257" w:rsidRPr="00013B70" w:rsidRDefault="00974CBF" w:rsidP="0099372A">
      <w:pPr>
        <w:pStyle w:val="Heading2"/>
      </w:pPr>
      <w:bookmarkStart w:id="787" w:name="_Absorbance_spectrum___124_"/>
      <w:bookmarkStart w:id="788" w:name="_Ref518545459"/>
      <w:bookmarkStart w:id="789" w:name="_Ref518545468"/>
      <w:bookmarkStart w:id="790" w:name="_Toc530166511"/>
      <w:bookmarkStart w:id="791" w:name="_Toc530166646"/>
      <w:bookmarkStart w:id="792" w:name="_Toc530167204"/>
      <w:bookmarkStart w:id="793" w:name="_Toc530167339"/>
      <w:bookmarkStart w:id="794" w:name="_Toc4264565"/>
      <w:bookmarkEnd w:id="787"/>
      <w:r w:rsidRPr="00013B70">
        <w:t>Absorbance spectrum</w:t>
      </w:r>
      <w:bookmarkEnd w:id="788"/>
      <w:bookmarkEnd w:id="789"/>
      <w:bookmarkEnd w:id="790"/>
      <w:bookmarkEnd w:id="791"/>
      <w:bookmarkEnd w:id="792"/>
      <w:bookmarkEnd w:id="793"/>
      <w:bookmarkEnd w:id="794"/>
    </w:p>
    <w:p w14:paraId="13BFE3D7" w14:textId="77777777" w:rsidR="00211B09" w:rsidRPr="00013B70" w:rsidRDefault="00A223ED" w:rsidP="00211B09">
      <w:pPr>
        <w:keepNext/>
      </w:pPr>
      <w:r w:rsidRPr="00013B70">
        <w:rPr>
          <w:rFonts w:eastAsia="Calibri"/>
          <w:noProof/>
        </w:rPr>
        <w:drawing>
          <wp:inline distT="0" distB="0" distL="0" distR="0" wp14:anchorId="3AAAA614" wp14:editId="3FB21712">
            <wp:extent cx="2898140" cy="484505"/>
            <wp:effectExtent l="19050" t="0" r="0" b="0"/>
            <wp:docPr id="58" name="Picture 58" descr="Map 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p Shot 19"/>
                    <pic:cNvPicPr>
                      <a:picLocks noChangeAspect="1" noChangeArrowheads="1"/>
                    </pic:cNvPicPr>
                  </pic:nvPicPr>
                  <pic:blipFill>
                    <a:blip r:embed="rId81"/>
                    <a:srcRect/>
                    <a:stretch>
                      <a:fillRect/>
                    </a:stretch>
                  </pic:blipFill>
                  <pic:spPr bwMode="auto">
                    <a:xfrm>
                      <a:off x="0" y="0"/>
                      <a:ext cx="2898140" cy="484505"/>
                    </a:xfrm>
                    <a:prstGeom prst="rect">
                      <a:avLst/>
                    </a:prstGeom>
                    <a:noFill/>
                    <a:ln w="9525">
                      <a:noFill/>
                      <a:miter lim="800000"/>
                      <a:headEnd/>
                      <a:tailEnd/>
                    </a:ln>
                  </pic:spPr>
                </pic:pic>
              </a:graphicData>
            </a:graphic>
          </wp:inline>
        </w:drawing>
      </w:r>
    </w:p>
    <w:p w14:paraId="43945F49" w14:textId="65137A15" w:rsidR="0024250B" w:rsidRPr="008F1911" w:rsidRDefault="00211B09" w:rsidP="00211B09">
      <w:pPr>
        <w:pStyle w:val="Caption"/>
      </w:pPr>
      <w:r w:rsidRPr="008F1911">
        <w:t xml:space="preserve">Scheme </w:t>
      </w:r>
      <w:fldSimple w:instr=" STYLEREF 1 \s ">
        <w:r w:rsidR="009B4740">
          <w:rPr>
            <w:noProof/>
          </w:rPr>
          <w:t>9</w:t>
        </w:r>
      </w:fldSimple>
      <w:r w:rsidR="002874ED" w:rsidRPr="00D63A1F">
        <w:noBreakHyphen/>
      </w:r>
      <w:fldSimple w:instr=" SEQ Scheme \* ARABIC \s 1 ">
        <w:r w:rsidR="009B4740">
          <w:rPr>
            <w:noProof/>
          </w:rPr>
          <w:t>2</w:t>
        </w:r>
      </w:fldSimple>
    </w:p>
    <w:p w14:paraId="2E18457E" w14:textId="007715E9" w:rsidR="00BE09FA" w:rsidRPr="002C76BD" w:rsidRDefault="00C672A6" w:rsidP="00BE09FA">
      <w:r w:rsidRPr="008F1911">
        <w:t xml:space="preserve">A perovskite layer </w:t>
      </w:r>
      <w:r w:rsidR="0088229F" w:rsidRPr="008F1911">
        <w:t>(</w:t>
      </w:r>
      <w:r w:rsidR="006E3C9F" w:rsidRPr="008F1911">
        <w:t>CH</w:t>
      </w:r>
      <w:r w:rsidR="006E3C9F" w:rsidRPr="008F1911">
        <w:rPr>
          <w:vertAlign w:val="subscript"/>
        </w:rPr>
        <w:t>3</w:t>
      </w:r>
      <w:r w:rsidR="006E3C9F" w:rsidRPr="008F1911">
        <w:t>NH</w:t>
      </w:r>
      <w:r w:rsidR="006E3C9F" w:rsidRPr="008F1911">
        <w:rPr>
          <w:vertAlign w:val="subscript"/>
        </w:rPr>
        <w:t>3</w:t>
      </w:r>
      <w:r w:rsidR="0088229F" w:rsidRPr="008F1911">
        <w:t>PbI</w:t>
      </w:r>
      <w:r w:rsidR="0088229F" w:rsidRPr="008F1911">
        <w:rPr>
          <w:vertAlign w:val="subscript"/>
        </w:rPr>
        <w:t>3</w:t>
      </w:r>
      <w:r w:rsidR="0088229F" w:rsidRPr="00013B70">
        <w:rPr>
          <w:vertAlign w:val="subscript"/>
        </w:rPr>
        <w:t>-x</w:t>
      </w:r>
      <w:r w:rsidR="0088229F" w:rsidRPr="00013B70">
        <w:t>Cl</w:t>
      </w:r>
      <w:r w:rsidR="0088229F" w:rsidRPr="00013B70">
        <w:rPr>
          <w:vertAlign w:val="subscript"/>
        </w:rPr>
        <w:t>x</w:t>
      </w:r>
      <w:r w:rsidR="0088229F" w:rsidRPr="00013B70">
        <w:t xml:space="preserve">) </w:t>
      </w:r>
      <w:r w:rsidRPr="00013B70">
        <w:t xml:space="preserve">and </w:t>
      </w:r>
      <w:r w:rsidR="004579BC" w:rsidRPr="00013B70">
        <w:t xml:space="preserve">undoped </w:t>
      </w:r>
      <w:r w:rsidRPr="00013B70">
        <w:t xml:space="preserve">P3HT were deposited on plain glass in </w:t>
      </w:r>
      <w:r w:rsidR="001C6308" w:rsidRPr="00013B70">
        <w:t xml:space="preserve">an </w:t>
      </w:r>
      <w:r w:rsidRPr="00013B70">
        <w:t>ambient environment</w:t>
      </w:r>
      <w:r w:rsidR="004579BC" w:rsidRPr="00013B70">
        <w:t xml:space="preserve"> of 50% or greater humidity</w:t>
      </w:r>
      <w:r w:rsidRPr="00013B70">
        <w:t>.</w:t>
      </w:r>
      <w:r w:rsidR="002A0A51" w:rsidRPr="00013B70">
        <w:t xml:space="preserve"> </w:t>
      </w:r>
      <w:r w:rsidR="00AD4716" w:rsidRPr="00013B70">
        <w:t>T</w:t>
      </w:r>
      <w:r w:rsidR="00A7180E" w:rsidRPr="00013B70">
        <w:t xml:space="preserve">he device without the electrode </w:t>
      </w:r>
      <w:r w:rsidR="001E06EB" w:rsidRPr="00013B70">
        <w:t>was compared to the bi</w:t>
      </w:r>
      <w:r w:rsidR="0020487E" w:rsidRPr="00013B70">
        <w:t xml:space="preserve">layer </w:t>
      </w:r>
      <w:r w:rsidR="001C6308" w:rsidRPr="00013B70">
        <w:t>p</w:t>
      </w:r>
      <w:r w:rsidR="0020487E" w:rsidRPr="00013B70">
        <w:t>erovskite/HTM</w:t>
      </w:r>
      <w:r w:rsidR="001C6308" w:rsidRPr="00013B70">
        <w:t>,</w:t>
      </w:r>
      <w:r w:rsidR="0020487E" w:rsidRPr="00013B70">
        <w:t xml:space="preserve"> </w:t>
      </w:r>
      <w:r w:rsidR="00AD4716" w:rsidRPr="00013B70">
        <w:t xml:space="preserve">indicating a </w:t>
      </w:r>
      <w:r w:rsidR="00FD3FF7" w:rsidRPr="00013B70">
        <w:t>great similarity of shape and absorption peaks</w:t>
      </w:r>
      <w:r w:rsidR="00510823" w:rsidRPr="00013B70">
        <w:t>;</w:t>
      </w:r>
      <w:r w:rsidR="00FD3FF7" w:rsidRPr="00013B70">
        <w:t xml:space="preserve"> the main difference was in the absorbance magnitude being slightly lower for the device</w:t>
      </w:r>
      <w:r w:rsidR="0088229F" w:rsidRPr="00013B70">
        <w:t xml:space="preserve">. </w:t>
      </w:r>
      <w:r w:rsidR="001C6308" w:rsidRPr="00013B70">
        <w:t xml:space="preserve">Higher </w:t>
      </w:r>
      <w:r w:rsidR="0083542C" w:rsidRPr="00013B70">
        <w:t xml:space="preserve">concentrations of </w:t>
      </w:r>
      <w:r w:rsidR="0083542C" w:rsidRPr="005812D3">
        <w:t>perovskite solution 40</w:t>
      </w:r>
      <w:r w:rsidR="0083542C" w:rsidRPr="00D63A1F">
        <w:t xml:space="preserve"> </w:t>
      </w:r>
      <w:r w:rsidR="001B0E96" w:rsidRPr="00D63A1F">
        <w:t>wt%</w:t>
      </w:r>
      <w:r w:rsidR="0083542C" w:rsidRPr="005812D3">
        <w:t xml:space="preserve"> as opposed to 30</w:t>
      </w:r>
      <w:r w:rsidR="005812D3" w:rsidRPr="00D63A1F">
        <w:t xml:space="preserve"> </w:t>
      </w:r>
      <w:r w:rsidR="001B0E96" w:rsidRPr="005812D3">
        <w:t>wt%</w:t>
      </w:r>
      <w:r w:rsidR="0083542C" w:rsidRPr="005812D3">
        <w:t xml:space="preserve"> showed </w:t>
      </w:r>
      <w:r w:rsidR="0083542C" w:rsidRPr="002C76BD">
        <w:t xml:space="preserve">greater coverage and absorbance. </w:t>
      </w:r>
      <w:r w:rsidR="0088229F" w:rsidRPr="002C76BD">
        <w:t>The</w:t>
      </w:r>
      <w:r w:rsidR="00BE09FA" w:rsidRPr="002C76BD">
        <w:t xml:space="preserve"> absorbance </w:t>
      </w:r>
      <w:r w:rsidR="00232B1D" w:rsidRPr="002C76BD">
        <w:t xml:space="preserve">spectrum </w:t>
      </w:r>
      <w:r w:rsidR="00BE09FA" w:rsidRPr="002C76BD">
        <w:t xml:space="preserve">over the </w:t>
      </w:r>
      <w:r w:rsidR="00C176AD" w:rsidRPr="002C76BD">
        <w:t xml:space="preserve">cell </w:t>
      </w:r>
      <w:r w:rsidR="0008260E" w:rsidRPr="002C76BD">
        <w:t xml:space="preserve">that was </w:t>
      </w:r>
      <w:r w:rsidR="004579BC" w:rsidRPr="002C76BD">
        <w:t xml:space="preserve">fabricated again in </w:t>
      </w:r>
      <w:r w:rsidR="00946166" w:rsidRPr="002C76BD">
        <w:t>&gt;50%</w:t>
      </w:r>
      <w:r w:rsidR="004579BC" w:rsidRPr="002C76BD">
        <w:t xml:space="preserve"> humidity</w:t>
      </w:r>
      <w:r w:rsidR="0008260E" w:rsidRPr="002C76BD">
        <w:t>,</w:t>
      </w:r>
      <w:r w:rsidR="004579BC" w:rsidRPr="002C76BD">
        <w:t xml:space="preserve"> </w:t>
      </w:r>
      <w:r w:rsidR="00C176AD" w:rsidRPr="002C76BD">
        <w:t xml:space="preserve">with the architecture </w:t>
      </w:r>
      <w:r w:rsidR="0020487E" w:rsidRPr="002C76BD">
        <w:t>FTO/TiO</w:t>
      </w:r>
      <w:r w:rsidR="0020487E" w:rsidRPr="00656764">
        <w:rPr>
          <w:vertAlign w:val="subscript"/>
        </w:rPr>
        <w:t>2</w:t>
      </w:r>
      <w:r w:rsidR="00E109F0" w:rsidRPr="002C76BD">
        <w:t>/</w:t>
      </w:r>
      <w:r w:rsidR="006E3C9F" w:rsidRPr="002C76BD">
        <w:t>CH</w:t>
      </w:r>
      <w:r w:rsidR="006E3C9F" w:rsidRPr="002C76BD">
        <w:rPr>
          <w:vertAlign w:val="subscript"/>
        </w:rPr>
        <w:t>3</w:t>
      </w:r>
      <w:r w:rsidR="006E3C9F" w:rsidRPr="002C76BD">
        <w:t>NH</w:t>
      </w:r>
      <w:r w:rsidR="006E3C9F" w:rsidRPr="002C76BD">
        <w:rPr>
          <w:vertAlign w:val="subscript"/>
        </w:rPr>
        <w:t>3</w:t>
      </w:r>
      <w:r w:rsidR="0020487E" w:rsidRPr="002C76BD">
        <w:t>PbI</w:t>
      </w:r>
      <w:r w:rsidR="0020487E" w:rsidRPr="00656764">
        <w:rPr>
          <w:vertAlign w:val="subscript"/>
        </w:rPr>
        <w:t>3</w:t>
      </w:r>
      <w:r w:rsidR="0020487E" w:rsidRPr="002C76BD">
        <w:t>-xClx/P3HT</w:t>
      </w:r>
      <w:r w:rsidR="00B63335" w:rsidRPr="002C76BD">
        <w:t>,</w:t>
      </w:r>
      <w:r w:rsidR="0020487E" w:rsidRPr="002C76BD">
        <w:t xml:space="preserve"> showed absorption</w:t>
      </w:r>
      <w:r w:rsidR="001C6308" w:rsidRPr="002C76BD">
        <w:t xml:space="preserve"> of </w:t>
      </w:r>
      <w:r w:rsidR="00232B1D" w:rsidRPr="002C76BD">
        <w:t xml:space="preserve">magnitudes </w:t>
      </w:r>
      <w:r w:rsidR="00FB2CC7" w:rsidRPr="002C76BD">
        <w:t xml:space="preserve">between </w:t>
      </w:r>
      <w:r w:rsidR="00232B1D" w:rsidRPr="002C76BD">
        <w:t>0.</w:t>
      </w:r>
      <w:r w:rsidR="002C76BD" w:rsidRPr="002C76BD">
        <w:t>2</w:t>
      </w:r>
      <w:r w:rsidR="002C76BD">
        <w:t>-</w:t>
      </w:r>
      <w:r w:rsidR="00232B1D" w:rsidRPr="002C76BD">
        <w:t>0.</w:t>
      </w:r>
      <w:r w:rsidR="002C76BD" w:rsidRPr="002C76BD">
        <w:t>3</w:t>
      </w:r>
      <w:r w:rsidR="00232B1D" w:rsidRPr="002C76BD">
        <w:t xml:space="preserve"> at the </w:t>
      </w:r>
      <w:r w:rsidR="003E1566" w:rsidRPr="002C76BD">
        <w:t>wavelengths of</w:t>
      </w:r>
      <w:r w:rsidR="00BE09FA" w:rsidRPr="002C76BD">
        <w:t xml:space="preserve"> 350</w:t>
      </w:r>
      <w:r w:rsidR="004E35F0" w:rsidRPr="002C76BD">
        <w:t xml:space="preserve"> </w:t>
      </w:r>
      <w:r w:rsidR="001E0D65" w:rsidRPr="002C76BD">
        <w:t xml:space="preserve">to </w:t>
      </w:r>
      <w:r w:rsidR="00452B01" w:rsidRPr="002C76BD">
        <w:t>650</w:t>
      </w:r>
      <w:r w:rsidR="008723B7" w:rsidRPr="002C76BD">
        <w:t xml:space="preserve"> </w:t>
      </w:r>
      <w:r w:rsidR="00452B01" w:rsidRPr="002C76BD">
        <w:t>nm</w:t>
      </w:r>
      <w:r w:rsidR="001C6308" w:rsidRPr="002C76BD">
        <w:t>,</w:t>
      </w:r>
      <w:r w:rsidR="00BE09FA" w:rsidRPr="002C76BD">
        <w:t xml:space="preserve"> with a broad peak at 520</w:t>
      </w:r>
      <w:r w:rsidR="008723B7" w:rsidRPr="002C76BD">
        <w:t xml:space="preserve"> </w:t>
      </w:r>
      <w:r w:rsidR="00BE09FA" w:rsidRPr="002C76BD">
        <w:t>nm</w:t>
      </w:r>
      <w:r w:rsidR="0020487E" w:rsidRPr="002C76BD">
        <w:t>. After one month</w:t>
      </w:r>
      <w:r w:rsidR="0008260E" w:rsidRPr="002C76BD">
        <w:t>,</w:t>
      </w:r>
      <w:r w:rsidR="0020487E" w:rsidRPr="002C76BD">
        <w:t xml:space="preserve"> this</w:t>
      </w:r>
      <w:r w:rsidR="00BE09FA" w:rsidRPr="002C76BD">
        <w:t xml:space="preserve"> chang</w:t>
      </w:r>
      <w:r w:rsidR="0020487E" w:rsidRPr="002C76BD">
        <w:t xml:space="preserve">ed </w:t>
      </w:r>
      <w:r w:rsidR="00BE09FA" w:rsidRPr="002C76BD">
        <w:t xml:space="preserve">to 0.2 to 0.3 </w:t>
      </w:r>
      <w:r w:rsidR="00202DA1" w:rsidRPr="002C76BD">
        <w:t xml:space="preserve">and </w:t>
      </w:r>
      <w:r w:rsidR="00BE09FA" w:rsidRPr="002C76BD">
        <w:t xml:space="preserve">the peak </w:t>
      </w:r>
      <w:r w:rsidR="00202DA1" w:rsidRPr="002C76BD">
        <w:t>was no longer there</w:t>
      </w:r>
      <w:r w:rsidR="00BE09FA" w:rsidRPr="002C76BD">
        <w:t>.</w:t>
      </w:r>
    </w:p>
    <w:p w14:paraId="742EC1AC" w14:textId="50B40950" w:rsidR="00BE09FA" w:rsidRPr="00013B70" w:rsidRDefault="00BE09FA" w:rsidP="00BE09FA">
      <w:r w:rsidRPr="002C76BD">
        <w:t>In</w:t>
      </w:r>
      <w:r w:rsidR="00605F47" w:rsidRPr="002C76BD">
        <w:t>itially,</w:t>
      </w:r>
      <w:r w:rsidRPr="002C76BD">
        <w:t xml:space="preserve"> the longer wavelengths 650</w:t>
      </w:r>
      <w:r w:rsidR="001C6308" w:rsidRPr="002C76BD">
        <w:t>-</w:t>
      </w:r>
      <w:r w:rsidRPr="002C76BD">
        <w:t>750</w:t>
      </w:r>
      <w:r w:rsidR="008723B7" w:rsidRPr="002C76BD">
        <w:t xml:space="preserve"> </w:t>
      </w:r>
      <w:r w:rsidRPr="002C76BD">
        <w:t xml:space="preserve">nm </w:t>
      </w:r>
      <w:r w:rsidR="00605F47" w:rsidRPr="002C76BD">
        <w:t xml:space="preserve">showed an </w:t>
      </w:r>
      <w:r w:rsidRPr="002C76BD">
        <w:t xml:space="preserve">absorbance </w:t>
      </w:r>
      <w:r w:rsidR="00605F47" w:rsidRPr="002C76BD">
        <w:t xml:space="preserve">of </w:t>
      </w:r>
      <w:r w:rsidRPr="002C76BD">
        <w:t>0.2</w:t>
      </w:r>
      <w:r w:rsidR="00B63335" w:rsidRPr="002C76BD">
        <w:t>,</w:t>
      </w:r>
      <w:r w:rsidRPr="002C76BD">
        <w:t xml:space="preserve"> and </w:t>
      </w:r>
      <w:r w:rsidR="00BD5B49" w:rsidRPr="000505C5">
        <w:t>decreased to zero on going</w:t>
      </w:r>
      <w:r w:rsidR="00BD5B49" w:rsidRPr="002C76BD" w:rsidDel="00BD5B49">
        <w:t xml:space="preserve"> </w:t>
      </w:r>
      <w:r w:rsidRPr="002C76BD">
        <w:t>from 750</w:t>
      </w:r>
      <w:r w:rsidR="0017251E" w:rsidRPr="002C76BD">
        <w:t xml:space="preserve"> to </w:t>
      </w:r>
      <w:r w:rsidRPr="002C76BD">
        <w:t>800</w:t>
      </w:r>
      <w:r w:rsidR="00092321" w:rsidRPr="002C76BD">
        <w:t xml:space="preserve"> </w:t>
      </w:r>
      <w:r w:rsidR="000505C5" w:rsidRPr="002C76BD">
        <w:t>nm</w:t>
      </w:r>
      <w:r w:rsidR="000505C5" w:rsidRPr="002C76BD">
        <w:rPr>
          <w:b/>
        </w:rPr>
        <w:t>.</w:t>
      </w:r>
      <w:r w:rsidR="00FA2623" w:rsidRPr="002C76BD">
        <w:t xml:space="preserve"> After one month, the absorbance in this region </w:t>
      </w:r>
      <w:r w:rsidR="00914637" w:rsidRPr="002C76BD">
        <w:t>altered</w:t>
      </w:r>
      <w:r w:rsidR="00FA2623" w:rsidRPr="002C76BD">
        <w:t xml:space="preserve"> minimally, possibly</w:t>
      </w:r>
      <w:r w:rsidR="00FA2623" w:rsidRPr="00013B70">
        <w:t xml:space="preserve"> only </w:t>
      </w:r>
      <w:r w:rsidR="00914637" w:rsidRPr="00013B70">
        <w:t xml:space="preserve">displaying </w:t>
      </w:r>
      <w:r w:rsidR="00FA2623" w:rsidRPr="00013B70">
        <w:t>a slight redshift</w:t>
      </w:r>
      <w:r w:rsidR="00593F90" w:rsidRPr="00013B70">
        <w:t xml:space="preserve"> in the broad peak which almost was non</w:t>
      </w:r>
      <w:r w:rsidR="0084400C" w:rsidRPr="00013B70">
        <w:t>-</w:t>
      </w:r>
      <w:r w:rsidR="00593F90" w:rsidRPr="00013B70">
        <w:t>existent</w:t>
      </w:r>
      <w:r w:rsidRPr="00013B70">
        <w:t>.</w:t>
      </w:r>
      <w:r w:rsidR="00016B40" w:rsidRPr="00013B70">
        <w:t xml:space="preserve"> The mechanism causing the change was attributed to the degradation of the P3HT layer, while the perovskite </w:t>
      </w:r>
      <w:r w:rsidR="00786F27" w:rsidRPr="00013B70">
        <w:t xml:space="preserve">coating </w:t>
      </w:r>
      <w:r w:rsidR="00016B40" w:rsidRPr="00013B70">
        <w:t>remained intact.</w:t>
      </w:r>
    </w:p>
    <w:p w14:paraId="40C8C797" w14:textId="607DE5A2" w:rsidR="00FF0901" w:rsidRPr="00013B70" w:rsidRDefault="00BE09FA" w:rsidP="00D65B28">
      <w:r w:rsidRPr="00013B70">
        <w:lastRenderedPageBreak/>
        <w:t xml:space="preserve">After </w:t>
      </w:r>
      <w:r w:rsidR="001A296F" w:rsidRPr="00013B70">
        <w:t xml:space="preserve">six </w:t>
      </w:r>
      <w:r w:rsidRPr="00013B70">
        <w:t>months</w:t>
      </w:r>
      <w:r w:rsidR="00743F84" w:rsidRPr="00013B70">
        <w:t xml:space="preserve">, the remnant of the peak </w:t>
      </w:r>
      <w:r w:rsidR="007015CC" w:rsidRPr="00013B70">
        <w:t>disappeared leaving two small peaks at approximately 420 and 4</w:t>
      </w:r>
      <w:r w:rsidR="0044235A" w:rsidRPr="00013B70">
        <w:t>80 nm</w:t>
      </w:r>
      <w:r w:rsidR="002C76BD">
        <w:t>,</w:t>
      </w:r>
      <w:r w:rsidR="0044235A" w:rsidRPr="00013B70">
        <w:t xml:space="preserve"> respectively.</w:t>
      </w:r>
      <w:r w:rsidRPr="00013B70">
        <w:t xml:space="preserve"> </w:t>
      </w:r>
      <w:r w:rsidR="0044235A" w:rsidRPr="00013B70">
        <w:t>T</w:t>
      </w:r>
      <w:r w:rsidRPr="00013B70">
        <w:t xml:space="preserve">he absorbance </w:t>
      </w:r>
      <w:r w:rsidRPr="002C76BD">
        <w:t xml:space="preserve">over </w:t>
      </w:r>
      <w:r w:rsidRPr="000505C5">
        <w:t xml:space="preserve">the </w:t>
      </w:r>
      <w:r w:rsidR="001C6308" w:rsidRPr="000505C5">
        <w:t xml:space="preserve">wavelength range </w:t>
      </w:r>
      <w:r w:rsidRPr="000505C5">
        <w:t>of 500</w:t>
      </w:r>
      <w:r w:rsidR="007C1D69" w:rsidRPr="000505C5">
        <w:t xml:space="preserve"> to </w:t>
      </w:r>
      <w:r w:rsidRPr="000505C5">
        <w:t>650</w:t>
      </w:r>
      <w:r w:rsidR="00092321" w:rsidRPr="000505C5">
        <w:t xml:space="preserve"> </w:t>
      </w:r>
      <w:r w:rsidRPr="000505C5">
        <w:t xml:space="preserve">nm </w:t>
      </w:r>
      <w:r w:rsidR="00B12FCC" w:rsidRPr="000505C5">
        <w:t xml:space="preserve">depicted a slope which </w:t>
      </w:r>
      <w:r w:rsidR="001C6308" w:rsidRPr="000505C5">
        <w:t xml:space="preserve">decreased gradually </w:t>
      </w:r>
      <w:r w:rsidRPr="000505C5">
        <w:t>towards 0</w:t>
      </w:r>
      <w:r w:rsidR="002C76BD" w:rsidRPr="000505C5">
        <w:t>,</w:t>
      </w:r>
      <w:r w:rsidRPr="000505C5">
        <w:t xml:space="preserve"> </w:t>
      </w:r>
      <w:r w:rsidR="00CF3035" w:rsidRPr="000505C5">
        <w:t>remaining there for</w:t>
      </w:r>
      <w:r w:rsidRPr="000505C5">
        <w:t xml:space="preserve"> </w:t>
      </w:r>
      <w:r w:rsidR="00BD6C2C" w:rsidRPr="000505C5">
        <w:t>the</w:t>
      </w:r>
      <w:r w:rsidR="009E6E35" w:rsidRPr="000505C5">
        <w:t xml:space="preserve"> </w:t>
      </w:r>
      <w:r w:rsidRPr="000505C5">
        <w:t>longer wavelengths</w:t>
      </w:r>
      <w:r w:rsidR="000505C5">
        <w:t xml:space="preserve"> </w:t>
      </w:r>
      <w:r w:rsidR="00E056A5" w:rsidRPr="000505C5">
        <w:fldChar w:fldCharType="begin" w:fldLock="1"/>
      </w:r>
      <w:r w:rsidR="00656764">
        <w:instrText>ADDIN CSL_CITATION {"citationItems":[{"id":"ITEM-1","itemData":{"DOI":"10.1039/C4CP03726J","ISSN":"1463-9076","abstract":"Organic–inorganic hybrid perovskite solar cells based on CH 3 NH 3 PbI 3−x Cl x and undoped poly(3-hexyl thiophene) as the hole transporting layers fabricated under ambient air conditions by solution processing.","author":[{"dropping-particle":"","family":"Seetharaman S","given":"Madhu","non-dropping-particle":"","parse-names":false,"suffix":""},{"dropping-particle":"","family":"Nagarjuna","given":"Puvvala","non-dropping-particle":"","parse-names":false,"suffix":""},{"dropping-particle":"","family":"Kumar","given":"P. Naresh","non-dropping-particle":"","parse-names":false,"suffix":""},{"dropping-particle":"","family":"Singh","given":"Surya Prakash","non-dropping-particle":"","parse-names":false,"suffix":""},{"dropping-particle":"","family":"Deepa","given":"Melepurath","non-dropping-particle":"","parse-names":false,"suffix":""},{"dropping-particle":"","family":"Namboothiry","given":"Manoj A. G.","non-dropping-particle":"","parse-names":false,"suffix":""}],"container-title":"Phys. Chem. Chem. Phys.","id":"ITEM-1","issue":"45","issued":{"date-parts":[["2014"]]},"page":"24691-24696","publisher":"The Royal Society of Chemistry","title":"Efficient organic–inorganic hybrid perovskite solar cells processed in air","type":"article-journal","volume":"16"},"uris":["http://www.mendeley.com/documents/?uuid=cc34e4b6-81d2-45b6-a025-c76dcd9e5f24"]}],"mendeley":{"formattedCitation":"[110]","plainTextFormattedCitation":"[110]","previouslyFormattedCitation":"[110]"},"properties":{"noteIndex":0},"schema":"https://github.com/citation-style-language/schema/raw/master/csl-citation.json"}</w:instrText>
      </w:r>
      <w:r w:rsidR="00E056A5" w:rsidRPr="000505C5">
        <w:fldChar w:fldCharType="separate"/>
      </w:r>
      <w:r w:rsidR="00FE640A" w:rsidRPr="000505C5">
        <w:rPr>
          <w:noProof/>
        </w:rPr>
        <w:t>[110]</w:t>
      </w:r>
      <w:r w:rsidR="00E056A5" w:rsidRPr="000505C5">
        <w:fldChar w:fldCharType="end"/>
      </w:r>
      <w:r w:rsidRPr="000505C5">
        <w:t>.</w:t>
      </w:r>
      <w:r w:rsidR="007A46EB" w:rsidRPr="000505C5">
        <w:t xml:space="preserve"> The</w:t>
      </w:r>
      <w:r w:rsidR="001C6308" w:rsidRPr="000505C5">
        <w:t xml:space="preserve"> decrease</w:t>
      </w:r>
      <w:r w:rsidR="00786F27" w:rsidRPr="000505C5">
        <w:t xml:space="preserve"> </w:t>
      </w:r>
      <w:r w:rsidR="00B502C9" w:rsidRPr="000505C5">
        <w:t xml:space="preserve">was attributed to the </w:t>
      </w:r>
      <w:r w:rsidR="007A285D" w:rsidRPr="000505C5">
        <w:t>breakdown of the P3HT and further to that</w:t>
      </w:r>
      <w:r w:rsidR="00786F27" w:rsidRPr="000505C5">
        <w:t>,</w:t>
      </w:r>
      <w:r w:rsidR="007A285D" w:rsidRPr="000505C5">
        <w:t xml:space="preserve"> the reaction of the silver electrode </w:t>
      </w:r>
      <w:r w:rsidR="007A285D" w:rsidRPr="00013B70">
        <w:t xml:space="preserve">with the </w:t>
      </w:r>
      <w:r w:rsidR="000D10D5" w:rsidRPr="00013B70">
        <w:t>i</w:t>
      </w:r>
      <w:r w:rsidR="007A285D" w:rsidRPr="00013B70">
        <w:t>odide</w:t>
      </w:r>
      <w:r w:rsidR="00041C13" w:rsidRPr="00013B70">
        <w:t xml:space="preserve"> </w:t>
      </w:r>
      <w:r w:rsidR="00786F27" w:rsidRPr="00013B70">
        <w:t>(s</w:t>
      </w:r>
      <w:r w:rsidR="00974CBF" w:rsidRPr="00013B70">
        <w:t>ee</w:t>
      </w:r>
      <w:r w:rsidR="00F056D8" w:rsidRPr="00013B70">
        <w:t xml:space="preserve"> section</w:t>
      </w:r>
      <w:r w:rsidR="001C6308" w:rsidRPr="00013B70">
        <w:t>s</w:t>
      </w:r>
      <w:r w:rsidR="00974CBF" w:rsidRPr="00013B70">
        <w:t xml:space="preserve"> </w:t>
      </w:r>
      <w:r w:rsidR="00E056A5" w:rsidRPr="00013B70">
        <w:fldChar w:fldCharType="begin"/>
      </w:r>
      <w:r w:rsidR="00974CBF" w:rsidRPr="00013B70">
        <w:instrText xml:space="preserve"> REF _Ref476848417 \w \h </w:instrText>
      </w:r>
      <w:r w:rsidR="00E056A5" w:rsidRPr="00013B70">
        <w:fldChar w:fldCharType="separate"/>
      </w:r>
      <w:r w:rsidR="009B4740">
        <w:t>4.1.2</w:t>
      </w:r>
      <w:r w:rsidR="00E056A5" w:rsidRPr="00013B70">
        <w:fldChar w:fldCharType="end"/>
      </w:r>
      <w:r w:rsidR="0082351F" w:rsidRPr="00013B70">
        <w:t xml:space="preserve"> and </w:t>
      </w:r>
      <w:r w:rsidR="00E056A5" w:rsidRPr="00013B70">
        <w:fldChar w:fldCharType="begin"/>
      </w:r>
      <w:r w:rsidR="0082351F" w:rsidRPr="00013B70">
        <w:instrText xml:space="preserve"> REF _Ref518157184 \r \h </w:instrText>
      </w:r>
      <w:r w:rsidR="00E056A5" w:rsidRPr="00013B70">
        <w:fldChar w:fldCharType="separate"/>
      </w:r>
      <w:r w:rsidR="009B4740">
        <w:t>7.4.2</w:t>
      </w:r>
      <w:r w:rsidR="00E056A5" w:rsidRPr="00013B70">
        <w:fldChar w:fldCharType="end"/>
      </w:r>
      <w:r w:rsidR="0082351F" w:rsidRPr="00013B70">
        <w:t xml:space="preserve"> regarding this </w:t>
      </w:r>
      <w:r w:rsidR="001C6308" w:rsidRPr="00013B70">
        <w:t>reference</w:t>
      </w:r>
      <w:r w:rsidR="00786F27" w:rsidRPr="00013B70">
        <w:t>)</w:t>
      </w:r>
      <w:r w:rsidR="00974CBF" w:rsidRPr="00013B70">
        <w:t>.</w:t>
      </w:r>
    </w:p>
    <w:p w14:paraId="719DB91B" w14:textId="77777777" w:rsidR="004F7257" w:rsidRPr="00013B70" w:rsidRDefault="00974CBF" w:rsidP="0099372A">
      <w:pPr>
        <w:pStyle w:val="Heading2"/>
      </w:pPr>
      <w:bookmarkStart w:id="795" w:name="_Photodecomposition"/>
      <w:bookmarkStart w:id="796" w:name="_Toc530166512"/>
      <w:bookmarkStart w:id="797" w:name="_Toc530166647"/>
      <w:bookmarkStart w:id="798" w:name="_Toc530167205"/>
      <w:bookmarkStart w:id="799" w:name="_Toc530167340"/>
      <w:bookmarkStart w:id="800" w:name="_Toc4264566"/>
      <w:bookmarkEnd w:id="795"/>
      <w:r w:rsidRPr="00013B70">
        <w:t>Photodecomposition</w:t>
      </w:r>
      <w:bookmarkEnd w:id="796"/>
      <w:bookmarkEnd w:id="797"/>
      <w:bookmarkEnd w:id="798"/>
      <w:bookmarkEnd w:id="799"/>
      <w:bookmarkEnd w:id="800"/>
    </w:p>
    <w:p w14:paraId="4AD32510" w14:textId="77777777" w:rsidR="004F7257" w:rsidRPr="00013B70" w:rsidRDefault="00974CBF" w:rsidP="00C33574">
      <w:pPr>
        <w:pStyle w:val="Heading3"/>
      </w:pPr>
      <w:bookmarkStart w:id="801" w:name="_The_MA_cation_with_PbX_is_photosensitiv"/>
      <w:bookmarkStart w:id="802" w:name="_Toc530166513"/>
      <w:bookmarkStart w:id="803" w:name="_Toc530166648"/>
      <w:bookmarkStart w:id="804" w:name="_Toc530167206"/>
      <w:bookmarkStart w:id="805" w:name="_Toc530167341"/>
      <w:bookmarkStart w:id="806" w:name="_Toc4264567"/>
      <w:bookmarkEnd w:id="801"/>
      <w:r w:rsidRPr="00013B70">
        <w:t xml:space="preserve">The </w:t>
      </w:r>
      <w:r w:rsidR="00C32E13" w:rsidRPr="00013B70">
        <w:t>CH</w:t>
      </w:r>
      <w:r w:rsidR="00C32E13" w:rsidRPr="00013B70">
        <w:rPr>
          <w:vertAlign w:val="subscript"/>
        </w:rPr>
        <w:t>3</w:t>
      </w:r>
      <w:r w:rsidR="00C32E13" w:rsidRPr="00013B70">
        <w:t>NH</w:t>
      </w:r>
      <w:r w:rsidR="00C32E13" w:rsidRPr="00013B70">
        <w:rPr>
          <w:vertAlign w:val="subscript"/>
        </w:rPr>
        <w:t>3</w:t>
      </w:r>
      <w:r w:rsidRPr="00013B70">
        <w:t xml:space="preserve"> cation with PbX is photosensitive and can decompose</w:t>
      </w:r>
      <w:bookmarkEnd w:id="802"/>
      <w:bookmarkEnd w:id="803"/>
      <w:bookmarkEnd w:id="804"/>
      <w:bookmarkEnd w:id="805"/>
      <w:bookmarkEnd w:id="806"/>
      <w:r w:rsidRPr="00013B70">
        <w:t xml:space="preserve"> </w:t>
      </w:r>
    </w:p>
    <w:p w14:paraId="2141B227" w14:textId="77777777" w:rsidR="00211B09" w:rsidRPr="00013B70" w:rsidRDefault="00A223ED" w:rsidP="00211B09">
      <w:pPr>
        <w:keepNext/>
      </w:pPr>
      <w:r w:rsidRPr="00013B70">
        <w:rPr>
          <w:rFonts w:eastAsia="Calibri"/>
          <w:noProof/>
        </w:rPr>
        <w:drawing>
          <wp:inline distT="0" distB="0" distL="0" distR="0" wp14:anchorId="2E2BE428" wp14:editId="64DCAB78">
            <wp:extent cx="2997835" cy="589915"/>
            <wp:effectExtent l="19050" t="0" r="0" b="0"/>
            <wp:docPr id="59" name="Picture 59" descr="Map 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p Shot 20"/>
                    <pic:cNvPicPr>
                      <a:picLocks noChangeAspect="1" noChangeArrowheads="1"/>
                    </pic:cNvPicPr>
                  </pic:nvPicPr>
                  <pic:blipFill>
                    <a:blip r:embed="rId82"/>
                    <a:srcRect/>
                    <a:stretch>
                      <a:fillRect/>
                    </a:stretch>
                  </pic:blipFill>
                  <pic:spPr bwMode="auto">
                    <a:xfrm>
                      <a:off x="0" y="0"/>
                      <a:ext cx="2997835" cy="589915"/>
                    </a:xfrm>
                    <a:prstGeom prst="rect">
                      <a:avLst/>
                    </a:prstGeom>
                    <a:noFill/>
                    <a:ln w="9525">
                      <a:noFill/>
                      <a:miter lim="800000"/>
                      <a:headEnd/>
                      <a:tailEnd/>
                    </a:ln>
                  </pic:spPr>
                </pic:pic>
              </a:graphicData>
            </a:graphic>
          </wp:inline>
        </w:drawing>
      </w:r>
    </w:p>
    <w:p w14:paraId="705C45C0" w14:textId="17360B20" w:rsidR="0024250B" w:rsidRPr="00013B70" w:rsidRDefault="00211B09" w:rsidP="00211B09">
      <w:pPr>
        <w:pStyle w:val="Caption"/>
        <w:rPr>
          <w:b/>
        </w:rPr>
      </w:pPr>
      <w:r w:rsidRPr="008F1911">
        <w:t xml:space="preserve">Scheme </w:t>
      </w:r>
      <w:fldSimple w:instr=" STYLEREF 1 \s ">
        <w:r w:rsidR="009B4740">
          <w:rPr>
            <w:noProof/>
          </w:rPr>
          <w:t>9</w:t>
        </w:r>
      </w:fldSimple>
      <w:r w:rsidR="002874ED" w:rsidRPr="008F1911">
        <w:noBreakHyphen/>
      </w:r>
      <w:fldSimple w:instr=" SEQ Scheme \* ARABIC \s 1 ">
        <w:r w:rsidR="009B4740">
          <w:rPr>
            <w:noProof/>
          </w:rPr>
          <w:t>3</w:t>
        </w:r>
      </w:fldSimple>
    </w:p>
    <w:p w14:paraId="1EECD0CF" w14:textId="6F42141F" w:rsidR="00D8044C" w:rsidRPr="00013B70" w:rsidRDefault="00974CBF" w:rsidP="00D65B28">
      <w:r w:rsidRPr="00013B70">
        <w:t>The theory and mechanisms of the</w:t>
      </w:r>
      <w:r w:rsidR="00466AD1" w:rsidRPr="00013B70">
        <w:t xml:space="preserve"> </w:t>
      </w:r>
      <w:r w:rsidR="003935EF" w:rsidRPr="00013B70">
        <w:t>photodecomposition</w:t>
      </w:r>
      <w:r w:rsidR="00C97F90" w:rsidRPr="00013B70">
        <w:t xml:space="preserve"> of the metal halide molecule </w:t>
      </w:r>
      <w:r w:rsidRPr="00013B70">
        <w:t>have been investigated</w:t>
      </w:r>
      <w:r w:rsidR="003935EF" w:rsidRPr="00013B70">
        <w:t xml:space="preserve"> in a review</w:t>
      </w:r>
      <w:r w:rsidR="0055111E" w:rsidRPr="00013B70">
        <w:t>,</w:t>
      </w:r>
      <w:r w:rsidR="00E03436" w:rsidRPr="00013B70">
        <w:t xml:space="preserve"> </w:t>
      </w:r>
      <w:r w:rsidRPr="00013B70">
        <w:t xml:space="preserve">highlighting the instability of lead halides </w:t>
      </w:r>
      <w:r w:rsidR="005335E4" w:rsidRPr="00013B70">
        <w:t xml:space="preserve">recorded in </w:t>
      </w:r>
      <w:r w:rsidRPr="00013B70">
        <w:t>18</w:t>
      </w:r>
      <w:r w:rsidR="005C25DA" w:rsidRPr="00013B70">
        <w:t>93</w:t>
      </w:r>
      <w:r w:rsidR="002C76BD">
        <w:t xml:space="preserve"> </w:t>
      </w:r>
      <w:r w:rsidR="005C25DA" w:rsidRPr="00013B70">
        <w:fldChar w:fldCharType="begin" w:fldLock="1"/>
      </w:r>
      <w:r w:rsidR="00656764">
        <w:instrText>ADDIN CSL_CITATION {"citationItems":[{"id":"ITEM-1","itemData":{"DOI":"10.1016/j.cplett.2014.11.063","ISSN":"00092614","abstract":"Abstract The methyl ammonium lead halides are promising visible-light absorbers for application in solar cells. The most common synthetic routes use the solid binary halides as one of the starting compounds. These binary lead halides exhibit photodecomposition. In view of the perovskite crystal structure of the methyl ammonium lead halides, it is possible that also here the lead halide parts may exhibit photodecomposition. The mechanism of the photodecomposition of the binary lead halides is presented in detail. Based on this mechanism the trapping of photo-generated electrons on the lead ions in these perovskite materials should be studied in detail.","author":[{"dropping-particle":"","family":"Schoonman","given":"J","non-dropping-particle":"","parse-names":false,"suffix":""}],"container-title":"Chemical Physics Letters","id":"ITEM-1","issue":"0","issued":{"date-parts":[["2015","1"]]},"page":"193-195","title":"Organic–inorganic lead halide perovskite solar cell materials: A possible stability problem","type":"article-journal","volume":"619"},"uris":["http://www.mendeley.com/documents/?uuid=bdb60c8a-eb22-4e2e-99ea-ec8b370faadc"]}],"mendeley":{"formattedCitation":"[162]","plainTextFormattedCitation":"[162]","previouslyFormattedCitation":"[162]"},"properties":{"noteIndex":0},"schema":"https://github.com/citation-style-language/schema/raw/master/csl-citation.json"}</w:instrText>
      </w:r>
      <w:r w:rsidR="005C25DA" w:rsidRPr="00013B70">
        <w:fldChar w:fldCharType="separate"/>
      </w:r>
      <w:r w:rsidR="00FE640A" w:rsidRPr="00FE640A">
        <w:rPr>
          <w:noProof/>
        </w:rPr>
        <w:t>[162]</w:t>
      </w:r>
      <w:r w:rsidR="005C25DA" w:rsidRPr="00013B70">
        <w:fldChar w:fldCharType="end"/>
      </w:r>
      <w:r w:rsidR="005C25DA" w:rsidRPr="00013B70">
        <w:t>.</w:t>
      </w:r>
      <w:r w:rsidRPr="00013B70">
        <w:t xml:space="preserve"> It discussed the complete motion of the hole at the different lattice sites</w:t>
      </w:r>
      <w:r w:rsidR="005335E4" w:rsidRPr="00013B70">
        <w:t>,</w:t>
      </w:r>
      <w:r w:rsidRPr="00013B70">
        <w:t xml:space="preserve"> interacting with the halides and metal in the centre of the structure</w:t>
      </w:r>
      <w:r w:rsidR="005335E4" w:rsidRPr="00013B70">
        <w:t>,</w:t>
      </w:r>
      <w:r w:rsidRPr="00013B70">
        <w:t xml:space="preserve"> which can be ionized and</w:t>
      </w:r>
      <w:r w:rsidR="00DA084B" w:rsidRPr="00013B70">
        <w:t>,</w:t>
      </w:r>
      <w:r w:rsidRPr="00013B70">
        <w:t xml:space="preserve"> if so</w:t>
      </w:r>
      <w:r w:rsidR="005335E4" w:rsidRPr="00013B70">
        <w:t>,</w:t>
      </w:r>
      <w:r w:rsidRPr="00013B70">
        <w:t xml:space="preserve"> reduce semiconductor properties.</w:t>
      </w:r>
    </w:p>
    <w:p w14:paraId="7E136AFD" w14:textId="77777777" w:rsidR="00FF0901" w:rsidRPr="00013B70" w:rsidRDefault="00974CBF" w:rsidP="00D65B28">
      <w:pPr>
        <w:rPr>
          <w:rFonts w:eastAsia="Calibri"/>
        </w:rPr>
      </w:pPr>
      <w:r w:rsidRPr="00013B70">
        <w:t xml:space="preserve">The need to study the dynamic </w:t>
      </w:r>
      <w:r w:rsidR="008A4358" w:rsidRPr="00013B70">
        <w:t>behaviour</w:t>
      </w:r>
      <w:r w:rsidRPr="00013B70">
        <w:t xml:space="preserve"> of charges formed from incident photons in the different perovskites</w:t>
      </w:r>
      <w:r w:rsidR="00F749BB" w:rsidRPr="00013B70">
        <w:t>,</w:t>
      </w:r>
      <w:r w:rsidRPr="00013B70">
        <w:t xml:space="preserve"> as well as the traps formed from ions of lead on the regular lattice sites</w:t>
      </w:r>
      <w:r w:rsidR="00F749BB" w:rsidRPr="00013B70">
        <w:t>,</w:t>
      </w:r>
      <w:r w:rsidRPr="00013B70">
        <w:t xml:space="preserve"> was also suggested</w:t>
      </w:r>
      <w:r w:rsidR="00DA084B" w:rsidRPr="00013B70">
        <w:t xml:space="preserve"> (t</w:t>
      </w:r>
      <w:r w:rsidR="002D05BB" w:rsidRPr="00013B70">
        <w:t xml:space="preserve">his paper </w:t>
      </w:r>
      <w:r w:rsidR="00115F00" w:rsidRPr="00013B70">
        <w:t xml:space="preserve">contains </w:t>
      </w:r>
      <w:r w:rsidR="00DA084B" w:rsidRPr="00013B70">
        <w:t>much</w:t>
      </w:r>
      <w:r w:rsidR="002D05BB" w:rsidRPr="00013B70">
        <w:t xml:space="preserve"> more information that would interest someone analysing</w:t>
      </w:r>
      <w:r w:rsidR="00E109F0" w:rsidRPr="00013B70">
        <w:t>/</w:t>
      </w:r>
      <w:r w:rsidR="002D05BB" w:rsidRPr="00013B70">
        <w:t>working on photodecomposition of lead halides</w:t>
      </w:r>
      <w:r w:rsidR="00DA084B" w:rsidRPr="00013B70">
        <w:t>)</w:t>
      </w:r>
      <w:r w:rsidR="002D05BB" w:rsidRPr="00013B70">
        <w:t>.</w:t>
      </w:r>
    </w:p>
    <w:p w14:paraId="49FC6B4A" w14:textId="77777777" w:rsidR="004F7257" w:rsidRPr="00013B70" w:rsidRDefault="00E54184" w:rsidP="0099372A">
      <w:pPr>
        <w:pStyle w:val="Heading2"/>
      </w:pPr>
      <w:bookmarkStart w:id="807" w:name="_Traps_States_in_TiO2"/>
      <w:bookmarkStart w:id="808" w:name="_Toc530166514"/>
      <w:bookmarkStart w:id="809" w:name="_Toc530166649"/>
      <w:bookmarkStart w:id="810" w:name="_Toc530167207"/>
      <w:bookmarkStart w:id="811" w:name="_Toc530167342"/>
      <w:bookmarkStart w:id="812" w:name="_Toc4264568"/>
      <w:bookmarkEnd w:id="807"/>
      <w:r w:rsidRPr="00013B70">
        <w:t>Traps s</w:t>
      </w:r>
      <w:r w:rsidR="00974CBF" w:rsidRPr="00013B70">
        <w:t>tates in TiO</w:t>
      </w:r>
      <w:r w:rsidR="00974CBF" w:rsidRPr="00013B70">
        <w:rPr>
          <w:vertAlign w:val="subscript"/>
        </w:rPr>
        <w:t>2</w:t>
      </w:r>
      <w:bookmarkEnd w:id="808"/>
      <w:bookmarkEnd w:id="809"/>
      <w:bookmarkEnd w:id="810"/>
      <w:bookmarkEnd w:id="811"/>
      <w:bookmarkEnd w:id="812"/>
    </w:p>
    <w:p w14:paraId="73ACC7A0" w14:textId="77777777" w:rsidR="00211B09" w:rsidRPr="00013B70" w:rsidRDefault="00A223ED" w:rsidP="00211B09">
      <w:pPr>
        <w:keepNext/>
      </w:pPr>
      <w:r w:rsidRPr="00013B70">
        <w:rPr>
          <w:rFonts w:eastAsia="Calibri"/>
          <w:noProof/>
        </w:rPr>
        <w:drawing>
          <wp:inline distT="0" distB="0" distL="0" distR="0" wp14:anchorId="00AB0BBD" wp14:editId="3CEE0FC7">
            <wp:extent cx="2863215" cy="739775"/>
            <wp:effectExtent l="19050" t="0" r="0" b="0"/>
            <wp:docPr id="60" name="Picture 60" descr="Map 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p Shot 21"/>
                    <pic:cNvPicPr>
                      <a:picLocks noChangeAspect="1" noChangeArrowheads="1"/>
                    </pic:cNvPicPr>
                  </pic:nvPicPr>
                  <pic:blipFill>
                    <a:blip r:embed="rId83"/>
                    <a:srcRect/>
                    <a:stretch>
                      <a:fillRect/>
                    </a:stretch>
                  </pic:blipFill>
                  <pic:spPr bwMode="auto">
                    <a:xfrm>
                      <a:off x="0" y="0"/>
                      <a:ext cx="2863215" cy="739775"/>
                    </a:xfrm>
                    <a:prstGeom prst="rect">
                      <a:avLst/>
                    </a:prstGeom>
                    <a:noFill/>
                    <a:ln w="9525">
                      <a:noFill/>
                      <a:miter lim="800000"/>
                      <a:headEnd/>
                      <a:tailEnd/>
                    </a:ln>
                  </pic:spPr>
                </pic:pic>
              </a:graphicData>
            </a:graphic>
          </wp:inline>
        </w:drawing>
      </w:r>
    </w:p>
    <w:p w14:paraId="46734BD9" w14:textId="3FB561FA" w:rsidR="004F7257" w:rsidRPr="00013B70" w:rsidRDefault="00211B09" w:rsidP="00211B09">
      <w:pPr>
        <w:pStyle w:val="Caption"/>
      </w:pPr>
      <w:r w:rsidRPr="00013B70">
        <w:t xml:space="preserve">Scheme </w:t>
      </w:r>
      <w:fldSimple w:instr=" STYLEREF 1 \s ">
        <w:r w:rsidR="009B4740">
          <w:rPr>
            <w:noProof/>
          </w:rPr>
          <w:t>9</w:t>
        </w:r>
      </w:fldSimple>
      <w:r w:rsidR="002874ED" w:rsidRPr="00013B70">
        <w:noBreakHyphen/>
      </w:r>
      <w:fldSimple w:instr=" SEQ Scheme \* ARABIC \s 1 ">
        <w:r w:rsidR="009B4740">
          <w:rPr>
            <w:noProof/>
          </w:rPr>
          <w:t>4</w:t>
        </w:r>
      </w:fldSimple>
    </w:p>
    <w:p w14:paraId="50318E16" w14:textId="77777777" w:rsidR="004F7257" w:rsidRPr="00013B70" w:rsidRDefault="00974CBF" w:rsidP="00C33574">
      <w:pPr>
        <w:pStyle w:val="Heading3"/>
      </w:pPr>
      <w:bookmarkStart w:id="813" w:name="_Al_doped_TiO2_reduces_traps_increases_c"/>
      <w:bookmarkStart w:id="814" w:name="_Toc530166515"/>
      <w:bookmarkStart w:id="815" w:name="_Toc530166650"/>
      <w:bookmarkStart w:id="816" w:name="_Toc530167208"/>
      <w:bookmarkStart w:id="817" w:name="_Toc530167343"/>
      <w:bookmarkStart w:id="818" w:name="_Toc4264569"/>
      <w:bookmarkEnd w:id="813"/>
      <w:r w:rsidRPr="00013B70">
        <w:t>Al doped TiO</w:t>
      </w:r>
      <w:r w:rsidRPr="00013B70">
        <w:rPr>
          <w:vertAlign w:val="subscript"/>
        </w:rPr>
        <w:t>2</w:t>
      </w:r>
      <w:r w:rsidRPr="00013B70">
        <w:t xml:space="preserve"> to reduce deep trap states and the phenomena explained</w:t>
      </w:r>
      <w:bookmarkEnd w:id="814"/>
      <w:bookmarkEnd w:id="815"/>
      <w:bookmarkEnd w:id="816"/>
      <w:bookmarkEnd w:id="817"/>
      <w:bookmarkEnd w:id="818"/>
    </w:p>
    <w:p w14:paraId="1824BC0F" w14:textId="0D4279A7" w:rsidR="005D4428" w:rsidRPr="002C76BD" w:rsidRDefault="00974CBF" w:rsidP="00D65B28">
      <w:r w:rsidRPr="00013B70">
        <w:t xml:space="preserve">Sealed solar cells illuminated for 14 </w:t>
      </w:r>
      <w:r w:rsidR="00C7562A" w:rsidRPr="00013B70">
        <w:t>h</w:t>
      </w:r>
      <w:r w:rsidRPr="00013B70">
        <w:t xml:space="preserve"> with UV light cause</w:t>
      </w:r>
      <w:r w:rsidRPr="002C76BD">
        <w:t xml:space="preserve">d significant </w:t>
      </w:r>
      <w:r w:rsidR="009E6E35" w:rsidRPr="00656764">
        <w:t xml:space="preserve">normalized PCE </w:t>
      </w:r>
      <w:r w:rsidRPr="002C76BD">
        <w:t>decay from 1.0 to 0.25</w:t>
      </w:r>
      <w:r w:rsidR="000505C5" w:rsidRPr="000505C5">
        <w:t xml:space="preserve">% </w:t>
      </w:r>
      <w:r w:rsidR="000505C5" w:rsidRPr="002C76BD">
        <w:rPr>
          <w:b/>
        </w:rPr>
        <w:t>of</w:t>
      </w:r>
      <w:r w:rsidRPr="00614880">
        <w:t xml:space="preserve"> the initial performance. Unsealed cells actually improved over time. The theory they state suggests the following:</w:t>
      </w:r>
    </w:p>
    <w:p w14:paraId="544F4BA9" w14:textId="77777777" w:rsidR="000415D3" w:rsidRPr="00013B70" w:rsidRDefault="00974CBF" w:rsidP="00D65B28">
      <w:r w:rsidRPr="002C76BD">
        <w:t>TiO</w:t>
      </w:r>
      <w:r w:rsidRPr="002C76BD">
        <w:rPr>
          <w:vertAlign w:val="subscript"/>
        </w:rPr>
        <w:t>2</w:t>
      </w:r>
      <w:r w:rsidRPr="002C76BD">
        <w:t xml:space="preserve"> anatase lattice from the removal of oxygen due to defects </w:t>
      </w:r>
      <w:r w:rsidR="004A0471" w:rsidRPr="002C76BD">
        <w:t>results</w:t>
      </w:r>
      <w:r w:rsidR="004A0471" w:rsidRPr="00013B70">
        <w:t xml:space="preserve"> in </w:t>
      </w:r>
      <w:r w:rsidRPr="00013B70">
        <w:t>2xTi(III) which is unstable becoming Ti(IV)</w:t>
      </w:r>
      <w:r w:rsidRPr="00013B70">
        <w:rPr>
          <w:vertAlign w:val="superscript"/>
        </w:rPr>
        <w:t>+</w:t>
      </w:r>
      <w:r w:rsidRPr="00013B70">
        <w:t xml:space="preserve"> +</w:t>
      </w:r>
      <w:r w:rsidR="004A0471" w:rsidRPr="00013B70">
        <w:t xml:space="preserve"> </w:t>
      </w:r>
      <w:r w:rsidRPr="00013B70">
        <w:t>e</w:t>
      </w:r>
      <w:r w:rsidRPr="00013B70">
        <w:rPr>
          <w:vertAlign w:val="superscript"/>
        </w:rPr>
        <w:t>-</w:t>
      </w:r>
      <w:r w:rsidRPr="00013B70">
        <w:t xml:space="preserve"> and acts as an electron trap site. The Ti(III) forms shallow (0.7</w:t>
      </w:r>
      <w:r w:rsidR="003E4887" w:rsidRPr="00013B70">
        <w:t>-</w:t>
      </w:r>
      <w:r w:rsidRPr="00013B70">
        <w:t>1 eV) energy levels below the conduction band. The oxygen combines with the Ti(III)</w:t>
      </w:r>
      <w:r w:rsidRPr="00013B70">
        <w:rPr>
          <w:vertAlign w:val="superscript"/>
        </w:rPr>
        <w:t>+</w:t>
      </w:r>
      <w:r w:rsidRPr="00013B70">
        <w:t xml:space="preserve"> to form a complex of Ti(IV)</w:t>
      </w:r>
      <w:r w:rsidRPr="00013B70">
        <w:rPr>
          <w:vertAlign w:val="superscript"/>
        </w:rPr>
        <w:t>+</w:t>
      </w:r>
      <w:r w:rsidRPr="00013B70">
        <w:t xml:space="preserve"> +</w:t>
      </w:r>
      <w:r w:rsidR="004A0471" w:rsidRPr="00013B70">
        <w:t xml:space="preserve"> </w:t>
      </w:r>
      <w:r w:rsidRPr="00013B70">
        <w:t>e</w:t>
      </w:r>
      <w:r w:rsidRPr="00013B70">
        <w:rPr>
          <w:vertAlign w:val="superscript"/>
        </w:rPr>
        <w:t xml:space="preserve">- </w:t>
      </w:r>
      <w:r w:rsidRPr="00013B70">
        <w:t>- O</w:t>
      </w:r>
      <w:r w:rsidRPr="00013B70">
        <w:rPr>
          <w:vertAlign w:val="subscript"/>
        </w:rPr>
        <w:t>2</w:t>
      </w:r>
      <w:r w:rsidRPr="00013B70">
        <w:rPr>
          <w:vertAlign w:val="superscript"/>
        </w:rPr>
        <w:t>-</w:t>
      </w:r>
      <w:r w:rsidR="00242EB9" w:rsidRPr="00013B70">
        <w:t>, where</w:t>
      </w:r>
      <w:r w:rsidRPr="00013B70">
        <w:t xml:space="preserve"> the superoxide is stable. This pacifies the Ti(III) electron trap and occurs at the surface of the lattice where the oxygen defects are located.</w:t>
      </w:r>
    </w:p>
    <w:p w14:paraId="011685CA" w14:textId="77777777" w:rsidR="00546D7D" w:rsidRPr="00013B70" w:rsidRDefault="00974CBF" w:rsidP="00D65B28">
      <w:r w:rsidRPr="00013B70">
        <w:lastRenderedPageBreak/>
        <w:t>When illuminated by UV light, electron hole pairs are produced</w:t>
      </w:r>
      <w:r w:rsidR="004956A2" w:rsidRPr="00013B70">
        <w:t>;</w:t>
      </w:r>
      <w:r w:rsidRPr="00013B70">
        <w:t xml:space="preserve"> the hole produced in the valence band recombine</w:t>
      </w:r>
      <w:r w:rsidR="004956A2" w:rsidRPr="00013B70">
        <w:t>s</w:t>
      </w:r>
      <w:r w:rsidRPr="00013B70">
        <w:t xml:space="preserve"> with the electron on the superoxide O</w:t>
      </w:r>
      <w:r w:rsidRPr="00013B70">
        <w:rPr>
          <w:vertAlign w:val="subscript"/>
        </w:rPr>
        <w:t>2</w:t>
      </w:r>
      <w:r w:rsidRPr="00013B70">
        <w:rPr>
          <w:vertAlign w:val="superscript"/>
        </w:rPr>
        <w:t>-</w:t>
      </w:r>
      <w:r w:rsidRPr="00013B70">
        <w:t>. The titanium oxygen complex then reverts back to Ti(III)</w:t>
      </w:r>
      <w:r w:rsidR="004956A2" w:rsidRPr="00013B70">
        <w:t>,</w:t>
      </w:r>
      <w:r w:rsidRPr="00013B70">
        <w:t xml:space="preserve"> </w:t>
      </w:r>
      <w:r w:rsidR="004956A2" w:rsidRPr="00013B70">
        <w:t xml:space="preserve">causing </w:t>
      </w:r>
      <w:r w:rsidRPr="00013B70">
        <w:t>the deep defect energy levels</w:t>
      </w:r>
      <w:r w:rsidR="004A0471" w:rsidRPr="00013B70">
        <w:t xml:space="preserve">; </w:t>
      </w:r>
      <w:r w:rsidR="004956A2" w:rsidRPr="00013B70">
        <w:t>t</w:t>
      </w:r>
      <w:r w:rsidRPr="00013B70">
        <w:t>hus the electrons in the conduction band</w:t>
      </w:r>
      <w:r w:rsidR="004956A2" w:rsidRPr="00013B70">
        <w:t>,</w:t>
      </w:r>
      <w:r w:rsidRPr="00013B70">
        <w:t xml:space="preserve"> which would go to the electrode</w:t>
      </w:r>
      <w:r w:rsidR="001D255D" w:rsidRPr="00013B70">
        <w:t>,</w:t>
      </w:r>
      <w:r w:rsidRPr="00013B70">
        <w:t xml:space="preserve"> recombine with these holes in the</w:t>
      </w:r>
      <w:r w:rsidR="001D255D" w:rsidRPr="00013B70">
        <w:t>se</w:t>
      </w:r>
      <w:r w:rsidRPr="00013B70">
        <w:t xml:space="preserve"> trap states.</w:t>
      </w:r>
    </w:p>
    <w:p w14:paraId="58173F5E" w14:textId="77777777" w:rsidR="005D4428" w:rsidRPr="00013B70" w:rsidRDefault="00974CBF" w:rsidP="00D65B28">
      <w:r w:rsidRPr="00013B70">
        <w:t>When the cells are unsealed, the oxygen titanium complex can reform</w:t>
      </w:r>
      <w:r w:rsidR="001D255D" w:rsidRPr="00013B70">
        <w:t>,</w:t>
      </w:r>
      <w:r w:rsidRPr="00013B70">
        <w:t xml:space="preserve"> whereas in an encapsulated cell this is prevented</w:t>
      </w:r>
      <w:r w:rsidR="001D255D" w:rsidRPr="00013B70">
        <w:t>,</w:t>
      </w:r>
      <w:r w:rsidRPr="00013B70">
        <w:t xml:space="preserve"> and thus the complexes </w:t>
      </w:r>
      <w:r w:rsidR="00E80D59" w:rsidRPr="00013B70">
        <w:t xml:space="preserve">are </w:t>
      </w:r>
      <w:r w:rsidRPr="00013B70">
        <w:t>reduce</w:t>
      </w:r>
      <w:r w:rsidR="00E80D59" w:rsidRPr="00013B70">
        <w:t>d</w:t>
      </w:r>
      <w:r w:rsidRPr="00013B70">
        <w:t xml:space="preserve"> to almost nothing. This causes the recombination rate to reach a point where the cell can no longer operate. </w:t>
      </w:r>
    </w:p>
    <w:p w14:paraId="0EE6E0B4" w14:textId="77777777" w:rsidR="002A1FAA" w:rsidRPr="00013B70" w:rsidRDefault="00974CBF" w:rsidP="00D65B28">
      <w:r w:rsidRPr="00013B70">
        <w:t xml:space="preserve">The overall results showed that doping with aluminium using a sol-gel method increased the </w:t>
      </w:r>
      <w:r w:rsidR="002748F2" w:rsidRPr="00013B70">
        <w:rPr>
          <w:i/>
        </w:rPr>
        <w:t>V</w:t>
      </w:r>
      <w:r w:rsidR="002748F2" w:rsidRPr="00013B70">
        <w:rPr>
          <w:vertAlign w:val="subscript"/>
        </w:rPr>
        <w:t>oc</w:t>
      </w:r>
      <w:r w:rsidRPr="00013B70">
        <w:t xml:space="preserve"> slightly</w:t>
      </w:r>
      <w:r w:rsidR="00E80D59" w:rsidRPr="00013B70">
        <w:t>,</w:t>
      </w:r>
      <w:r w:rsidRPr="00013B70">
        <w:t xml:space="preserve"> </w:t>
      </w:r>
      <w:r w:rsidR="00E80D59" w:rsidRPr="00013B70">
        <w:t>al</w:t>
      </w:r>
      <w:r w:rsidRPr="00013B70">
        <w:t xml:space="preserve">though </w:t>
      </w:r>
      <w:r w:rsidR="00E80D59" w:rsidRPr="00013B70">
        <w:t xml:space="preserve">it </w:t>
      </w:r>
      <w:r w:rsidRPr="00013B70">
        <w:t xml:space="preserve">lowered the </w:t>
      </w:r>
      <w:r w:rsidR="00B3468E" w:rsidRPr="00013B70">
        <w:rPr>
          <w:i/>
        </w:rPr>
        <w:t>J</w:t>
      </w:r>
      <w:r w:rsidR="00B3468E" w:rsidRPr="00013B70">
        <w:rPr>
          <w:vertAlign w:val="subscript"/>
        </w:rPr>
        <w:t>sc</w:t>
      </w:r>
      <w:r w:rsidRPr="00013B70">
        <w:t xml:space="preserve">. The conductivity was found to </w:t>
      </w:r>
      <w:r w:rsidR="00A6091C" w:rsidRPr="00013B70">
        <w:t xml:space="preserve">rise </w:t>
      </w:r>
      <w:r w:rsidRPr="00013B70">
        <w:t>due to the passivation effects</w:t>
      </w:r>
      <w:r w:rsidR="002A1FAA" w:rsidRPr="00013B70">
        <w:t>,</w:t>
      </w:r>
      <w:r w:rsidRPr="00013B70">
        <w:t xml:space="preserve"> although above 0.5% the conductivity was lower due likely to charge scattering.</w:t>
      </w:r>
    </w:p>
    <w:p w14:paraId="4A471961" w14:textId="4B272366" w:rsidR="002A1FAA" w:rsidRPr="00013B70" w:rsidRDefault="00974CBF" w:rsidP="00D65B28">
      <w:r w:rsidRPr="00013B70">
        <w:t xml:space="preserve">It was found that the number of sub-band gap states </w:t>
      </w:r>
      <w:r w:rsidRPr="002C76BD">
        <w:t xml:space="preserve">were </w:t>
      </w:r>
      <w:r w:rsidRPr="000505C5">
        <w:t>pacified</w:t>
      </w:r>
      <w:r w:rsidR="00FE58FC" w:rsidRPr="002C76BD">
        <w:t>,</w:t>
      </w:r>
      <w:r w:rsidRPr="002C76BD">
        <w:t xml:space="preserve"> or significantly reduced with aluminium doping. With </w:t>
      </w:r>
      <w:r w:rsidR="00E80D59" w:rsidRPr="002C76BD">
        <w:t>aluminium</w:t>
      </w:r>
      <w:r w:rsidR="00FE58FC" w:rsidRPr="002C76BD">
        <w:t>,</w:t>
      </w:r>
      <w:r w:rsidRPr="002C76BD">
        <w:t xml:space="preserve"> the </w:t>
      </w:r>
      <w:r w:rsidR="004A3807" w:rsidRPr="002C76BD">
        <w:t>conduction band</w:t>
      </w:r>
      <w:r w:rsidRPr="00600ACF">
        <w:t xml:space="preserve"> is raised</w:t>
      </w:r>
      <w:r w:rsidR="00FE58FC" w:rsidRPr="002C76BD">
        <w:t>,</w:t>
      </w:r>
      <w:r w:rsidRPr="002C76BD">
        <w:t xml:space="preserve"> and an increase in the band gap occurs as their observations showed. At </w:t>
      </w:r>
      <w:r w:rsidR="00CC27DB" w:rsidRPr="002C76BD">
        <w:t>a</w:t>
      </w:r>
      <w:r w:rsidR="00400695" w:rsidRPr="002C76BD">
        <w:t>n optimised</w:t>
      </w:r>
      <w:r w:rsidR="00CC27DB" w:rsidRPr="002C76BD">
        <w:t xml:space="preserve"> doping of </w:t>
      </w:r>
      <w:r w:rsidRPr="002C76BD">
        <w:t>0.3%</w:t>
      </w:r>
      <w:r w:rsidR="00400695" w:rsidRPr="002C76BD">
        <w:t xml:space="preserve"> mol</w:t>
      </w:r>
      <w:r w:rsidR="00FE58FC" w:rsidRPr="002C76BD">
        <w:t>,</w:t>
      </w:r>
      <w:r w:rsidRPr="002C76BD">
        <w:t xml:space="preserve"> a significant</w:t>
      </w:r>
      <w:r w:rsidRPr="00013B70">
        <w:t xml:space="preserve"> improvement in the stability of the </w:t>
      </w:r>
      <w:r w:rsidR="00754FE2" w:rsidRPr="00013B70">
        <w:t>PSC</w:t>
      </w:r>
      <w:r w:rsidRPr="00013B70">
        <w:t xml:space="preserve"> was observed</w:t>
      </w:r>
      <w:r w:rsidR="00400695" w:rsidRPr="00013B70">
        <w:t>,</w:t>
      </w:r>
      <w:r w:rsidRPr="00013B70">
        <w:t xml:space="preserve"> </w:t>
      </w:r>
      <w:r w:rsidR="00400695" w:rsidRPr="00013B70">
        <w:t>g</w:t>
      </w:r>
      <w:r w:rsidR="00CC27DB" w:rsidRPr="00013B70">
        <w:t xml:space="preserve">oing </w:t>
      </w:r>
      <w:r w:rsidRPr="00013B70">
        <w:t xml:space="preserve">from </w:t>
      </w:r>
      <w:r w:rsidR="00136F35" w:rsidRPr="00013B70">
        <w:t xml:space="preserve">an efficiency of </w:t>
      </w:r>
      <w:r w:rsidRPr="00013B70">
        <w:t>11.13</w:t>
      </w:r>
      <w:r w:rsidR="00136F35" w:rsidRPr="00013B70">
        <w:t xml:space="preserve">% undoped, to </w:t>
      </w:r>
      <w:r w:rsidRPr="00013B70">
        <w:t>13.80</w:t>
      </w:r>
      <w:r w:rsidR="009E3A8E" w:rsidRPr="00013B70">
        <w:t>%</w:t>
      </w:r>
      <w:r w:rsidR="00136F35" w:rsidRPr="00013B70">
        <w:t xml:space="preserve"> doped.</w:t>
      </w:r>
    </w:p>
    <w:p w14:paraId="24A57CBA" w14:textId="0369275E" w:rsidR="00542FFF" w:rsidRPr="00013B70" w:rsidRDefault="00974CBF" w:rsidP="00D65B28">
      <w:r w:rsidRPr="00013B70">
        <w:t xml:space="preserve">Stability improvement </w:t>
      </w:r>
      <w:r w:rsidR="006C67BD" w:rsidRPr="00013B70">
        <w:t>under condition</w:t>
      </w:r>
      <w:r w:rsidR="00136F35" w:rsidRPr="00013B70">
        <w:t>s</w:t>
      </w:r>
      <w:r w:rsidR="006C67BD" w:rsidRPr="00013B70">
        <w:t xml:space="preserve"> of </w:t>
      </w:r>
      <w:r w:rsidRPr="00013B70">
        <w:t xml:space="preserve">30 </w:t>
      </w:r>
      <w:r w:rsidR="00C7562A" w:rsidRPr="00013B70">
        <w:t>h</w:t>
      </w:r>
      <w:r w:rsidR="006C67BD" w:rsidRPr="00013B70">
        <w:t>,</w:t>
      </w:r>
      <w:r w:rsidRPr="00013B70">
        <w:t xml:space="preserve"> encapsulat</w:t>
      </w:r>
      <w:r w:rsidR="006C67BD" w:rsidRPr="00013B70">
        <w:t>ed,</w:t>
      </w:r>
      <w:r w:rsidRPr="00013B70">
        <w:t xml:space="preserve"> </w:t>
      </w:r>
      <w:r w:rsidR="00E80D59" w:rsidRPr="00013B70">
        <w:t xml:space="preserve">and </w:t>
      </w:r>
      <w:r w:rsidRPr="00013B70">
        <w:t xml:space="preserve">illumination in </w:t>
      </w:r>
      <w:r w:rsidR="006C67BD" w:rsidRPr="00013B70">
        <w:t xml:space="preserve">an </w:t>
      </w:r>
      <w:r w:rsidRPr="00013B70">
        <w:t xml:space="preserve">inert atmosphere was observed </w:t>
      </w:r>
      <w:r w:rsidR="0097130F" w:rsidRPr="00013B70">
        <w:t xml:space="preserve">for the </w:t>
      </w:r>
      <w:r w:rsidR="009B4354">
        <w:t>solid-state</w:t>
      </w:r>
      <w:r w:rsidR="0097130F" w:rsidRPr="00013B70">
        <w:t xml:space="preserve"> DSC. The un</w:t>
      </w:r>
      <w:r w:rsidRPr="00013B70">
        <w:t xml:space="preserve">doped encapsulated cell lost 80% of its initial efficiency after </w:t>
      </w:r>
      <w:r w:rsidR="00C7562A" w:rsidRPr="00013B70">
        <w:t>5</w:t>
      </w:r>
      <w:r w:rsidR="000428D4" w:rsidRPr="00013B70">
        <w:t xml:space="preserve"> </w:t>
      </w:r>
      <w:r w:rsidR="00C7562A" w:rsidRPr="00013B70">
        <w:t>h</w:t>
      </w:r>
      <w:r w:rsidR="006C67BD" w:rsidRPr="00013B70">
        <w:t>,</w:t>
      </w:r>
      <w:r w:rsidRPr="00013B70">
        <w:t xml:space="preserve"> whereas the doped </w:t>
      </w:r>
      <w:r w:rsidR="00E80D59" w:rsidRPr="00013B70">
        <w:t>cell showed a decrease of</w:t>
      </w:r>
      <w:r w:rsidRPr="00013B70">
        <w:t xml:space="preserve"> 70% after 30 </w:t>
      </w:r>
      <w:r w:rsidR="00C7562A" w:rsidRPr="00013B70">
        <w:t>h</w:t>
      </w:r>
      <w:r w:rsidRPr="00013B70">
        <w:t xml:space="preserve"> </w:t>
      </w:r>
      <w:r w:rsidR="00E056A5" w:rsidRPr="00013B70">
        <w:fldChar w:fldCharType="begin" w:fldLock="1"/>
      </w:r>
      <w:r w:rsidR="00656764">
        <w:instrText>ADDIN CSL_CITATION {"citationItems":[{"id":"ITEM-1","itemData":{"DOI":"10.1002/adfm.201401658","ISBN":"1616-301X","ISSN":"1616301X","abstract":"Reversible photo-induced performance deterioration is obsd. in mesoporous TiO2-contg. devices in an inert environment. This phenomenon is correlated with the activation of deep trap sites due to astoichiometry of the metal oxide. Interestingly, in air, these defects can be passivated by oxygen adsorption. These results show that the doping of TiO2 with aluminum has a striking impact upon the d. of sub-gap states and enhances the cond. by orders of magnitude. Dye-sensitized and perovskite solar cells employing Al-doped TiO2 have increased device efficiencies and significantly enhanced operational device stability in inert atmospheres. This performance and stability enhancement is attributed to the substitutional incorporation of Al in the anatase lattice, \"permanently\" passivating electronic trap sites in the bulk and at the surface of the TiO2. [on SciFinder(R)]","author":[{"dropping-particle":"","family":"Pathak","given":"Sandeep K.","non-dropping-particle":"","parse-names":false,"suffix":""},{"dropping-particle":"","family":"Abate","given":"A.","non-dropping-particle":"","parse-names":false,"suffix":""},{"dropping-particle":"","family":"Ruckdeschel","given":"P.","non-dropping-particle":"","parse-names":false,"suffix":""},{"dropping-particle":"","family":"Roose","given":"B.","non-dropping-particle":"","parse-names":false,"suffix":""},{"dropping-particle":"","family":"Gödel","given":"Karl C.","non-dropping-particle":"","parse-names":false,"suffix":""},{"dropping-particle":"","family":"Vaynzof","given":"Yana","non-dropping-particle":"","parse-names":false,"suffix":""},{"dropping-particle":"","family":"Santhala","given":"Aditya","non-dropping-particle":"","parse-names":false,"suffix":""},{"dropping-particle":"","family":"Watanabe","given":"Shun-Ichiro","non-dropping-particle":"","parse-names":false,"suffix":""},{"dropping-particle":"","family":"Hollman","given":"Derek J.","non-dropping-particle":"","parse-names":false,"suffix":""},{"dropping-particle":"","family":"Noel","given":"Nakita","non-dropping-particle":"","parse-names":false,"suffix":""},{"dropping-particle":"","family":"Sepe","given":"Alessandro","non-dropping-particle":"","parse-names":false,"suffix":""},{"dropping-particle":"","family":"Wiesner","given":"Ullrich","non-dropping-particle":"","parse-names":false,"suffix":""},{"dropping-particle":"","family":"Friend","given":"Richard","non-dropping-particle":"","parse-names":false,"suffix":""},{"dropping-particle":"","family":"Snaith","given":"Henry J.","non-dropping-particle":"","parse-names":false,"suffix":""},{"dropping-particle":"","family":"Steiner","given":"Ullrich","non-dropping-particle":"","parse-names":false,"suffix":""}],"container-title":"Advanced Functional Materials","id":"ITEM-1","issue":"38","issued":{"date-parts":[["2014","10"]]},"page":"6046-6055","title":"Performance and Stability Enhancement of Dye-Sensitized and Perovskite Solar Cells by Al Doping of TiO 2","type":"article-journal","volume":"24"},"uris":["http://www.mendeley.com/documents/?uuid=173e3108-1e48-4372-ad66-b99ccd6c13f6"]}],"mendeley":{"formattedCitation":"[163]","plainTextFormattedCitation":"[163]","previouslyFormattedCitation":"[163]"},"properties":{"noteIndex":0},"schema":"https://github.com/citation-style-language/schema/raw/master/csl-citation.json"}</w:instrText>
      </w:r>
      <w:r w:rsidR="00E056A5" w:rsidRPr="00013B70">
        <w:fldChar w:fldCharType="separate"/>
      </w:r>
      <w:r w:rsidR="00FE640A" w:rsidRPr="00FE640A">
        <w:rPr>
          <w:noProof/>
        </w:rPr>
        <w:t>[163]</w:t>
      </w:r>
      <w:r w:rsidR="00E056A5" w:rsidRPr="00013B70">
        <w:fldChar w:fldCharType="end"/>
      </w:r>
      <w:r w:rsidRPr="00013B70">
        <w:t>. It is a significant improvement</w:t>
      </w:r>
      <w:r w:rsidR="006C67BD" w:rsidRPr="00013B70">
        <w:t>,</w:t>
      </w:r>
      <w:r w:rsidRPr="00013B70">
        <w:t xml:space="preserve"> showing how in sealed cells</w:t>
      </w:r>
      <w:r w:rsidR="00531C43" w:rsidRPr="00013B70">
        <w:t>,</w:t>
      </w:r>
      <w:r w:rsidRPr="00013B70">
        <w:t xml:space="preserve"> </w:t>
      </w:r>
      <w:r w:rsidR="00E80D59" w:rsidRPr="00013B70">
        <w:t xml:space="preserve">aluminium </w:t>
      </w:r>
      <w:r w:rsidRPr="00013B70">
        <w:t>can be used to passivate trap states and increase performance.</w:t>
      </w:r>
    </w:p>
    <w:p w14:paraId="7BAEA0EA" w14:textId="77777777" w:rsidR="0027506B" w:rsidRPr="00013B70" w:rsidRDefault="0027506B" w:rsidP="00D65B28"/>
    <w:p w14:paraId="75603DCC" w14:textId="77777777" w:rsidR="00542FFF" w:rsidRPr="00013B70" w:rsidRDefault="00974CBF" w:rsidP="000D7610">
      <w:pPr>
        <w:pStyle w:val="Heading2"/>
      </w:pPr>
      <w:bookmarkStart w:id="819" w:name="_Toc530166516"/>
      <w:bookmarkStart w:id="820" w:name="_Toc530166651"/>
      <w:bookmarkStart w:id="821" w:name="_Toc530167209"/>
      <w:bookmarkStart w:id="822" w:name="_Toc530167344"/>
      <w:bookmarkStart w:id="823" w:name="_Toc4264570"/>
      <w:r w:rsidRPr="00013B70">
        <w:t xml:space="preserve">Summary of </w:t>
      </w:r>
      <w:r w:rsidR="00F056D8" w:rsidRPr="00013B70">
        <w:t>section</w:t>
      </w:r>
      <w:r w:rsidRPr="00013B70">
        <w:t xml:space="preserve"> 9</w:t>
      </w:r>
      <w:bookmarkEnd w:id="819"/>
      <w:bookmarkEnd w:id="820"/>
      <w:bookmarkEnd w:id="821"/>
      <w:bookmarkEnd w:id="822"/>
      <w:bookmarkEnd w:id="823"/>
    </w:p>
    <w:p w14:paraId="082FA0A4" w14:textId="3323B6BB" w:rsidR="0024250B" w:rsidRPr="00013B70" w:rsidRDefault="00974CBF" w:rsidP="00D65B28">
      <w:pPr>
        <w:rPr>
          <w:lang w:eastAsia="en-US"/>
        </w:rPr>
      </w:pPr>
      <w:r w:rsidRPr="00013B70">
        <w:rPr>
          <w:lang w:eastAsia="en-US"/>
        </w:rPr>
        <w:t>The phenomen</w:t>
      </w:r>
      <w:r w:rsidR="00E80D59" w:rsidRPr="00013B70">
        <w:rPr>
          <w:lang w:eastAsia="en-US"/>
        </w:rPr>
        <w:t>on</w:t>
      </w:r>
      <w:r w:rsidRPr="00013B70">
        <w:rPr>
          <w:lang w:eastAsia="en-US"/>
        </w:rPr>
        <w:t xml:space="preserve"> known as reversible photo-induced trap formation causes cell performance issues. </w:t>
      </w:r>
      <w:r w:rsidR="0094621B" w:rsidRPr="00013B70">
        <w:rPr>
          <w:lang w:eastAsia="en-US"/>
        </w:rPr>
        <w:t>V</w:t>
      </w:r>
      <w:r w:rsidRPr="00013B70">
        <w:rPr>
          <w:lang w:eastAsia="en-US"/>
        </w:rPr>
        <w:t xml:space="preserve">arious materials </w:t>
      </w:r>
      <w:r w:rsidR="0094621B" w:rsidRPr="00013B70">
        <w:rPr>
          <w:lang w:eastAsia="en-US"/>
        </w:rPr>
        <w:t xml:space="preserve">have been used </w:t>
      </w:r>
      <w:r w:rsidRPr="00013B70">
        <w:rPr>
          <w:lang w:eastAsia="en-US"/>
        </w:rPr>
        <w:t xml:space="preserve">to either pacify </w:t>
      </w:r>
      <w:r w:rsidR="0094621B" w:rsidRPr="00013B70">
        <w:rPr>
          <w:lang w:eastAsia="en-US"/>
        </w:rPr>
        <w:t xml:space="preserve">the </w:t>
      </w:r>
      <w:r w:rsidR="00A21F33" w:rsidRPr="00013B70">
        <w:rPr>
          <w:lang w:eastAsia="en-US"/>
        </w:rPr>
        <w:t>p</w:t>
      </w:r>
      <w:r w:rsidR="0094621B" w:rsidRPr="00013B70">
        <w:rPr>
          <w:lang w:eastAsia="en-US"/>
        </w:rPr>
        <w:t>hotocatalysis of the perovskite</w:t>
      </w:r>
      <w:r w:rsidR="00BC0B44" w:rsidRPr="00013B70">
        <w:rPr>
          <w:lang w:eastAsia="en-US"/>
        </w:rPr>
        <w:t>,</w:t>
      </w:r>
      <w:r w:rsidR="0094621B" w:rsidRPr="00013B70">
        <w:rPr>
          <w:lang w:eastAsia="en-US"/>
        </w:rPr>
        <w:t xml:space="preserve"> or increase</w:t>
      </w:r>
      <w:r w:rsidRPr="00013B70">
        <w:rPr>
          <w:lang w:eastAsia="en-US"/>
        </w:rPr>
        <w:t xml:space="preserve"> UV light </w:t>
      </w:r>
      <w:r w:rsidR="00A21F33" w:rsidRPr="00013B70">
        <w:rPr>
          <w:lang w:eastAsia="en-US"/>
        </w:rPr>
        <w:t>absorbance</w:t>
      </w:r>
      <w:r w:rsidR="00BC0B44" w:rsidRPr="00013B70">
        <w:rPr>
          <w:lang w:eastAsia="en-US"/>
        </w:rPr>
        <w:t>,</w:t>
      </w:r>
      <w:r w:rsidR="00A21F33" w:rsidRPr="00013B70">
        <w:rPr>
          <w:lang w:eastAsia="en-US"/>
        </w:rPr>
        <w:t xml:space="preserve"> so as to reduce p</w:t>
      </w:r>
      <w:r w:rsidR="0094621B" w:rsidRPr="00013B70">
        <w:rPr>
          <w:lang w:eastAsia="en-US"/>
        </w:rPr>
        <w:t>hotocatalysis</w:t>
      </w:r>
      <w:r w:rsidRPr="00013B70">
        <w:rPr>
          <w:lang w:eastAsia="en-US"/>
        </w:rPr>
        <w:t>. Concentrated solar testing shows the potential</w:t>
      </w:r>
      <w:r w:rsidR="00007D8D" w:rsidRPr="00013B70">
        <w:rPr>
          <w:lang w:eastAsia="en-US"/>
        </w:rPr>
        <w:t xml:space="preserve"> for</w:t>
      </w:r>
      <w:r w:rsidRPr="00013B70">
        <w:rPr>
          <w:lang w:eastAsia="en-US"/>
        </w:rPr>
        <w:t xml:space="preserve"> </w:t>
      </w:r>
      <w:r w:rsidR="00754FE2" w:rsidRPr="00013B70">
        <w:rPr>
          <w:lang w:eastAsia="en-US"/>
        </w:rPr>
        <w:t>PSC</w:t>
      </w:r>
      <w:r w:rsidRPr="00013B70">
        <w:rPr>
          <w:lang w:eastAsia="en-US"/>
        </w:rPr>
        <w:t xml:space="preserve">s </w:t>
      </w:r>
      <w:r w:rsidR="0094621B" w:rsidRPr="00013B70">
        <w:rPr>
          <w:lang w:eastAsia="en-US"/>
        </w:rPr>
        <w:t>being</w:t>
      </w:r>
      <w:r w:rsidRPr="00013B70">
        <w:rPr>
          <w:lang w:eastAsia="en-US"/>
        </w:rPr>
        <w:t xml:space="preserve"> used in solar power plants and how different perovskites </w:t>
      </w:r>
      <w:r w:rsidR="00615896" w:rsidRPr="00013B70">
        <w:rPr>
          <w:lang w:eastAsia="en-US"/>
        </w:rPr>
        <w:t>deteriorate</w:t>
      </w:r>
      <w:r w:rsidRPr="00013B70">
        <w:rPr>
          <w:lang w:eastAsia="en-US"/>
        </w:rPr>
        <w:t xml:space="preserve">. Raman analysis highlights their instability under </w:t>
      </w:r>
      <w:r w:rsidR="00615896" w:rsidRPr="00013B70">
        <w:rPr>
          <w:lang w:eastAsia="en-US"/>
        </w:rPr>
        <w:t xml:space="preserve">laser light </w:t>
      </w:r>
      <w:r w:rsidRPr="00013B70">
        <w:rPr>
          <w:lang w:eastAsia="en-US"/>
        </w:rPr>
        <w:t>observation and how this occurs.</w:t>
      </w:r>
    </w:p>
    <w:p w14:paraId="26326BDA" w14:textId="77777777" w:rsidR="00EE08FC" w:rsidRPr="00013B70" w:rsidRDefault="00974CBF" w:rsidP="00D65B28">
      <w:pPr>
        <w:rPr>
          <w:lang w:eastAsia="en-US"/>
        </w:rPr>
      </w:pPr>
      <w:r w:rsidRPr="00013B70">
        <w:rPr>
          <w:lang w:eastAsia="en-US"/>
        </w:rPr>
        <w:t xml:space="preserve">The photosensitivity of the </w:t>
      </w:r>
      <w:r w:rsidR="00C534E5" w:rsidRPr="00013B70">
        <w:rPr>
          <w:lang w:eastAsia="en-US"/>
        </w:rPr>
        <w:t xml:space="preserve">perovskite </w:t>
      </w:r>
      <w:r w:rsidRPr="00013B70">
        <w:rPr>
          <w:lang w:eastAsia="en-US"/>
        </w:rPr>
        <w:t xml:space="preserve">cation and anion </w:t>
      </w:r>
      <w:r w:rsidR="00007D8D" w:rsidRPr="00013B70">
        <w:rPr>
          <w:lang w:eastAsia="en-US"/>
        </w:rPr>
        <w:t xml:space="preserve">is </w:t>
      </w:r>
      <w:r w:rsidRPr="00013B70">
        <w:rPr>
          <w:lang w:eastAsia="en-US"/>
        </w:rPr>
        <w:t>affected by hole motion ionising the metal halide</w:t>
      </w:r>
      <w:r w:rsidR="00C534E5" w:rsidRPr="00013B70">
        <w:rPr>
          <w:lang w:eastAsia="en-US"/>
        </w:rPr>
        <w:t>,</w:t>
      </w:r>
      <w:r w:rsidRPr="00013B70">
        <w:rPr>
          <w:lang w:eastAsia="en-US"/>
        </w:rPr>
        <w:t xml:space="preserve"> which reduces semiconductor properties. </w:t>
      </w:r>
      <w:r w:rsidR="004D777B" w:rsidRPr="00013B70">
        <w:rPr>
          <w:lang w:eastAsia="en-US"/>
        </w:rPr>
        <w:t>U</w:t>
      </w:r>
      <w:r w:rsidRPr="00013B70">
        <w:rPr>
          <w:lang w:eastAsia="en-US"/>
        </w:rPr>
        <w:t xml:space="preserve">nderstanding </w:t>
      </w:r>
      <w:r w:rsidR="00E706C1" w:rsidRPr="00013B70">
        <w:rPr>
          <w:lang w:eastAsia="en-US"/>
        </w:rPr>
        <w:t xml:space="preserve">has </w:t>
      </w:r>
      <w:r w:rsidR="002715E1" w:rsidRPr="00013B70">
        <w:rPr>
          <w:lang w:eastAsia="en-US"/>
        </w:rPr>
        <w:t xml:space="preserve">also </w:t>
      </w:r>
      <w:r w:rsidR="00E706C1" w:rsidRPr="00013B70">
        <w:rPr>
          <w:lang w:eastAsia="en-US"/>
        </w:rPr>
        <w:t xml:space="preserve">been gained on </w:t>
      </w:r>
      <w:r w:rsidRPr="00013B70">
        <w:rPr>
          <w:lang w:eastAsia="en-US"/>
        </w:rPr>
        <w:t xml:space="preserve">how </w:t>
      </w:r>
      <w:r w:rsidR="00E706C1" w:rsidRPr="00013B70">
        <w:rPr>
          <w:lang w:eastAsia="en-US"/>
        </w:rPr>
        <w:t xml:space="preserve">stability is affected </w:t>
      </w:r>
      <w:r w:rsidR="002333DF" w:rsidRPr="00013B70">
        <w:rPr>
          <w:lang w:eastAsia="en-US"/>
        </w:rPr>
        <w:t xml:space="preserve">through trap formation and recombination </w:t>
      </w:r>
      <w:r w:rsidR="00E706C1" w:rsidRPr="00013B70">
        <w:rPr>
          <w:lang w:eastAsia="en-US"/>
        </w:rPr>
        <w:t xml:space="preserve">by </w:t>
      </w:r>
      <w:r w:rsidRPr="00013B70">
        <w:rPr>
          <w:lang w:eastAsia="en-US"/>
        </w:rPr>
        <w:t xml:space="preserve">UV light, </w:t>
      </w:r>
      <w:r w:rsidR="00007D8D" w:rsidRPr="00013B70">
        <w:rPr>
          <w:lang w:eastAsia="en-US"/>
        </w:rPr>
        <w:t xml:space="preserve">and pacification of </w:t>
      </w:r>
      <w:r w:rsidRPr="00013B70">
        <w:rPr>
          <w:lang w:eastAsia="en-US"/>
        </w:rPr>
        <w:t>sealed and unsealed cells</w:t>
      </w:r>
      <w:r w:rsidR="002333DF" w:rsidRPr="00013B70">
        <w:rPr>
          <w:lang w:eastAsia="en-US"/>
        </w:rPr>
        <w:t xml:space="preserve"> </w:t>
      </w:r>
      <w:r w:rsidR="004D777B" w:rsidRPr="00013B70">
        <w:rPr>
          <w:lang w:eastAsia="en-US"/>
        </w:rPr>
        <w:t>with aluminium via a sol-gel method of doping</w:t>
      </w:r>
      <w:r w:rsidR="002715E1" w:rsidRPr="00013B70">
        <w:rPr>
          <w:lang w:eastAsia="en-US"/>
        </w:rPr>
        <w:t>.</w:t>
      </w:r>
    </w:p>
    <w:p w14:paraId="77604D7A" w14:textId="77777777" w:rsidR="00110D5B" w:rsidRPr="00013B70" w:rsidRDefault="00974CBF" w:rsidP="00D65B28">
      <w:pPr>
        <w:rPr>
          <w:lang w:eastAsia="en-US"/>
        </w:rPr>
      </w:pPr>
      <w:r w:rsidRPr="00013B70">
        <w:rPr>
          <w:lang w:eastAsia="en-US"/>
        </w:rPr>
        <w:t>This all suggests that illumination alone</w:t>
      </w:r>
      <w:r w:rsidR="002715E1" w:rsidRPr="00013B70">
        <w:rPr>
          <w:lang w:eastAsia="en-US"/>
        </w:rPr>
        <w:t>,</w:t>
      </w:r>
      <w:r w:rsidRPr="00013B70">
        <w:rPr>
          <w:lang w:eastAsia="en-US"/>
        </w:rPr>
        <w:t xml:space="preserve"> with or without </w:t>
      </w:r>
      <w:r w:rsidR="002715E1" w:rsidRPr="00013B70">
        <w:rPr>
          <w:lang w:eastAsia="en-US"/>
        </w:rPr>
        <w:t xml:space="preserve">an </w:t>
      </w:r>
      <w:r w:rsidRPr="00013B70">
        <w:rPr>
          <w:lang w:eastAsia="en-US"/>
        </w:rPr>
        <w:t>atmosphere</w:t>
      </w:r>
      <w:r w:rsidR="002715E1" w:rsidRPr="00013B70">
        <w:rPr>
          <w:lang w:eastAsia="en-US"/>
        </w:rPr>
        <w:t>,</w:t>
      </w:r>
      <w:r w:rsidRPr="00013B70">
        <w:rPr>
          <w:lang w:eastAsia="en-US"/>
        </w:rPr>
        <w:t xml:space="preserve"> </w:t>
      </w:r>
      <w:r w:rsidR="00DA646D" w:rsidRPr="00013B70">
        <w:rPr>
          <w:lang w:eastAsia="en-US"/>
        </w:rPr>
        <w:t>using</w:t>
      </w:r>
      <w:r w:rsidRPr="00013B70">
        <w:rPr>
          <w:lang w:eastAsia="en-US"/>
        </w:rPr>
        <w:t xml:space="preserve"> different parts of the spectrum</w:t>
      </w:r>
      <w:r w:rsidR="002715E1" w:rsidRPr="00013B70">
        <w:rPr>
          <w:lang w:eastAsia="en-US"/>
        </w:rPr>
        <w:t>,</w:t>
      </w:r>
      <w:r w:rsidRPr="00013B70">
        <w:rPr>
          <w:lang w:eastAsia="en-US"/>
        </w:rPr>
        <w:t xml:space="preserve"> </w:t>
      </w:r>
      <w:r w:rsidR="0083417C" w:rsidRPr="00013B70">
        <w:rPr>
          <w:lang w:eastAsia="en-US"/>
        </w:rPr>
        <w:t>is</w:t>
      </w:r>
      <w:r w:rsidR="002715E1" w:rsidRPr="00013B70">
        <w:rPr>
          <w:lang w:eastAsia="en-US"/>
        </w:rPr>
        <w:t xml:space="preserve"> </w:t>
      </w:r>
      <w:r w:rsidR="0083417C" w:rsidRPr="00013B70">
        <w:rPr>
          <w:lang w:eastAsia="en-US"/>
        </w:rPr>
        <w:t xml:space="preserve">a </w:t>
      </w:r>
      <w:r w:rsidR="002715E1" w:rsidRPr="00013B70">
        <w:rPr>
          <w:lang w:eastAsia="en-US"/>
        </w:rPr>
        <w:t xml:space="preserve">subject </w:t>
      </w:r>
      <w:r w:rsidRPr="00013B70">
        <w:rPr>
          <w:lang w:eastAsia="en-US"/>
        </w:rPr>
        <w:t>worth investigating</w:t>
      </w:r>
      <w:r w:rsidR="005F3A72" w:rsidRPr="00013B70">
        <w:rPr>
          <w:lang w:eastAsia="en-US"/>
        </w:rPr>
        <w:t xml:space="preserve">. </w:t>
      </w:r>
      <w:r w:rsidR="0083417C" w:rsidRPr="00013B70">
        <w:rPr>
          <w:lang w:eastAsia="en-US"/>
        </w:rPr>
        <w:t xml:space="preserve">It is also important to </w:t>
      </w:r>
      <w:r w:rsidR="00112F83" w:rsidRPr="00013B70">
        <w:rPr>
          <w:lang w:eastAsia="en-US"/>
        </w:rPr>
        <w:t>gain insight in</w:t>
      </w:r>
      <w:r w:rsidR="00DA646D" w:rsidRPr="00013B70">
        <w:rPr>
          <w:lang w:eastAsia="en-US"/>
        </w:rPr>
        <w:t>to</w:t>
      </w:r>
      <w:r w:rsidR="00112F83" w:rsidRPr="00013B70">
        <w:rPr>
          <w:lang w:eastAsia="en-US"/>
        </w:rPr>
        <w:t xml:space="preserve"> the</w:t>
      </w:r>
      <w:r w:rsidR="005F3A72" w:rsidRPr="00013B70">
        <w:rPr>
          <w:lang w:eastAsia="en-US"/>
        </w:rPr>
        <w:t xml:space="preserve"> </w:t>
      </w:r>
      <w:r w:rsidRPr="00013B70">
        <w:rPr>
          <w:lang w:eastAsia="en-US"/>
        </w:rPr>
        <w:t xml:space="preserve">effects </w:t>
      </w:r>
      <w:r w:rsidR="00112F83" w:rsidRPr="00013B70">
        <w:rPr>
          <w:lang w:eastAsia="en-US"/>
        </w:rPr>
        <w:t xml:space="preserve">of lighting </w:t>
      </w:r>
      <w:r w:rsidRPr="00013B70">
        <w:rPr>
          <w:lang w:eastAsia="en-US"/>
        </w:rPr>
        <w:t>on device performance</w:t>
      </w:r>
      <w:r w:rsidR="002715E1" w:rsidRPr="00013B70">
        <w:rPr>
          <w:lang w:eastAsia="en-US"/>
        </w:rPr>
        <w:t>,</w:t>
      </w:r>
      <w:r w:rsidRPr="00013B70">
        <w:rPr>
          <w:lang w:eastAsia="en-US"/>
        </w:rPr>
        <w:t xml:space="preserve"> </w:t>
      </w:r>
      <w:r w:rsidR="00750629" w:rsidRPr="00013B70">
        <w:rPr>
          <w:lang w:eastAsia="en-US"/>
        </w:rPr>
        <w:t>and the respective degradation mechanisms</w:t>
      </w:r>
      <w:r w:rsidR="005F3A72" w:rsidRPr="00013B70">
        <w:rPr>
          <w:lang w:eastAsia="en-US"/>
        </w:rPr>
        <w:t xml:space="preserve">. Via these potential discoveries, </w:t>
      </w:r>
      <w:r w:rsidR="00FB595F" w:rsidRPr="00013B70">
        <w:rPr>
          <w:lang w:eastAsia="en-US"/>
        </w:rPr>
        <w:t>more techniques to increase stability can be implemented</w:t>
      </w:r>
      <w:r w:rsidRPr="00013B70">
        <w:rPr>
          <w:lang w:eastAsia="en-US"/>
        </w:rPr>
        <w:t>.</w:t>
      </w:r>
    </w:p>
    <w:p w14:paraId="448945DE" w14:textId="77777777" w:rsidR="003E4EF1" w:rsidRPr="00013B70" w:rsidRDefault="00974CBF" w:rsidP="00D65B28">
      <w:pPr>
        <w:pStyle w:val="Heading1"/>
        <w:rPr>
          <w:rFonts w:eastAsia="Calibri"/>
        </w:rPr>
      </w:pPr>
      <w:bookmarkStart w:id="824" w:name="_Ref521520896"/>
      <w:bookmarkStart w:id="825" w:name="_Ref521520907"/>
      <w:bookmarkStart w:id="826" w:name="_Toc530166517"/>
      <w:bookmarkStart w:id="827" w:name="_Toc530166652"/>
      <w:bookmarkStart w:id="828" w:name="_Toc530167210"/>
      <w:bookmarkStart w:id="829" w:name="_Toc530167345"/>
      <w:bookmarkStart w:id="830" w:name="_Toc4264571"/>
      <w:bookmarkStart w:id="831" w:name="_Toc465696905"/>
      <w:r w:rsidRPr="00013B70">
        <w:rPr>
          <w:rFonts w:eastAsia="Calibri"/>
        </w:rPr>
        <w:lastRenderedPageBreak/>
        <w:t xml:space="preserve">Challenge to </w:t>
      </w:r>
      <w:r w:rsidR="00E54184" w:rsidRPr="00013B70">
        <w:rPr>
          <w:rFonts w:eastAsia="Calibri"/>
        </w:rPr>
        <w:t>find non-toxic alternatives to l</w:t>
      </w:r>
      <w:r w:rsidRPr="00013B70">
        <w:rPr>
          <w:rFonts w:eastAsia="Calibri"/>
        </w:rPr>
        <w:t>ead and other toxic perovskite precursors</w:t>
      </w:r>
      <w:bookmarkEnd w:id="824"/>
      <w:bookmarkEnd w:id="825"/>
      <w:bookmarkEnd w:id="826"/>
      <w:bookmarkEnd w:id="827"/>
      <w:bookmarkEnd w:id="828"/>
      <w:bookmarkEnd w:id="829"/>
      <w:bookmarkEnd w:id="830"/>
    </w:p>
    <w:p w14:paraId="614A3BED" w14:textId="77777777" w:rsidR="00725586" w:rsidRPr="00013B70" w:rsidRDefault="00974CBF" w:rsidP="00D65B28">
      <w:pPr>
        <w:rPr>
          <w:rFonts w:eastAsia="Calibri"/>
        </w:rPr>
      </w:pPr>
      <w:r w:rsidRPr="00013B70">
        <w:rPr>
          <w:rFonts w:eastAsia="Calibri"/>
        </w:rPr>
        <w:t xml:space="preserve">Perovskite precursors are usually halide or heavy metal based. These materials pose a risk to the environment. It is important that the solar energy community carefully </w:t>
      </w:r>
      <w:r w:rsidR="006733C2" w:rsidRPr="00013B70">
        <w:rPr>
          <w:rFonts w:eastAsia="Calibri"/>
        </w:rPr>
        <w:t>monitor</w:t>
      </w:r>
      <w:r w:rsidR="00671701" w:rsidRPr="00013B70">
        <w:rPr>
          <w:rFonts w:eastAsia="Calibri"/>
        </w:rPr>
        <w:t>s</w:t>
      </w:r>
      <w:r w:rsidR="006733C2" w:rsidRPr="00013B70">
        <w:rPr>
          <w:rFonts w:eastAsia="Calibri"/>
        </w:rPr>
        <w:t xml:space="preserve"> </w:t>
      </w:r>
      <w:r w:rsidRPr="00013B70">
        <w:rPr>
          <w:rFonts w:eastAsia="Calibri"/>
        </w:rPr>
        <w:t>the dangers of these materials</w:t>
      </w:r>
      <w:r w:rsidR="006733C2" w:rsidRPr="00013B70">
        <w:rPr>
          <w:rFonts w:eastAsia="Calibri"/>
        </w:rPr>
        <w:t xml:space="preserve"> and find</w:t>
      </w:r>
      <w:r w:rsidR="00671701" w:rsidRPr="00013B70">
        <w:rPr>
          <w:rFonts w:eastAsia="Calibri"/>
        </w:rPr>
        <w:t>s</w:t>
      </w:r>
      <w:r w:rsidR="006733C2" w:rsidRPr="00013B70">
        <w:rPr>
          <w:rFonts w:eastAsia="Calibri"/>
        </w:rPr>
        <w:t xml:space="preserve"> successful alternatives</w:t>
      </w:r>
      <w:r w:rsidRPr="00013B70">
        <w:rPr>
          <w:rFonts w:eastAsia="Calibri"/>
        </w:rPr>
        <w:t>.</w:t>
      </w:r>
    </w:p>
    <w:p w14:paraId="77E9CA9C" w14:textId="77777777" w:rsidR="004D0204" w:rsidRDefault="004D0204" w:rsidP="004D0204">
      <w:r w:rsidRPr="00013B70">
        <w:t xml:space="preserve">‘Lead-free’ perovskites as a search topic in </w:t>
      </w:r>
      <w:r w:rsidR="0094107D" w:rsidRPr="00013B70">
        <w:t>Scopus</w:t>
      </w:r>
      <w:r w:rsidR="001D14FE" w:rsidRPr="00013B70">
        <w:t xml:space="preserve"> produced</w:t>
      </w:r>
      <w:r w:rsidRPr="00013B70">
        <w:t xml:space="preserve"> an outcome of 79 results since the time of writing, </w:t>
      </w:r>
      <w:r w:rsidR="006733C2" w:rsidRPr="00013B70">
        <w:t xml:space="preserve">including </w:t>
      </w:r>
      <w:r w:rsidR="004E6BDB" w:rsidRPr="00013B70">
        <w:t>seven</w:t>
      </w:r>
      <w:r w:rsidRPr="00013B70">
        <w:t xml:space="preserve"> reviews</w:t>
      </w:r>
      <w:r w:rsidR="00067E5D" w:rsidRPr="00013B70">
        <w:t>,</w:t>
      </w:r>
      <w:r w:rsidRPr="00013B70">
        <w:t xml:space="preserve"> </w:t>
      </w:r>
      <w:r w:rsidR="004E6BDB" w:rsidRPr="00013B70">
        <w:t>three</w:t>
      </w:r>
      <w:r w:rsidRPr="00013B70">
        <w:t xml:space="preserve"> of those being open source.</w:t>
      </w:r>
    </w:p>
    <w:p w14:paraId="5F0EC8DE" w14:textId="77777777" w:rsidR="009443B7" w:rsidRPr="00013B70" w:rsidRDefault="007D3C36" w:rsidP="00686E49">
      <w:pPr>
        <w:keepNext/>
      </w:pPr>
      <w:r w:rsidRPr="00013B70">
        <w:rPr>
          <w:rFonts w:eastAsia="Calibri"/>
          <w:noProof/>
        </w:rPr>
        <w:drawing>
          <wp:inline distT="0" distB="0" distL="0" distR="0" wp14:anchorId="13E00F07" wp14:editId="1BA1B4E0">
            <wp:extent cx="4528463" cy="3101788"/>
            <wp:effectExtent l="0" t="0" r="5715"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opus-Analyze-Doctype.jpg"/>
                    <pic:cNvPicPr/>
                  </pic:nvPicPr>
                  <pic:blipFill>
                    <a:blip r:embed="rId84">
                      <a:extLst>
                        <a:ext uri="{28A0092B-C50C-407E-A947-70E740481C1C}">
                          <a14:useLocalDpi xmlns:a14="http://schemas.microsoft.com/office/drawing/2010/main" val="0"/>
                        </a:ext>
                      </a:extLst>
                    </a:blip>
                    <a:stretch>
                      <a:fillRect/>
                    </a:stretch>
                  </pic:blipFill>
                  <pic:spPr>
                    <a:xfrm>
                      <a:off x="0" y="0"/>
                      <a:ext cx="4578625" cy="3136147"/>
                    </a:xfrm>
                    <a:prstGeom prst="rect">
                      <a:avLst/>
                    </a:prstGeom>
                  </pic:spPr>
                </pic:pic>
              </a:graphicData>
            </a:graphic>
          </wp:inline>
        </w:drawing>
      </w:r>
    </w:p>
    <w:p w14:paraId="553CD2C6" w14:textId="5926CA55" w:rsidR="004D0204" w:rsidRPr="00013B70" w:rsidRDefault="009443B7" w:rsidP="00676C17">
      <w:pPr>
        <w:pStyle w:val="Figures"/>
      </w:pPr>
      <w:r w:rsidRPr="00013B70">
        <w:t xml:space="preserve">Figure </w:t>
      </w:r>
      <w:fldSimple w:instr=" SEQ Figure \* ARABIC ">
        <w:r w:rsidR="009B4740">
          <w:rPr>
            <w:noProof/>
          </w:rPr>
          <w:t>40</w:t>
        </w:r>
      </w:fldSimple>
      <w:r w:rsidRPr="00013B70">
        <w:t>: 'Lead-</w:t>
      </w:r>
      <w:r w:rsidR="007D5B98" w:rsidRPr="00013B70">
        <w:t>f</w:t>
      </w:r>
      <w:r w:rsidRPr="00013B70">
        <w:t>ree'</w:t>
      </w:r>
      <w:r w:rsidR="00E54184" w:rsidRPr="00013B70">
        <w:t xml:space="preserve"> p</w:t>
      </w:r>
      <w:r w:rsidRPr="00013B70">
        <w:t>erovskite solar cells as a key words in a Scopus document type percentage analysis</w:t>
      </w:r>
      <w:r w:rsidR="00C67FC8" w:rsidRPr="00013B70">
        <w:t xml:space="preserve"> (74 articles)</w:t>
      </w:r>
    </w:p>
    <w:p w14:paraId="196EE5E0" w14:textId="77777777" w:rsidR="00AA5872" w:rsidRPr="00013B70" w:rsidRDefault="00AA5872" w:rsidP="00D65B28">
      <w:pPr>
        <w:rPr>
          <w:rFonts w:eastAsia="Calibri"/>
        </w:rPr>
      </w:pPr>
      <w:r w:rsidRPr="00013B70">
        <w:rPr>
          <w:rFonts w:eastAsia="Calibri"/>
        </w:rPr>
        <w:t>A few of the</w:t>
      </w:r>
      <w:r w:rsidR="008537F7" w:rsidRPr="00013B70">
        <w:rPr>
          <w:rFonts w:eastAsia="Calibri"/>
        </w:rPr>
        <w:t>se</w:t>
      </w:r>
      <w:r w:rsidRPr="00013B70">
        <w:rPr>
          <w:rFonts w:eastAsia="Calibri"/>
        </w:rPr>
        <w:t xml:space="preserve"> papers are </w:t>
      </w:r>
      <w:r w:rsidR="00671701" w:rsidRPr="00013B70">
        <w:rPr>
          <w:rFonts w:eastAsia="Calibri"/>
        </w:rPr>
        <w:t xml:space="preserve">described </w:t>
      </w:r>
      <w:r w:rsidRPr="00013B70">
        <w:rPr>
          <w:rFonts w:eastAsia="Calibri"/>
        </w:rPr>
        <w:t>below</w:t>
      </w:r>
    </w:p>
    <w:p w14:paraId="4E758416" w14:textId="45C5B9C8" w:rsidR="00725586" w:rsidRPr="00013B70" w:rsidRDefault="00974CBF" w:rsidP="00D65B28">
      <w:pPr>
        <w:rPr>
          <w:rFonts w:eastAsia="Calibri"/>
        </w:rPr>
      </w:pPr>
      <w:r w:rsidRPr="00013B70">
        <w:rPr>
          <w:rFonts w:eastAsia="Calibri"/>
        </w:rPr>
        <w:t>Desp</w:t>
      </w:r>
      <w:r w:rsidRPr="002C76BD">
        <w:rPr>
          <w:rFonts w:eastAsia="Calibri"/>
        </w:rPr>
        <w:t xml:space="preserve">ite </w:t>
      </w:r>
      <w:r w:rsidRPr="000505C5">
        <w:rPr>
          <w:rFonts w:eastAsia="Calibri"/>
        </w:rPr>
        <w:t>interest</w:t>
      </w:r>
      <w:r w:rsidR="008537F7" w:rsidRPr="000505C5">
        <w:rPr>
          <w:rFonts w:eastAsia="Calibri"/>
        </w:rPr>
        <w:t xml:space="preserve"> </w:t>
      </w:r>
      <w:r w:rsidRPr="000505C5">
        <w:rPr>
          <w:rFonts w:eastAsia="Calibri"/>
        </w:rPr>
        <w:t>in</w:t>
      </w:r>
      <w:r w:rsidR="00654F00">
        <w:rPr>
          <w:rFonts w:eastAsia="Calibri"/>
        </w:rPr>
        <w:t xml:space="preserve"> </w:t>
      </w:r>
      <w:r w:rsidRPr="00013B70">
        <w:rPr>
          <w:rFonts w:eastAsia="Calibri"/>
        </w:rPr>
        <w:t>tin alternatives for replacing lead, a recent study found that the tin halide precursor does more harm due to its greater degradation rate to form hydroiodic acid</w:t>
      </w:r>
      <w:r w:rsidR="008537F7" w:rsidRPr="00013B70">
        <w:rPr>
          <w:rFonts w:eastAsia="Calibri"/>
        </w:rPr>
        <w:t xml:space="preserve"> which,</w:t>
      </w:r>
      <w:r w:rsidRPr="00013B70">
        <w:rPr>
          <w:rFonts w:eastAsia="Calibri"/>
        </w:rPr>
        <w:t xml:space="preserve"> when leaked into the ec</w:t>
      </w:r>
      <w:r w:rsidR="00BF3E2D" w:rsidRPr="00013B70">
        <w:rPr>
          <w:rFonts w:eastAsia="Calibri"/>
        </w:rPr>
        <w:t>osystem</w:t>
      </w:r>
      <w:r w:rsidR="00067E5D" w:rsidRPr="00013B70">
        <w:rPr>
          <w:rFonts w:eastAsia="Calibri"/>
        </w:rPr>
        <w:t>,</w:t>
      </w:r>
      <w:r w:rsidR="00BF3E2D" w:rsidRPr="00013B70">
        <w:rPr>
          <w:rFonts w:eastAsia="Calibri"/>
        </w:rPr>
        <w:t xml:space="preserve"> negatively impacts the p</w:t>
      </w:r>
      <w:r w:rsidRPr="00013B70">
        <w:rPr>
          <w:rFonts w:eastAsia="Calibri"/>
        </w:rPr>
        <w:t xml:space="preserve">H of the environment in which water based organisms live </w:t>
      </w:r>
      <w:r w:rsidR="00E056A5" w:rsidRPr="00013B70">
        <w:rPr>
          <w:rFonts w:eastAsia="Calibri"/>
        </w:rPr>
        <w:fldChar w:fldCharType="begin" w:fldLock="1"/>
      </w:r>
      <w:r w:rsidR="00656764">
        <w:rPr>
          <w:rFonts w:eastAsia="Calibri"/>
        </w:rPr>
        <w:instrText>ADDIN CSL_CITATION {"citationItems":[{"id":"ITEM-1","itemData":{"DOI":"10.1038/srep18721","ISBN":"2712420462","ISSN":"2045-2322","PMID":"26759068","abstract":"Intensive development of organometal halide perovskite solar cells has lead to a dramatic surge in power conversion efficiency up to 20%. Unfortunately, the most efficient perovskite solar cells all contain lead (Pb), which is an unsettling flaw that leads to severe environmental concerns and is therefore a stumbling block envisioning their large-scale application. Aiming for the retention of favorable electro-optical properties, tin (Sn) has been considered the most likely substitute. Preliminary studies have however shown that Sn-based perovskites are highly unstable and, moreover, Sn is also enlisted as a harmful chemical, with similar concerns regarding environment and health. To bring more clarity into the appropriateness of both metals in perovskite solar cells, we provide a case study with systematic comparison regarding the environmental impact of Pb-and Sn-based perovskites, using zebrafish (Danio Rerio) as model organism. Uncovering an unexpected route of intoxication in the form of acidification, it is shown that Sn based perovskite may not be the ideal Pb surrogate.","author":[{"dropping-particle":"","family":"Babayigit","given":"Aslihan","non-dropping-particle":"","parse-names":false,"suffix":""},{"dropping-particle":"","family":"Duy Thanh","given":"Dinh","non-dropping-particle":"","parse-names":false,"suffix":""},{"dropping-particle":"","family":"Ethirajan","given":"Anitha","non-dropping-particle":"","parse-names":false,"suffix":""},{"dropping-particle":"","family":"Manca","given":"Jean","non-dropping-particle":"","parse-names":false,"suffix":""},{"dropping-particle":"","family":"Muller","given":"Marc","non-dropping-particle":"","parse-names":false,"suffix":""},{"dropping-particle":"","family":"Boyen","given":"Hans-Gerd","non-dropping-particle":"","parse-names":false,"suffix":""},{"dropping-particle":"","family":"Conings","given":"Bert","non-dropping-particle":"","parse-names":false,"suffix":""}],"container-title":"Scientific Reports","id":"ITEM-1","issue":"1","issued":{"date-parts":[["2016","5","13"]]},"page":"18721","publisher":"Nature Publishing Group","title":"Assessing the toxicity of Pb- and Sn-based perovskite solar cells in model organism Danio rerio","type":"article-journal","volume":"6"},"uris":["http://www.mendeley.com/documents/?uuid=b9744dd0-e9f9-3e0d-b264-7da8cac1664b"]}],"mendeley":{"formattedCitation":"[164]","plainTextFormattedCitation":"[164]","previouslyFormattedCitation":"[164]"},"properties":{"noteIndex":0},"schema":"https://github.com/citation-style-language/schema/raw/master/csl-citation.json"}</w:instrText>
      </w:r>
      <w:r w:rsidR="00E056A5" w:rsidRPr="00013B70">
        <w:rPr>
          <w:rFonts w:eastAsia="Calibri"/>
        </w:rPr>
        <w:fldChar w:fldCharType="separate"/>
      </w:r>
      <w:r w:rsidR="00FE640A" w:rsidRPr="00FE640A">
        <w:rPr>
          <w:rFonts w:eastAsia="Calibri"/>
          <w:noProof/>
        </w:rPr>
        <w:t>[164]</w:t>
      </w:r>
      <w:r w:rsidR="00E056A5" w:rsidRPr="00013B70">
        <w:rPr>
          <w:rFonts w:eastAsia="Calibri"/>
        </w:rPr>
        <w:fldChar w:fldCharType="end"/>
      </w:r>
      <w:r w:rsidRPr="00013B70">
        <w:rPr>
          <w:rFonts w:eastAsia="Calibri"/>
        </w:rPr>
        <w:t xml:space="preserve">. </w:t>
      </w:r>
    </w:p>
    <w:p w14:paraId="0D59254C" w14:textId="77777777" w:rsidR="003E4EF1" w:rsidRPr="00013B70" w:rsidRDefault="00974CBF" w:rsidP="00D65B28">
      <w:pPr>
        <w:rPr>
          <w:rFonts w:eastAsia="Calibri"/>
        </w:rPr>
      </w:pPr>
      <w:r w:rsidRPr="00013B70">
        <w:rPr>
          <w:rFonts w:eastAsia="Calibri"/>
        </w:rPr>
        <w:t>Thus</w:t>
      </w:r>
      <w:r w:rsidR="008537F7" w:rsidRPr="00013B70">
        <w:rPr>
          <w:rFonts w:eastAsia="Calibri"/>
        </w:rPr>
        <w:t>,</w:t>
      </w:r>
      <w:r w:rsidR="00F82DD7" w:rsidRPr="00013B70">
        <w:rPr>
          <w:rFonts w:eastAsia="Calibri"/>
        </w:rPr>
        <w:t xml:space="preserve"> thanks to</w:t>
      </w:r>
      <w:r w:rsidRPr="00013B70">
        <w:rPr>
          <w:rFonts w:eastAsia="Calibri"/>
        </w:rPr>
        <w:t xml:space="preserve"> this study</w:t>
      </w:r>
      <w:r w:rsidR="00067E5D" w:rsidRPr="00013B70">
        <w:rPr>
          <w:rFonts w:eastAsia="Calibri"/>
        </w:rPr>
        <w:t>,</w:t>
      </w:r>
      <w:r w:rsidRPr="00013B70">
        <w:rPr>
          <w:rFonts w:eastAsia="Calibri"/>
        </w:rPr>
        <w:t xml:space="preserve"> the need to find other materials for perovskites is </w:t>
      </w:r>
      <w:r w:rsidR="00F82DD7" w:rsidRPr="00013B70">
        <w:rPr>
          <w:rFonts w:eastAsia="Calibri"/>
        </w:rPr>
        <w:t>strongly emphasized</w:t>
      </w:r>
      <w:r w:rsidR="00067E5D" w:rsidRPr="00013B70">
        <w:rPr>
          <w:rFonts w:eastAsia="Calibri"/>
        </w:rPr>
        <w:t>,</w:t>
      </w:r>
      <w:r w:rsidRPr="00013B70">
        <w:rPr>
          <w:rFonts w:eastAsia="Calibri"/>
        </w:rPr>
        <w:t xml:space="preserve"> despite the </w:t>
      </w:r>
      <w:r w:rsidR="00067E5D" w:rsidRPr="00013B70">
        <w:rPr>
          <w:rFonts w:eastAsia="Calibri"/>
        </w:rPr>
        <w:t xml:space="preserve">push </w:t>
      </w:r>
      <w:r w:rsidRPr="00013B70">
        <w:rPr>
          <w:rFonts w:eastAsia="Calibri"/>
        </w:rPr>
        <w:t>to use tin alternative perovskites</w:t>
      </w:r>
      <w:r w:rsidR="003351F9" w:rsidRPr="00013B70">
        <w:rPr>
          <w:rFonts w:eastAsia="Calibri"/>
        </w:rPr>
        <w:t>, unless tin based perovskites which do not decompose into harmful tin precursors are discovered</w:t>
      </w:r>
      <w:r w:rsidRPr="00013B70">
        <w:rPr>
          <w:rFonts w:eastAsia="Calibri"/>
        </w:rPr>
        <w:t xml:space="preserve">! </w:t>
      </w:r>
      <w:r w:rsidR="00F82DD7" w:rsidRPr="00013B70">
        <w:rPr>
          <w:rFonts w:eastAsia="Calibri"/>
        </w:rPr>
        <w:t xml:space="preserve">Below, </w:t>
      </w:r>
      <w:r w:rsidRPr="00013B70">
        <w:rPr>
          <w:rFonts w:eastAsia="Calibri"/>
        </w:rPr>
        <w:t>various investigations into trying to find lead alternatives</w:t>
      </w:r>
      <w:r w:rsidR="00F82DD7" w:rsidRPr="00013B70">
        <w:rPr>
          <w:rFonts w:eastAsia="Calibri"/>
        </w:rPr>
        <w:t xml:space="preserve"> are described</w:t>
      </w:r>
      <w:r w:rsidRPr="00013B70">
        <w:rPr>
          <w:rFonts w:eastAsia="Calibri"/>
        </w:rPr>
        <w:t>.</w:t>
      </w:r>
    </w:p>
    <w:p w14:paraId="2FF89E44" w14:textId="77777777" w:rsidR="00A839D5" w:rsidRPr="00013B70" w:rsidRDefault="00A223ED" w:rsidP="00A839D5">
      <w:pPr>
        <w:keepNext/>
      </w:pPr>
      <w:r w:rsidRPr="00013B70">
        <w:rPr>
          <w:noProof/>
        </w:rPr>
        <w:drawing>
          <wp:inline distT="0" distB="0" distL="0" distR="0" wp14:anchorId="30BBF64A" wp14:editId="35E454F1">
            <wp:extent cx="5496560" cy="1089025"/>
            <wp:effectExtent l="1905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srcRect/>
                    <a:stretch>
                      <a:fillRect/>
                    </a:stretch>
                  </pic:blipFill>
                  <pic:spPr bwMode="auto">
                    <a:xfrm>
                      <a:off x="0" y="0"/>
                      <a:ext cx="5496560" cy="1089025"/>
                    </a:xfrm>
                    <a:prstGeom prst="rect">
                      <a:avLst/>
                    </a:prstGeom>
                    <a:noFill/>
                    <a:ln w="9525">
                      <a:noFill/>
                      <a:miter lim="800000"/>
                      <a:headEnd/>
                      <a:tailEnd/>
                    </a:ln>
                  </pic:spPr>
                </pic:pic>
              </a:graphicData>
            </a:graphic>
          </wp:inline>
        </w:drawing>
      </w:r>
    </w:p>
    <w:p w14:paraId="6FDC5F62" w14:textId="1B5C5957" w:rsidR="003E4EF1" w:rsidRPr="00013B70" w:rsidRDefault="00A839D5" w:rsidP="00A839D5">
      <w:pPr>
        <w:pStyle w:val="Caption"/>
      </w:pPr>
      <w:r w:rsidRPr="00013B70">
        <w:t xml:space="preserve">Scheme </w:t>
      </w:r>
      <w:fldSimple w:instr=" STYLEREF 1 \s ">
        <w:r w:rsidR="009B4740">
          <w:rPr>
            <w:noProof/>
          </w:rPr>
          <w:t>10</w:t>
        </w:r>
      </w:fldSimple>
    </w:p>
    <w:p w14:paraId="744413C8" w14:textId="77777777" w:rsidR="002874ED" w:rsidRPr="00013B70" w:rsidRDefault="00A223ED" w:rsidP="002874ED">
      <w:pPr>
        <w:keepNext/>
      </w:pPr>
      <w:r w:rsidRPr="00013B70">
        <w:rPr>
          <w:noProof/>
        </w:rPr>
        <w:lastRenderedPageBreak/>
        <w:drawing>
          <wp:inline distT="0" distB="0" distL="0" distR="0" wp14:anchorId="139B7626" wp14:editId="4E10460D">
            <wp:extent cx="4831715" cy="1189355"/>
            <wp:effectExtent l="1905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srcRect/>
                    <a:stretch>
                      <a:fillRect/>
                    </a:stretch>
                  </pic:blipFill>
                  <pic:spPr bwMode="auto">
                    <a:xfrm>
                      <a:off x="0" y="0"/>
                      <a:ext cx="4831715" cy="1189355"/>
                    </a:xfrm>
                    <a:prstGeom prst="rect">
                      <a:avLst/>
                    </a:prstGeom>
                    <a:noFill/>
                    <a:ln w="9525">
                      <a:noFill/>
                      <a:miter lim="800000"/>
                      <a:headEnd/>
                      <a:tailEnd/>
                    </a:ln>
                  </pic:spPr>
                </pic:pic>
              </a:graphicData>
            </a:graphic>
          </wp:inline>
        </w:drawing>
      </w:r>
    </w:p>
    <w:p w14:paraId="72B7D01F" w14:textId="130917A9" w:rsidR="00725586" w:rsidRPr="00013B70" w:rsidRDefault="002874ED" w:rsidP="002874ED">
      <w:pPr>
        <w:pStyle w:val="Caption"/>
      </w:pPr>
      <w:r w:rsidRPr="00013B70">
        <w:t xml:space="preserve">Scheme </w:t>
      </w:r>
      <w:fldSimple w:instr=" STYLEREF 1 \s ">
        <w:r w:rsidR="009B4740">
          <w:rPr>
            <w:noProof/>
          </w:rPr>
          <w:t>10</w:t>
        </w:r>
      </w:fldSimple>
      <w:r w:rsidRPr="00013B70">
        <w:noBreakHyphen/>
      </w:r>
      <w:fldSimple w:instr=" SEQ Scheme \* ARABIC \s 1 ">
        <w:r w:rsidR="009B4740">
          <w:rPr>
            <w:noProof/>
          </w:rPr>
          <w:t>1</w:t>
        </w:r>
      </w:fldSimple>
      <w:r w:rsidR="00CE381D" w:rsidRPr="00013B70">
        <w:t xml:space="preserve">: </w:t>
      </w:r>
      <w:r w:rsidRPr="00013B70">
        <w:t>MA and F</w:t>
      </w:r>
      <w:r w:rsidR="007D5B98" w:rsidRPr="00013B70">
        <w:t>A represent methylammonium and f</w:t>
      </w:r>
      <w:r w:rsidRPr="00013B70">
        <w:t>ormamidinium cations</w:t>
      </w:r>
    </w:p>
    <w:p w14:paraId="10B827D5" w14:textId="77777777" w:rsidR="002874ED" w:rsidRPr="00013B70" w:rsidRDefault="00A223ED" w:rsidP="002874ED">
      <w:pPr>
        <w:keepNext/>
      </w:pPr>
      <w:r w:rsidRPr="00013B70">
        <w:rPr>
          <w:noProof/>
        </w:rPr>
        <w:drawing>
          <wp:inline distT="0" distB="0" distL="0" distR="0" wp14:anchorId="615C4E0B" wp14:editId="2D2AD65C">
            <wp:extent cx="3967480" cy="73977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srcRect/>
                    <a:stretch>
                      <a:fillRect/>
                    </a:stretch>
                  </pic:blipFill>
                  <pic:spPr bwMode="auto">
                    <a:xfrm>
                      <a:off x="0" y="0"/>
                      <a:ext cx="3967480" cy="739775"/>
                    </a:xfrm>
                    <a:prstGeom prst="rect">
                      <a:avLst/>
                    </a:prstGeom>
                    <a:noFill/>
                    <a:ln w="9525">
                      <a:noFill/>
                      <a:miter lim="800000"/>
                      <a:headEnd/>
                      <a:tailEnd/>
                    </a:ln>
                  </pic:spPr>
                </pic:pic>
              </a:graphicData>
            </a:graphic>
          </wp:inline>
        </w:drawing>
      </w:r>
    </w:p>
    <w:p w14:paraId="03DCBF85" w14:textId="28BCEA54" w:rsidR="00725586" w:rsidRPr="00013B70" w:rsidRDefault="002874ED" w:rsidP="002874ED">
      <w:pPr>
        <w:pStyle w:val="Caption"/>
      </w:pPr>
      <w:r w:rsidRPr="00013B70">
        <w:t xml:space="preserve">Scheme </w:t>
      </w:r>
      <w:fldSimple w:instr=" STYLEREF 1 \s ">
        <w:r w:rsidR="009B4740">
          <w:rPr>
            <w:noProof/>
          </w:rPr>
          <w:t>10</w:t>
        </w:r>
      </w:fldSimple>
      <w:r w:rsidRPr="00013B70">
        <w:noBreakHyphen/>
      </w:r>
      <w:fldSimple w:instr=" SEQ Scheme \* ARABIC \s 1 ">
        <w:r w:rsidR="009B4740">
          <w:rPr>
            <w:noProof/>
          </w:rPr>
          <w:t>2</w:t>
        </w:r>
      </w:fldSimple>
    </w:p>
    <w:p w14:paraId="46ABFA14" w14:textId="77777777" w:rsidR="002874ED" w:rsidRPr="00013B70" w:rsidRDefault="00A223ED" w:rsidP="002874ED">
      <w:pPr>
        <w:keepNext/>
      </w:pPr>
      <w:r w:rsidRPr="00013B70">
        <w:rPr>
          <w:noProof/>
        </w:rPr>
        <w:drawing>
          <wp:inline distT="0" distB="0" distL="0" distR="0" wp14:anchorId="5F6E6382" wp14:editId="28EC5522">
            <wp:extent cx="2563495" cy="504825"/>
            <wp:effectExtent l="1905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srcRect/>
                    <a:stretch>
                      <a:fillRect/>
                    </a:stretch>
                  </pic:blipFill>
                  <pic:spPr bwMode="auto">
                    <a:xfrm>
                      <a:off x="0" y="0"/>
                      <a:ext cx="2563495" cy="504825"/>
                    </a:xfrm>
                    <a:prstGeom prst="rect">
                      <a:avLst/>
                    </a:prstGeom>
                    <a:noFill/>
                    <a:ln w="9525">
                      <a:noFill/>
                      <a:miter lim="800000"/>
                      <a:headEnd/>
                      <a:tailEnd/>
                    </a:ln>
                  </pic:spPr>
                </pic:pic>
              </a:graphicData>
            </a:graphic>
          </wp:inline>
        </w:drawing>
      </w:r>
      <w:r w:rsidRPr="00013B70">
        <w:rPr>
          <w:noProof/>
        </w:rPr>
        <w:drawing>
          <wp:inline distT="0" distB="0" distL="0" distR="0" wp14:anchorId="0D8ACA34" wp14:editId="207BDFFE">
            <wp:extent cx="2678430" cy="804545"/>
            <wp:effectExtent l="1905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srcRect/>
                    <a:stretch>
                      <a:fillRect/>
                    </a:stretch>
                  </pic:blipFill>
                  <pic:spPr bwMode="auto">
                    <a:xfrm>
                      <a:off x="0" y="0"/>
                      <a:ext cx="2678430" cy="804545"/>
                    </a:xfrm>
                    <a:prstGeom prst="rect">
                      <a:avLst/>
                    </a:prstGeom>
                    <a:noFill/>
                    <a:ln w="9525">
                      <a:noFill/>
                      <a:miter lim="800000"/>
                      <a:headEnd/>
                      <a:tailEnd/>
                    </a:ln>
                  </pic:spPr>
                </pic:pic>
              </a:graphicData>
            </a:graphic>
          </wp:inline>
        </w:drawing>
      </w:r>
    </w:p>
    <w:p w14:paraId="4EA5A3E9" w14:textId="0024187F" w:rsidR="003E4EF1" w:rsidRPr="00013B70" w:rsidRDefault="002874ED" w:rsidP="002874ED">
      <w:pPr>
        <w:pStyle w:val="Caption"/>
      </w:pPr>
      <w:r w:rsidRPr="00013B70">
        <w:t xml:space="preserve">Scheme </w:t>
      </w:r>
      <w:fldSimple w:instr=" STYLEREF 1 \s ">
        <w:r w:rsidR="009B4740">
          <w:rPr>
            <w:noProof/>
          </w:rPr>
          <w:t>10</w:t>
        </w:r>
      </w:fldSimple>
      <w:r w:rsidRPr="00013B70">
        <w:noBreakHyphen/>
      </w:r>
      <w:fldSimple w:instr=" SEQ Scheme \* ARABIC \s 1 ">
        <w:r w:rsidR="009B4740">
          <w:rPr>
            <w:noProof/>
          </w:rPr>
          <w:t>3</w:t>
        </w:r>
      </w:fldSimple>
      <w:r w:rsidR="00CE381D" w:rsidRPr="00013B70">
        <w:t xml:space="preserve">: </w:t>
      </w:r>
      <w:r w:rsidRPr="00013B70">
        <w:t>MA represents the methylammonium cation</w:t>
      </w:r>
    </w:p>
    <w:p w14:paraId="438E08E5" w14:textId="77777777" w:rsidR="009F38F8" w:rsidRPr="00013B70" w:rsidRDefault="00974CBF" w:rsidP="00D65B28">
      <w:bookmarkStart w:id="832" w:name="__70__11_days_N2_little_JV_curve_differe"/>
      <w:bookmarkEnd w:id="832"/>
      <w:r w:rsidRPr="00013B70">
        <w:t>The durability of the perovskite material under operational conditions was analyse</w:t>
      </w:r>
      <w:r w:rsidR="00A711BC" w:rsidRPr="00013B70">
        <w:t>d for tin and lead based methyl</w:t>
      </w:r>
      <w:r w:rsidRPr="00013B70">
        <w:t>ammonium tri-iodide perovskites.</w:t>
      </w:r>
    </w:p>
    <w:p w14:paraId="3AF81E92" w14:textId="77777777" w:rsidR="009F38F8" w:rsidRPr="00013B70" w:rsidRDefault="00974CBF" w:rsidP="00D65B28">
      <w:r w:rsidRPr="00013B70">
        <w:t xml:space="preserve">Lead based perovskites showed </w:t>
      </w:r>
      <w:r w:rsidR="00F82DD7" w:rsidRPr="00013B70">
        <w:t xml:space="preserve">greater </w:t>
      </w:r>
      <w:r w:rsidRPr="00013B70">
        <w:t>stability than tin. They are stable in air for months</w:t>
      </w:r>
      <w:r w:rsidR="003351F9" w:rsidRPr="00013B70">
        <w:t>,</w:t>
      </w:r>
      <w:r w:rsidRPr="00013B70">
        <w:t xml:space="preserve"> </w:t>
      </w:r>
      <w:r w:rsidR="009F38F8" w:rsidRPr="00013B70">
        <w:t>since the inner structure is unaffected</w:t>
      </w:r>
      <w:r w:rsidR="003351F9" w:rsidRPr="00013B70">
        <w:t>,</w:t>
      </w:r>
      <w:r w:rsidR="009F38F8" w:rsidRPr="00013B70">
        <w:t xml:space="preserve"> </w:t>
      </w:r>
      <w:r w:rsidRPr="00013B70">
        <w:t xml:space="preserve">and only their outer layer loses </w:t>
      </w:r>
      <w:r w:rsidR="00F82DD7" w:rsidRPr="00013B70">
        <w:t xml:space="preserve">its </w:t>
      </w:r>
      <w:r w:rsidRPr="00013B70">
        <w:t xml:space="preserve">shiny </w:t>
      </w:r>
      <w:r w:rsidR="00F82DD7" w:rsidRPr="001D4621">
        <w:t>appearance</w:t>
      </w:r>
      <w:r w:rsidRPr="00013B70">
        <w:t xml:space="preserve"> when exposed to humidity</w:t>
      </w:r>
      <w:r w:rsidR="00992FAB" w:rsidRPr="00013B70">
        <w:t>,</w:t>
      </w:r>
      <w:r w:rsidRPr="00013B70">
        <w:t xml:space="preserve"> after a couple of weeks.</w:t>
      </w:r>
    </w:p>
    <w:p w14:paraId="5BB997A9" w14:textId="4A41C672" w:rsidR="00FB595F" w:rsidRPr="00013B70" w:rsidRDefault="006749E8" w:rsidP="00D65B28">
      <w:r w:rsidRPr="002C76BD">
        <w:t xml:space="preserve">When compared to the </w:t>
      </w:r>
      <w:r w:rsidR="001F4A65" w:rsidRPr="000505C5">
        <w:t>lead</w:t>
      </w:r>
      <w:r w:rsidR="00157527" w:rsidRPr="000505C5">
        <w:t>-</w:t>
      </w:r>
      <w:r w:rsidR="00974CBF" w:rsidRPr="000505C5">
        <w:t xml:space="preserve">based perovskites </w:t>
      </w:r>
      <w:r w:rsidRPr="000505C5">
        <w:t>in that article, th</w:t>
      </w:r>
      <w:r w:rsidR="002C76BD" w:rsidRPr="000505C5">
        <w:t>ose based on</w:t>
      </w:r>
      <w:r w:rsidRPr="000505C5">
        <w:t xml:space="preserve"> tin</w:t>
      </w:r>
      <w:r w:rsidRPr="00013B70">
        <w:t xml:space="preserve"> </w:t>
      </w:r>
      <w:r w:rsidR="00974CBF" w:rsidRPr="00013B70">
        <w:t>are both air and moisture sensitive</w:t>
      </w:r>
      <w:r w:rsidR="00992FAB" w:rsidRPr="00013B70">
        <w:t>,</w:t>
      </w:r>
      <w:r w:rsidR="00974CBF" w:rsidRPr="00013B70">
        <w:t xml:space="preserve"> and after </w:t>
      </w:r>
      <w:r w:rsidR="00C7562A" w:rsidRPr="00013B70">
        <w:t>2</w:t>
      </w:r>
      <w:r w:rsidR="00974CBF" w:rsidRPr="00013B70">
        <w:t xml:space="preserve"> </w:t>
      </w:r>
      <w:r w:rsidR="00C7562A" w:rsidRPr="00013B70">
        <w:t>h</w:t>
      </w:r>
      <w:r w:rsidR="00974CBF" w:rsidRPr="00013B70">
        <w:t xml:space="preserve"> of exposure begin to degrade</w:t>
      </w:r>
      <w:r w:rsidR="00F82DD7" w:rsidRPr="00013B70">
        <w:t>;</w:t>
      </w:r>
      <w:r w:rsidR="00974CBF" w:rsidRPr="00013B70">
        <w:t xml:space="preserve"> within a day they completely decompose </w:t>
      </w:r>
      <w:r w:rsidR="00E056A5" w:rsidRPr="00013B70">
        <w:fldChar w:fldCharType="begin" w:fldLock="1"/>
      </w:r>
      <w:r w:rsidR="0011391E">
        <w:instrText>ADDIN CSL_CITATION {"citationItems":[{"id":"ITEM-1","itemData":{"DOI":"10.1021/ic401215x","ISSN":"0020-1669","PMID":"23834108","abstract":"A broad organic-inorganic series of hybrid metal iodide perovskites with the general formulation AMI3, where A is the methylammonium (CH3NH3(+)) or formamidinium (HC(NH2)2(+)) cation and M is Sn (1 and 2) or Pb (3 and 4) are reported. The compounds have been prepared through a variety of synthetic approaches, and the nature of the resulting materials is discussed in terms of their thermal stability and optical and electronic properties. We find that the chemical and physical properties of these materials strongly depend on the preparation method. Single crystal X-ray diffraction analysis of 1-4 classifies the compounds in the perovskite structural family. Structural phase transitions were observed and investigated by temperature-dependent single crystal X-ray diffraction in the 100-400 K range. The charge transport properties of the materials are discussed in conjunction with diffuse reflectance studies in the mid-IR region that display characteristic absorption features. Temperature-dependent studies show a strong dependence of the resistivity as a function of the crystal structure. Optical absorption measurements indicate that 1-4 behave as direct-gap semiconductors with energy band gaps distributed in the range of 1.25-1.75 eV. The compounds exhibit an intense near-IR photoluminescence (PL) emission in the 700-1000 nm range (1.1-1.7 eV) at room temperature. We show that solid solutions between the Sn and Pb compounds are readily accessible throughout the composition range. The optical properties such as energy band gap, emission intensity, and wavelength can be readily controlled as we show for the isostructural series of solid solutions CH3NH3Sn(1-x)Pb(x)I3 (5). The charge transport type in these materials was characterized by Seebeck coefficient and Hall-effect measurements. The compounds behave as p- or n-type semiconductors depending on the preparation method. The samples with the lowest carrier concentration are prepared from solution and are n-type; p-type samples can be obtained through solid state reactions exposed in air in a controllable manner. In the case of Sn compounds, there is a facile tendency toward oxidation which causes the materials to be doped with Sn(4+) and thus behave as p-type semiconductors displaying metal-like conductivity. The compounds appear to possess very high estimated electron and hole mobilities that exceed 2000 cm(2)/(V s) and 300 cm(2)/(V s), respectively, as shown in the case of CH3NH3SnI3 (1). We also compare …","author":[{"dropping-particle":"","family":"Stoumpos","given":"Constantinos C","non-dropping-particle":"","parse-names":false,"suffix":""},{"dropping-particle":"","family":"Malliakas","given":"Christos D","non-dropping-particle":"","parse-names":false,"suffix":""},{"dropping-particle":"","family":"Kanatzidis","given":"Mercouri G","non-dropping-particle":"","parse-names":false,"suffix":""}],"container-title":"Inorganic Chemistry","id":"ITEM-1","issue":"15","issued":{"date-parts":[["2013","8","5"]]},"note":"From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1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)\n","page":"9019-9038","title":"Semiconducting Tin and Lead Iodide Perovskites with Organic Cations: Phase Transitions, High Mobilities, and Near-Infrared Photoluminescent Properties","type":"article-journal","volume":"52"},"uris":["http://www.mendeley.com/documents/?uuid=59338792-c0dd-43c3-98eb-daf774b8b487"]}],"mendeley":{"formattedCitation":"[57]","plainTextFormattedCitation":"[57]","previouslyFormattedCitation":"[57]"},"properties":{"noteIndex":0},"schema":"https://github.com/citation-style-language/schema/raw/master/csl-citation.json"}</w:instrText>
      </w:r>
      <w:r w:rsidR="00E056A5" w:rsidRPr="00013B70">
        <w:fldChar w:fldCharType="separate"/>
      </w:r>
      <w:r w:rsidR="0011391E" w:rsidRPr="0011391E">
        <w:rPr>
          <w:noProof/>
        </w:rPr>
        <w:t>[57]</w:t>
      </w:r>
      <w:r w:rsidR="00E056A5" w:rsidRPr="00013B70">
        <w:fldChar w:fldCharType="end"/>
      </w:r>
      <w:r w:rsidR="00974CBF" w:rsidRPr="00013B70">
        <w:t>.</w:t>
      </w:r>
    </w:p>
    <w:p w14:paraId="79FC1950" w14:textId="47B5F03F" w:rsidR="009F38F8" w:rsidRPr="00013B70" w:rsidRDefault="009F38F8" w:rsidP="00D65B28">
      <w:r w:rsidRPr="00013B70">
        <w:t>L</w:t>
      </w:r>
      <w:r w:rsidR="00974CBF" w:rsidRPr="00013B70">
        <w:t xml:space="preserve">ead free cells </w:t>
      </w:r>
      <w:r w:rsidRPr="00013B70">
        <w:t xml:space="preserve">with the structure </w:t>
      </w:r>
      <w:r w:rsidRPr="00013B70">
        <w:rPr>
          <w:lang w:eastAsia="el-GR"/>
        </w:rPr>
        <w:t>FTO</w:t>
      </w:r>
      <w:r w:rsidR="00E109F0" w:rsidRPr="00013B70">
        <w:rPr>
          <w:lang w:eastAsia="el-GR"/>
        </w:rPr>
        <w:t>/</w:t>
      </w:r>
      <w:r w:rsidR="00D95D41" w:rsidRPr="00013B70">
        <w:t xml:space="preserve">blocking </w:t>
      </w:r>
      <w:r w:rsidR="00D95D41" w:rsidRPr="005C2CE7">
        <w:t>layer</w:t>
      </w:r>
      <w:r w:rsidR="00162F76" w:rsidRPr="005C2CE7">
        <w:t>/</w:t>
      </w:r>
      <w:r w:rsidRPr="00157527">
        <w:rPr>
          <w:lang w:eastAsia="el-GR"/>
        </w:rPr>
        <w:t>CsSnI</w:t>
      </w:r>
      <w:r w:rsidRPr="00157527">
        <w:rPr>
          <w:vertAlign w:val="subscript"/>
          <w:lang w:eastAsia="el-GR"/>
        </w:rPr>
        <w:t>3</w:t>
      </w:r>
      <w:r w:rsidRPr="00157527">
        <w:rPr>
          <w:lang w:eastAsia="el-GR"/>
        </w:rPr>
        <w:t>+ 20 mol</w:t>
      </w:r>
      <w:r w:rsidR="009E3A8E" w:rsidRPr="00157527">
        <w:rPr>
          <w:lang w:eastAsia="el-GR"/>
        </w:rPr>
        <w:t>%</w:t>
      </w:r>
      <w:r w:rsidRPr="00157527">
        <w:rPr>
          <w:lang w:eastAsia="el-GR"/>
        </w:rPr>
        <w:t xml:space="preserve"> SnF</w:t>
      </w:r>
      <w:r w:rsidRPr="00157527">
        <w:rPr>
          <w:vertAlign w:val="subscript"/>
          <w:lang w:eastAsia="el-GR"/>
        </w:rPr>
        <w:t>2</w:t>
      </w:r>
      <w:r w:rsidR="00E109F0" w:rsidRPr="005C2CE7">
        <w:t>/</w:t>
      </w:r>
      <w:r w:rsidR="006749E8" w:rsidRPr="005C2CE7">
        <w:t>4,4',4''-</w:t>
      </w:r>
      <w:r w:rsidR="006749E8" w:rsidRPr="00013B70">
        <w:t>t</w:t>
      </w:r>
      <w:r w:rsidR="004D5ADF" w:rsidRPr="00013B70">
        <w:t>ris[phen</w:t>
      </w:r>
      <w:r w:rsidR="006749E8" w:rsidRPr="00013B70">
        <w:t>yl(</w:t>
      </w:r>
      <w:r w:rsidR="006749E8" w:rsidRPr="00013B70">
        <w:rPr>
          <w:i/>
        </w:rPr>
        <w:t>m</w:t>
      </w:r>
      <w:r w:rsidR="006749E8" w:rsidRPr="00013B70">
        <w:t>-tolyl)amino]triphenylamine</w:t>
      </w:r>
      <w:r w:rsidR="004D5ADF" w:rsidRPr="00013B70">
        <w:t xml:space="preserve"> (</w:t>
      </w:r>
      <w:r w:rsidRPr="00013B70">
        <w:rPr>
          <w:i/>
        </w:rPr>
        <w:t>m</w:t>
      </w:r>
      <w:r w:rsidRPr="00013B70">
        <w:t>-MTDATA</w:t>
      </w:r>
      <w:r w:rsidR="004D5ADF" w:rsidRPr="00013B70">
        <w:t>)</w:t>
      </w:r>
      <w:r w:rsidRPr="00013B70">
        <w:t xml:space="preserve">/Au </w:t>
      </w:r>
      <w:r w:rsidR="00974CBF" w:rsidRPr="00013B70">
        <w:t xml:space="preserve">were tested over a period of </w:t>
      </w:r>
      <w:r w:rsidR="00B56349" w:rsidRPr="00013B70">
        <w:t>0</w:t>
      </w:r>
      <w:r w:rsidR="00520559" w:rsidRPr="00013B70">
        <w:t xml:space="preserve">, </w:t>
      </w:r>
      <w:r w:rsidR="00B56349" w:rsidRPr="00013B70">
        <w:t>6</w:t>
      </w:r>
      <w:r w:rsidR="00520559" w:rsidRPr="00013B70">
        <w:t xml:space="preserve">, </w:t>
      </w:r>
      <w:r w:rsidR="00B56349" w:rsidRPr="00013B70">
        <w:t xml:space="preserve">7 </w:t>
      </w:r>
      <w:r w:rsidR="00974CBF" w:rsidRPr="00013B70">
        <w:t>and 11 days in a nitrogen filled glove box</w:t>
      </w:r>
      <w:r w:rsidR="00974CBF" w:rsidRPr="00013B70">
        <w:rPr>
          <w:lang w:eastAsia="el-GR"/>
        </w:rPr>
        <w:t xml:space="preserve">. </w:t>
      </w:r>
      <w:r w:rsidR="00974CBF" w:rsidRPr="00013B70">
        <w:t xml:space="preserve">Their </w:t>
      </w:r>
      <w:r w:rsidR="00054C0F" w:rsidRPr="00013B70">
        <w:rPr>
          <w:i/>
        </w:rPr>
        <w:t>JV</w:t>
      </w:r>
      <w:r w:rsidR="00974CBF" w:rsidRPr="00013B70">
        <w:t xml:space="preserve"> curves showed very little difference of 1</w:t>
      </w:r>
      <w:r w:rsidR="0089057E" w:rsidRPr="00013B70">
        <w:t xml:space="preserve"> </w:t>
      </w:r>
      <w:r w:rsidR="00974CBF" w:rsidRPr="00013B70">
        <w:t>mV or 1</w:t>
      </w:r>
      <w:r w:rsidR="0089057E" w:rsidRPr="00013B70">
        <w:t xml:space="preserve"> </w:t>
      </w:r>
      <w:r w:rsidR="00974CBF" w:rsidRPr="00013B70">
        <w:t xml:space="preserve">mA </w:t>
      </w:r>
      <w:r w:rsidR="00225210" w:rsidRPr="00013B70">
        <w:fldChar w:fldCharType="begin" w:fldLock="1"/>
      </w:r>
      <w:r w:rsidR="00656764">
        <w:instrText>ADDIN CSL_CITATION {"citationItems":[{"id":"ITEM-1","itemData":{"DOI":"10.1002/adma.201401991","ISBN":"0935-9648","ISSN":"09359648","PMID":"25212785","abstract":"Lead free perovskite solar cells based on a CsSnI3 light absorber with a spectral response from 950 nm is demonstrated. The high photocurrents noted in the system are a consequence of SnF2 addition which reduces defect concentrations and hence the background charge carrier density.","author":[{"dropping-particle":"","family":"Kumar","given":"Mulmudi Hemant","non-dropping-particle":"","parse-names":false,"suffix":""},{"dropping-particle":"","family":"Dharani","given":"Sabba","non-dropping-particle":"","parse-names":false,"suffix":""},{"dropping-particle":"","family":"Leong","given":"Wei Lin","non-dropping-particle":"","parse-names":false,"suffix":""},{"dropping-particle":"","family":"Boix","given":"Pablo P.","non-dropping-particle":"","parse-names":false,"suffix":""},{"dropping-particle":"","family":"Prabhakar","given":"Rajiv Ramanujam","non-dropping-particle":"","parse-names":false,"suffix":""},{"dropping-particle":"","family":"Baikie","given":"Tom","non-dropping-particle":"","parse-names":false,"suffix":""},{"dropping-particle":"","family":"Shi","given":"Chen","non-dropping-particle":"","parse-names":false,"suffix":""},{"dropping-particle":"","family":"Ding","given":"Hong","non-dropping-particle":"","parse-names":false,"suffix":""},{"dropping-particle":"","family":"Ramesh","given":"Ramamoorthy","non-dropping-particle":"","parse-names":false,"suffix":""},{"dropping-particle":"","family":"Asta","given":"Mark","non-dropping-particle":"","parse-names":false,"suffix":""},{"dropping-particle":"","family":"Graetzel","given":"Michael","non-dropping-particle":"","parse-names":false,"suffix":""},{"dropping-particle":"","family":"Mhaisalkar","given":"Subodh G.","non-dropping-particle":"","parse-names":false,"suffix":""},{"dropping-particle":"","family":"Mathews","given":"Nripan","non-dropping-particle":"","parse-names":false,"suffix":""}],"container-title":"Advanced Materials","id":"ITEM-1","issue":"41","issued":{"date-parts":[["2014","11"]]},"page":"7122-7127","title":"Lead-Free Halide Perovskite Solar Cells with High Photocurrents Realized Through Vacancy Modulation","type":"article-journal","volume":"26"},"uris":["http://www.mendeley.com/documents/?uuid=e9bb2da8-9677-4b20-b63a-0363a4c99178"]}],"mendeley":{"formattedCitation":"[165]","plainTextFormattedCitation":"[165]","previouslyFormattedCitation":"[165]"},"properties":{"noteIndex":0},"schema":"https://github.com/citation-style-language/schema/raw/master/csl-citation.json"}</w:instrText>
      </w:r>
      <w:r w:rsidR="00225210" w:rsidRPr="00013B70">
        <w:fldChar w:fldCharType="separate"/>
      </w:r>
      <w:r w:rsidR="00FE640A" w:rsidRPr="00FE640A">
        <w:rPr>
          <w:noProof/>
        </w:rPr>
        <w:t>[165]</w:t>
      </w:r>
      <w:r w:rsidR="00225210" w:rsidRPr="00013B70">
        <w:fldChar w:fldCharType="end"/>
      </w:r>
      <w:r w:rsidR="00225210" w:rsidRPr="00013B70">
        <w:t xml:space="preserve"> (see their </w:t>
      </w:r>
      <w:r w:rsidR="00974CBF" w:rsidRPr="00013B70">
        <w:t>supporting information</w:t>
      </w:r>
      <w:r w:rsidR="00225210" w:rsidRPr="00013B70">
        <w:t>)</w:t>
      </w:r>
      <w:r w:rsidR="00974CBF" w:rsidRPr="00013B70">
        <w:t>.</w:t>
      </w:r>
    </w:p>
    <w:p w14:paraId="576419FB" w14:textId="63348D06" w:rsidR="009F38F8" w:rsidRPr="00013B70" w:rsidRDefault="00763CE3" w:rsidP="00D65B28">
      <w:r w:rsidRPr="00013B70">
        <w:t>Another article on a l</w:t>
      </w:r>
      <w:r w:rsidR="00974CBF" w:rsidRPr="00013B70">
        <w:t>ead</w:t>
      </w:r>
      <w:r w:rsidR="00225210" w:rsidRPr="00013B70">
        <w:t>-</w:t>
      </w:r>
      <w:r w:rsidR="00974CBF" w:rsidRPr="00013B70">
        <w:t>free perovskite based on CH</w:t>
      </w:r>
      <w:r w:rsidR="00974CBF" w:rsidRPr="00013B70">
        <w:rPr>
          <w:vertAlign w:val="subscript"/>
        </w:rPr>
        <w:t>3</w:t>
      </w:r>
      <w:r w:rsidR="00974CBF" w:rsidRPr="00013B70">
        <w:t>NH</w:t>
      </w:r>
      <w:r w:rsidR="00974CBF" w:rsidRPr="00013B70">
        <w:rPr>
          <w:vertAlign w:val="subscript"/>
        </w:rPr>
        <w:t>3</w:t>
      </w:r>
      <w:r w:rsidR="00974CBF" w:rsidRPr="00013B70">
        <w:t>SnI</w:t>
      </w:r>
      <w:r w:rsidR="00974CBF" w:rsidRPr="00013B70">
        <w:rPr>
          <w:vertAlign w:val="subscript"/>
        </w:rPr>
        <w:t>3</w:t>
      </w:r>
      <w:r w:rsidR="00225210" w:rsidRPr="00013B70">
        <w:t xml:space="preserve"> </w:t>
      </w:r>
      <w:r w:rsidR="00974CBF" w:rsidRPr="00013B70">
        <w:t xml:space="preserve">was found to crystallize at </w:t>
      </w:r>
      <w:r w:rsidR="00157527">
        <w:t>room temperature</w:t>
      </w:r>
      <w:r w:rsidR="002C76BD">
        <w:t xml:space="preserve"> </w:t>
      </w:r>
      <w:r w:rsidR="00974CBF" w:rsidRPr="00013B70">
        <w:t xml:space="preserve">after spin coating </w:t>
      </w:r>
      <w:r w:rsidR="00E056A5" w:rsidRPr="00013B70">
        <w:fldChar w:fldCharType="begin" w:fldLock="1"/>
      </w:r>
      <w:r w:rsidR="00656764">
        <w:instrText>ADDIN CSL_CITATION {"citationItems":[{"id":"ITEM-1","itemData":{"DOI":"10.1039/C4EE01076K","ISBN":"1754-5706","ISSN":"1754-5692","PMID":"1000090641","abstract":"Perovskite solar cells based on abundant low cost materials promise to compete on performance with mainstream PV. Here we demonstrate lead-free perovskite solar cells, removing a potential barrier to widespread deployment.","author":[{"dropping-particle":"","family":"Noel","given":"Nakita K.","non-dropping-particle":"","parse-names":false,"suffix":""},{"dropping-particle":"","family":"Stranks","given":"Samuel D.","non-dropping-particle":"","parse-names":false,"suffix":""},{"dropping-particle":"","family":"Abate","given":"Antonio","non-dropping-particle":"","parse-names":false,"suffix":""},{"dropping-particle":"","family":"Wehrenfennig","given":"Christian","non-dropping-particle":"","parse-names":false,"suffix":""},{"dropping-particle":"","family":"Guarnera","given":"Simone","non-dropping-particle":"","parse-names":false,"suffix":""},{"dropping-particle":"","family":"Haghighirad","given":"Amir-Abbas","non-dropping-particle":"","parse-names":false,"suffix":""},{"dropping-particle":"","family":"Sadhanala","given":"Aditya","non-dropping-particle":"","parse-names":false,"suffix":""},{"dropping-particle":"","family":"Eperon","given":"Giles E.","non-dropping-particle":"","parse-names":false,"suffix":""},{"dropping-particle":"","family":"Pathak","given":"Sandeep K.","non-dropping-particle":"","parse-names":false,"suffix":""},{"dropping-particle":"","family":"Johnston","given":"Michael B.","non-dropping-particle":"","parse-names":false,"suffix":""},{"dropping-particle":"","family":"Petrozza","given":"Annamaria","non-dropping-particle":"","parse-names":false,"suffix":""},{"dropping-particle":"","family":"Herz","given":"Laura M.","non-dropping-particle":"","parse-names":false,"suffix":""},{"dropping-particle":"","family":"Snaith","given":"Henry J.","non-dropping-particle":"","parse-names":false,"suffix":""}],"container-title":"Energy Environ. Sci.","id":"ITEM-1","issue":"9","issued":{"date-parts":[["2014"]]},"page":"3061-3068","publisher":"The Royal Society of Chemistry","title":"Lead-free organic–inorganic tin halide perovskites for photovoltaic applications","type":"article-journal","volume":"7"},"uris":["http://www.mendeley.com/documents/?uuid=1e6b26e7-8483-4c4b-b0ca-83aff3fe17d5"]}],"mendeley":{"formattedCitation":"[166]","plainTextFormattedCitation":"[166]","previouslyFormattedCitation":"[166]"},"properties":{"noteIndex":0},"schema":"https://github.com/citation-style-language/schema/raw/master/csl-citation.json"}</w:instrText>
      </w:r>
      <w:r w:rsidR="00E056A5" w:rsidRPr="00013B70">
        <w:fldChar w:fldCharType="separate"/>
      </w:r>
      <w:r w:rsidR="00FE640A" w:rsidRPr="00FE640A">
        <w:rPr>
          <w:noProof/>
        </w:rPr>
        <w:t>[166]</w:t>
      </w:r>
      <w:r w:rsidR="00E056A5" w:rsidRPr="00013B70">
        <w:fldChar w:fldCharType="end"/>
      </w:r>
      <w:r w:rsidR="00E056A5" w:rsidRPr="00013B70">
        <w:fldChar w:fldCharType="begin"/>
      </w:r>
      <w:r w:rsidR="00974CBF" w:rsidRPr="00013B70">
        <w:instrText>ADDIN RW.CITE{{37398 Noel,NakitaK. 2014}}</w:instrText>
      </w:r>
      <w:r w:rsidR="00E056A5" w:rsidRPr="00013B70">
        <w:fldChar w:fldCharType="end"/>
      </w:r>
      <w:r w:rsidR="00974CBF" w:rsidRPr="00013B70">
        <w:t xml:space="preserve">. This affects the performance and also shows greater instability when compared to the </w:t>
      </w:r>
      <w:r w:rsidR="00656AC6" w:rsidRPr="00013B70">
        <w:t>lead-based</w:t>
      </w:r>
      <w:r w:rsidR="00974CBF" w:rsidRPr="00013B70">
        <w:t xml:space="preserve"> perovskite since</w:t>
      </w:r>
      <w:r w:rsidR="005C6D92" w:rsidRPr="00013B70">
        <w:t>,</w:t>
      </w:r>
      <w:r w:rsidR="00974CBF" w:rsidRPr="00013B70">
        <w:t xml:space="preserve"> after encapsulation</w:t>
      </w:r>
      <w:r w:rsidR="005C6D92" w:rsidRPr="00013B70">
        <w:t>,</w:t>
      </w:r>
      <w:r w:rsidR="00974CBF" w:rsidRPr="00013B70">
        <w:t xml:space="preserve"> the cell still shows degradation when placed in ambient conditions</w:t>
      </w:r>
      <w:r w:rsidR="005C6D92" w:rsidRPr="00013B70">
        <w:t>,</w:t>
      </w:r>
      <w:r w:rsidR="00974CBF" w:rsidRPr="00013B70">
        <w:t xml:space="preserve"> indicating the </w:t>
      </w:r>
      <w:r w:rsidR="00DD141C" w:rsidRPr="00013B70">
        <w:t xml:space="preserve">sealing </w:t>
      </w:r>
      <w:r w:rsidR="00974CBF" w:rsidRPr="00013B70">
        <w:t>method was not satisfactory</w:t>
      </w:r>
      <w:r w:rsidR="0067563A" w:rsidRPr="00013B70">
        <w:t>,</w:t>
      </w:r>
      <w:r w:rsidR="00974CBF" w:rsidRPr="00013B70">
        <w:t xml:space="preserve"> or simply that the perovskite material was chemically unstable.</w:t>
      </w:r>
    </w:p>
    <w:p w14:paraId="36459F35" w14:textId="34168DC3" w:rsidR="003E4EF1" w:rsidRPr="00013B70" w:rsidRDefault="00010B1E" w:rsidP="00D65B28">
      <w:r w:rsidRPr="00013B70">
        <w:t xml:space="preserve">As with the </w:t>
      </w:r>
      <w:r w:rsidR="00974CBF" w:rsidRPr="00013B70">
        <w:t xml:space="preserve">lead based </w:t>
      </w:r>
      <w:r w:rsidR="00360D4B" w:rsidRPr="00013B70">
        <w:t>CH</w:t>
      </w:r>
      <w:r w:rsidR="00360D4B" w:rsidRPr="00013B70">
        <w:rPr>
          <w:vertAlign w:val="subscript"/>
        </w:rPr>
        <w:t>5</w:t>
      </w:r>
      <w:r w:rsidR="00360D4B" w:rsidRPr="00013B70">
        <w:t>N</w:t>
      </w:r>
      <w:r w:rsidR="00360D4B" w:rsidRPr="00013B70">
        <w:rPr>
          <w:vertAlign w:val="subscript"/>
        </w:rPr>
        <w:t>2</w:t>
      </w:r>
      <w:r w:rsidR="00974CBF" w:rsidRPr="00013B70">
        <w:t>PbI</w:t>
      </w:r>
      <w:r w:rsidR="00974CBF" w:rsidRPr="00013B70">
        <w:rPr>
          <w:vertAlign w:val="subscript"/>
        </w:rPr>
        <w:t>3</w:t>
      </w:r>
      <w:r w:rsidRPr="00013B70">
        <w:t xml:space="preserve">, </w:t>
      </w:r>
      <w:r w:rsidR="00974CBF" w:rsidRPr="00013B70">
        <w:t xml:space="preserve">there is the </w:t>
      </w:r>
      <w:r w:rsidR="00AC2801" w:rsidRPr="00013B70">
        <w:t xml:space="preserve">equivalent </w:t>
      </w:r>
      <w:r w:rsidR="00974CBF" w:rsidRPr="00013B70">
        <w:t xml:space="preserve">tin analogue </w:t>
      </w:r>
      <w:r w:rsidR="000B61C2" w:rsidRPr="00013B70">
        <w:t>CH</w:t>
      </w:r>
      <w:r w:rsidR="000B61C2" w:rsidRPr="00013B70">
        <w:rPr>
          <w:vertAlign w:val="subscript"/>
        </w:rPr>
        <w:t>5</w:t>
      </w:r>
      <w:r w:rsidR="000B61C2" w:rsidRPr="00013B70">
        <w:t>N</w:t>
      </w:r>
      <w:r w:rsidR="000B61C2" w:rsidRPr="00013B70">
        <w:rPr>
          <w:vertAlign w:val="subscript"/>
        </w:rPr>
        <w:t>2</w:t>
      </w:r>
      <w:r w:rsidR="009F38F8" w:rsidRPr="00013B70">
        <w:t>SnI</w:t>
      </w:r>
      <w:r w:rsidR="009F38F8" w:rsidRPr="00013B70">
        <w:rPr>
          <w:vertAlign w:val="subscript"/>
        </w:rPr>
        <w:t xml:space="preserve">3 </w:t>
      </w:r>
      <w:r w:rsidR="00E056A5" w:rsidRPr="00013B70">
        <w:fldChar w:fldCharType="begin" w:fldLock="1"/>
      </w:r>
      <w:r w:rsidR="00656764">
        <w:instrText>ADDIN CSL_CITATION {"citationItems":[{"id":"ITEM-1","itemData":{"DOI":"10.1039/C5TA00190K","ISBN":"9822220340","ISSN":"2050-7488","PMID":"1000090641","abstract":"A lead-free low bandgap organic–inorganic hybrid perovskite, formamidinium tin iodide, is introduced as a photovoltaic material.","author":[{"dropping-particle":"","family":"Koh","given":"Teck Ming","non-dropping-particle":"","parse-names":false,"suffix":""},{"dropping-particle":"","family":"Krishnamoorthy","given":"Thirumal","non-dropping-particle":"","parse-names":false,"suffix":""},{"dropping-particle":"","family":"Yantara","given":"Natalia","non-dropping-particle":"","parse-names":false,"suffix":""},{"dropping-particle":"","family":"Shi","given":"Chen","non-dropping-particle":"","parse-names":false,"suffix":""},{"dropping-particle":"","family":"Leong","given":"Wei Lin","non-dropping-particle":"","parse-names":false,"suffix":""},{"dropping-particle":"","family":"Boix","given":"Pablo P.","non-dropping-particle":"","parse-names":false,"suffix":""},{"dropping-particle":"","family":"Grimsdale","given":"Andrew C.","non-dropping-particle":"","parse-names":false,"suffix":""},{"dropping-particle":"","family":"Mhaisalkar","given":"Subodh G.","non-dropping-particle":"","parse-names":false,"suffix":""},{"dropping-particle":"","family":"Mathews","given":"Nripan","non-dropping-particle":"","parse-names":false,"suffix":""}],"container-title":"Journal of Materials Chemistry A","id":"ITEM-1","issue":"29","issued":{"date-parts":[["2015"]]},"page":"14996-15000","publisher":"The Royal Society of Chemistry","title":"Formamidinium tin-based perovskite with low E g for photovoltaic applications","type":"article-journal","volume":"3"},"uris":["http://www.mendeley.com/documents/?uuid=416fdf4c-5d60-3f27-8bd9-6cd4c1317638"]}],"mendeley":{"formattedCitation":"[167]","plainTextFormattedCitation":"[167]","previouslyFormattedCitation":"[167]"},"properties":{"noteIndex":0},"schema":"https://github.com/citation-style-language/schema/raw/master/csl-citation.json"}</w:instrText>
      </w:r>
      <w:r w:rsidR="00E056A5" w:rsidRPr="00013B70">
        <w:fldChar w:fldCharType="separate"/>
      </w:r>
      <w:r w:rsidR="00FE640A" w:rsidRPr="00FE640A">
        <w:rPr>
          <w:noProof/>
        </w:rPr>
        <w:t>[167]</w:t>
      </w:r>
      <w:r w:rsidR="00E056A5" w:rsidRPr="00013B70">
        <w:fldChar w:fldCharType="end"/>
      </w:r>
      <w:r w:rsidR="00634F6B" w:rsidRPr="00013B70">
        <w:t>. Assessments</w:t>
      </w:r>
      <w:r w:rsidR="005C6D92" w:rsidRPr="00013B70">
        <w:t xml:space="preserve"> showed </w:t>
      </w:r>
      <w:r w:rsidR="00974CBF" w:rsidRPr="00013B70">
        <w:t>very promising stability</w:t>
      </w:r>
      <w:r w:rsidR="00634F6B" w:rsidRPr="00013B70">
        <w:t xml:space="preserve"> </w:t>
      </w:r>
      <w:r w:rsidR="00634F6B" w:rsidRPr="00013B70">
        <w:fldChar w:fldCharType="begin" w:fldLock="1"/>
      </w:r>
      <w:r w:rsidR="00656764">
        <w:instrText>ADDIN CSL_CITATION {"citationItems":[{"id":"ITEM-1","itemData":{"DOI":"10.1021/jacs.6b00142","ISBN":"0002-7863","ISSN":"0002-7863","PMID":"26960020","abstract":"To fabricate efficient formamidinium tin iodide (FASnI3) perovskite solar cells (PSCs), it is essential to deposit uniform and dense perovskite layers and reduce Sn(4+) content. Here we used solvent-engineering and nonsolvent dripping process with SnF2 as an inhibitor of Sn(4+). However, excess SnF2 induces phase separation on the surface of the perovskite film. In this work, we report the homogeneous dispersion of SnF2 via the formation of the SnF2-pyrazine complex. Consequently, we fabricated FASnI3 PSCs with high reproducibility, achieving a high power conversion efficiency of 4.8%. Furthermore, the encapsulated device showed a stable performance for over 100 days, maintaining 98% of its initial efficiency.","author":[{"dropping-particle":"","family":"Lee","given":"Seon Joo","non-dropping-particle":"","parse-names":false,"suffix":""},{"dropping-particle":"","family":"Shin","given":"Seong Sik","non-dropping-particle":"","parse-names":false,"suffix":""},{"dropping-particle":"","family":"Kim","given":"Young Chan","non-dropping-particle":"","parse-names":false,"suffix":""},{"dropping-particle":"","family":"Kim","given":"Dasom","non-dropping-particle":"","parse-names":false,"suffix":""},{"dropping-particle":"","family":"Ahn","given":"Tae Kyu","non-dropping-particle":"","parse-names":false,"suffix":""},{"dropping-particle":"","family":"Noh","given":"Jun Hong","non-dropping-particle":"","parse-names":false,"suffix":""},{"dropping-particle":"","family":"Seo","given":"Jangwon","non-dropping-particle":"","parse-names":false,"suffix":""},{"dropping-particle":"Il","family":"Seok","given":"Sang","non-dropping-particle":"","parse-names":false,"suffix":""}],"container-title":"Journal of the American Chemical Society","id":"ITEM-1","issue":"12","issued":{"date-parts":[["2016","3","30"]]},"page":"3974-3977","publisher":"American Chemical Society","title":"Fabrication of Efficient Formamidinium Tin Iodide Perovskite Solar Cells through SnF 2 –Pyrazine Complex","type":"article-journal","volume":"138"},"uris":["http://www.mendeley.com/documents/?uuid=fb2b5526-be0a-454d-9383-748007701a63"]}],"mendeley":{"formattedCitation":"[168]","plainTextFormattedCitation":"[168]","previouslyFormattedCitation":"[168]"},"properties":{"noteIndex":0},"schema":"https://github.com/citation-style-language/schema/raw/master/csl-citation.json"}</w:instrText>
      </w:r>
      <w:r w:rsidR="00634F6B" w:rsidRPr="00013B70">
        <w:fldChar w:fldCharType="separate"/>
      </w:r>
      <w:r w:rsidR="00FE640A" w:rsidRPr="00FE640A">
        <w:rPr>
          <w:noProof/>
        </w:rPr>
        <w:t>[168]</w:t>
      </w:r>
      <w:r w:rsidR="00634F6B" w:rsidRPr="00013B70">
        <w:fldChar w:fldCharType="end"/>
      </w:r>
      <w:r w:rsidR="00974CBF" w:rsidRPr="00013B70">
        <w:t xml:space="preserve"> with devices which were prepared and </w:t>
      </w:r>
      <w:r w:rsidR="00EF5788" w:rsidRPr="00013B70">
        <w:t>encapsulated</w:t>
      </w:r>
      <w:r w:rsidR="00AC2801" w:rsidRPr="00013B70">
        <w:t xml:space="preserve"> </w:t>
      </w:r>
      <w:r w:rsidR="00974CBF" w:rsidRPr="00013B70">
        <w:t xml:space="preserve">in a nitrogen glove box </w:t>
      </w:r>
      <w:r w:rsidR="001441E7" w:rsidRPr="00013B70">
        <w:t xml:space="preserve">providing </w:t>
      </w:r>
      <w:r w:rsidR="00974CBF" w:rsidRPr="00013B70">
        <w:t xml:space="preserve">encouraging results </w:t>
      </w:r>
      <w:r w:rsidR="005C6D92" w:rsidRPr="00013B70">
        <w:t>for</w:t>
      </w:r>
      <w:r w:rsidR="006B60FA" w:rsidRPr="00013B70">
        <w:t xml:space="preserve"> </w:t>
      </w:r>
      <w:r w:rsidR="00434572" w:rsidRPr="00013B70">
        <w:t>stability test</w:t>
      </w:r>
      <w:r w:rsidR="001441E7" w:rsidRPr="00013B70">
        <w:t xml:space="preserve"> under the conditions of </w:t>
      </w:r>
      <w:r w:rsidR="00974CBF" w:rsidRPr="00013B70">
        <w:t>dark</w:t>
      </w:r>
      <w:r w:rsidR="001441E7" w:rsidRPr="00013B70">
        <w:t xml:space="preserve"> storage</w:t>
      </w:r>
      <w:r w:rsidR="00E109F0" w:rsidRPr="00013B70">
        <w:t>/</w:t>
      </w:r>
      <w:r w:rsidR="00974CBF" w:rsidRPr="00013B70">
        <w:t>ambient condition</w:t>
      </w:r>
      <w:r w:rsidR="001441E7" w:rsidRPr="00013B70">
        <w:t>s</w:t>
      </w:r>
      <w:r w:rsidR="005F6505" w:rsidRPr="00013B70">
        <w:t xml:space="preserve"> with </w:t>
      </w:r>
      <w:r w:rsidR="00974CBF" w:rsidRPr="00013B70">
        <w:t>humidity ≈ 25</w:t>
      </w:r>
      <w:r w:rsidR="009E3A8E" w:rsidRPr="00013B70">
        <w:t>%</w:t>
      </w:r>
      <w:r w:rsidR="00974CBF" w:rsidRPr="00013B70">
        <w:t>, temperature ≈ 25</w:t>
      </w:r>
      <w:r w:rsidR="00E109F0" w:rsidRPr="00013B70">
        <w:t>°C</w:t>
      </w:r>
      <w:r w:rsidR="00434572" w:rsidRPr="00013B70">
        <w:t xml:space="preserve"> </w:t>
      </w:r>
      <w:r w:rsidR="005C6D92" w:rsidRPr="00013B70">
        <w:t>(</w:t>
      </w:r>
      <w:r w:rsidR="00434572" w:rsidRPr="00013B70">
        <w:t xml:space="preserve">see </w:t>
      </w:r>
      <w:r w:rsidR="00434572" w:rsidRPr="00013B70">
        <w:fldChar w:fldCharType="begin"/>
      </w:r>
      <w:r w:rsidR="00434572" w:rsidRPr="00013B70">
        <w:instrText xml:space="preserve"> REF _Ref528697424 \h </w:instrText>
      </w:r>
      <w:r w:rsidR="00434572" w:rsidRPr="00013B70">
        <w:fldChar w:fldCharType="separate"/>
      </w:r>
      <w:r w:rsidR="009B4740" w:rsidRPr="00013B70">
        <w:t xml:space="preserve">Figure </w:t>
      </w:r>
      <w:r w:rsidR="009B4740">
        <w:rPr>
          <w:noProof/>
        </w:rPr>
        <w:t>41</w:t>
      </w:r>
      <w:r w:rsidR="00434572" w:rsidRPr="00013B70">
        <w:fldChar w:fldCharType="end"/>
      </w:r>
      <w:r w:rsidR="005C6D92" w:rsidRPr="00013B70">
        <w:t>)</w:t>
      </w:r>
      <w:r w:rsidR="00974CBF" w:rsidRPr="00013B70">
        <w:t>.</w:t>
      </w:r>
    </w:p>
    <w:p w14:paraId="27F972BF" w14:textId="77777777" w:rsidR="003E4EF1" w:rsidRPr="00013B70" w:rsidRDefault="00A223ED" w:rsidP="00D65B28">
      <w:r w:rsidRPr="00013B70">
        <w:rPr>
          <w:noProof/>
        </w:rPr>
        <w:lastRenderedPageBreak/>
        <w:drawing>
          <wp:inline distT="0" distB="0" distL="0" distR="0" wp14:anchorId="4B4CE877" wp14:editId="607F0B39">
            <wp:extent cx="2849786" cy="2297908"/>
            <wp:effectExtent l="0" t="0" r="0" b="0"/>
            <wp:docPr id="66" name="Picture 66" descr="FASn3-Stability_ja-2016-00142s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ASn3-Stability_ja-2016-00142s_0004"/>
                    <pic:cNvPicPr>
                      <a:picLocks noChangeAspect="1" noChangeArrowheads="1"/>
                    </pic:cNvPicPr>
                  </pic:nvPicPr>
                  <pic:blipFill>
                    <a:blip r:embed="rId90"/>
                    <a:srcRect/>
                    <a:stretch>
                      <a:fillRect/>
                    </a:stretch>
                  </pic:blipFill>
                  <pic:spPr bwMode="auto">
                    <a:xfrm>
                      <a:off x="0" y="0"/>
                      <a:ext cx="2855057" cy="2302158"/>
                    </a:xfrm>
                    <a:prstGeom prst="rect">
                      <a:avLst/>
                    </a:prstGeom>
                    <a:noFill/>
                    <a:ln w="9525">
                      <a:noFill/>
                      <a:miter lim="800000"/>
                      <a:headEnd/>
                      <a:tailEnd/>
                    </a:ln>
                  </pic:spPr>
                </pic:pic>
              </a:graphicData>
            </a:graphic>
          </wp:inline>
        </w:drawing>
      </w:r>
    </w:p>
    <w:p w14:paraId="27B3CF99" w14:textId="5230240E" w:rsidR="003E4EF1" w:rsidRPr="00013B70" w:rsidRDefault="00974CBF" w:rsidP="00676C17">
      <w:pPr>
        <w:pStyle w:val="Figures"/>
      </w:pPr>
      <w:bookmarkStart w:id="833" w:name="_Ref528697424"/>
      <w:r w:rsidRPr="00013B70">
        <w:t xml:space="preserve">Figure </w:t>
      </w:r>
      <w:fldSimple w:instr=" SEQ Figure \* ARABIC ">
        <w:r w:rsidR="009B4740">
          <w:rPr>
            <w:noProof/>
          </w:rPr>
          <w:t>41</w:t>
        </w:r>
      </w:fldSimple>
      <w:bookmarkEnd w:id="833"/>
      <w:r w:rsidR="002154F1" w:rsidRPr="00013B70">
        <w:t>:</w:t>
      </w:r>
      <w:r w:rsidRPr="00013B70">
        <w:t xml:space="preserve"> (a) J-V curve and (b) external quantum efficiency (EQE) spectrum and integrated </w:t>
      </w:r>
      <w:r w:rsidR="00B3468E" w:rsidRPr="00013B70">
        <w:rPr>
          <w:i w:val="0"/>
        </w:rPr>
        <w:t>J</w:t>
      </w:r>
      <w:r w:rsidR="00B3468E" w:rsidRPr="00013B70">
        <w:rPr>
          <w:vertAlign w:val="subscript"/>
        </w:rPr>
        <w:t>sc</w:t>
      </w:r>
      <w:r w:rsidRPr="00013B70">
        <w:t xml:space="preserve"> for the optimized FASnI</w:t>
      </w:r>
      <w:r w:rsidRPr="00013B70">
        <w:rPr>
          <w:vertAlign w:val="subscript"/>
        </w:rPr>
        <w:t>3</w:t>
      </w:r>
      <w:r w:rsidRPr="00013B70">
        <w:t xml:space="preserve"> PSC. (c) Normalized PCE of the encapsulated FASnI</w:t>
      </w:r>
      <w:r w:rsidRPr="00013B70">
        <w:rPr>
          <w:vertAlign w:val="subscript"/>
        </w:rPr>
        <w:t>3</w:t>
      </w:r>
      <w:r w:rsidRPr="00013B70">
        <w:t xml:space="preserve"> PSC under ambient condition for over 100 days and (d) histogram</w:t>
      </w:r>
      <w:r w:rsidR="009D2B6B" w:rsidRPr="00013B70">
        <w:t xml:space="preserve"> of PCE obtained for 36 devices</w:t>
      </w:r>
      <w:r w:rsidR="0004182E" w:rsidRPr="0004182E">
        <w:t xml:space="preserve"> </w:t>
      </w:r>
      <w:r w:rsidR="0004182E" w:rsidRPr="00013B70">
        <w:t xml:space="preserve">Ref. </w:t>
      </w:r>
      <w:r w:rsidR="0004182E" w:rsidRPr="00013B70">
        <w:fldChar w:fldCharType="begin" w:fldLock="1"/>
      </w:r>
      <w:r w:rsidR="00656764">
        <w:instrText>ADDIN CSL_CITATION {"citationItems":[{"id":"ITEM-1","itemData":{"DOI":"10.1021/jacs.6b00142","ISBN":"0002-7863","ISSN":"0002-7863","PMID":"26960020","abstract":"To fabricate efficient formamidinium tin iodide (FASnI3) perovskite solar cells (PSCs), it is essential to deposit uniform and dense perovskite layers and reduce Sn(4+) content. Here we used solvent-engineering and nonsolvent dripping process with SnF2 as an inhibitor of Sn(4+). However, excess SnF2 induces phase separation on the surface of the perovskite film. In this work, we report the homogeneous dispersion of SnF2 via the formation of the SnF2-pyrazine complex. Consequently, we fabricated FASnI3 PSCs with high reproducibility, achieving a high power conversion efficiency of 4.8%. Furthermore, the encapsulated device showed a stable performance for over 100 days, maintaining 98% of its initial efficiency.","author":[{"dropping-particle":"","family":"Lee","given":"Seon Joo","non-dropping-particle":"","parse-names":false,"suffix":""},{"dropping-particle":"","family":"Shin","given":"Seong Sik","non-dropping-particle":"","parse-names":false,"suffix":""},{"dropping-particle":"","family":"Kim","given":"Young Chan","non-dropping-particle":"","parse-names":false,"suffix":""},{"dropping-particle":"","family":"Kim","given":"Dasom","non-dropping-particle":"","parse-names":false,"suffix":""},{"dropping-particle":"","family":"Ahn","given":"Tae Kyu","non-dropping-particle":"","parse-names":false,"suffix":""},{"dropping-particle":"","family":"Noh","given":"Jun Hong","non-dropping-particle":"","parse-names":false,"suffix":""},{"dropping-particle":"","family":"Seo","given":"Jangwon","non-dropping-particle":"","parse-names":false,"suffix":""},{"dropping-particle":"Il","family":"Seok","given":"Sang","non-dropping-particle":"","parse-names":false,"suffix":""}],"container-title":"Journal of the American Chemical Society","id":"ITEM-1","issue":"12","issued":{"date-parts":[["2016","3","30"]]},"page":"3974-3977","publisher":"American Chemical Society","title":"Fabrication of Efficient Formamidinium Tin Iodide Perovskite Solar Cells through SnF 2 –Pyrazine Complex","type":"article-journal","volume":"138"},"uris":["http://www.mendeley.com/documents/?uuid=fb2b5526-be0a-454d-9383-748007701a63"]}],"mendeley":{"formattedCitation":"[168]","plainTextFormattedCitation":"[168]","previouslyFormattedCitation":"[168]"},"properties":{"noteIndex":0},"schema":"https://github.com/citation-style-language/schema/raw/master/csl-citation.json"}</w:instrText>
      </w:r>
      <w:r w:rsidR="0004182E" w:rsidRPr="00013B70">
        <w:fldChar w:fldCharType="separate"/>
      </w:r>
      <w:r w:rsidR="0004182E" w:rsidRPr="00FE640A">
        <w:rPr>
          <w:i w:val="0"/>
          <w:noProof/>
        </w:rPr>
        <w:t>[168]</w:t>
      </w:r>
      <w:r w:rsidR="0004182E" w:rsidRPr="00013B70">
        <w:fldChar w:fldCharType="end"/>
      </w:r>
      <w:r w:rsidR="009D2B6B" w:rsidRPr="00013B70">
        <w:t xml:space="preserve"> (r</w:t>
      </w:r>
      <w:r w:rsidRPr="00013B70">
        <w:t>eprinted (adapted) with permission from</w:t>
      </w:r>
      <w:r w:rsidR="0004182E">
        <w:t xml:space="preserve"> </w:t>
      </w:r>
      <w:r w:rsidR="000A26EB">
        <w:t>(</w:t>
      </w:r>
      <w:r w:rsidR="0004182E" w:rsidRPr="0004182E">
        <w:t>J. Am. Chem. Soc., 2016, 138 (12), pp 3974–3977</w:t>
      </w:r>
      <w:r w:rsidR="0004182E">
        <w:t>)</w:t>
      </w:r>
      <w:r w:rsidRPr="00013B70">
        <w:t>. Copyright 2016 American Chemical Society.</w:t>
      </w:r>
      <w:r w:rsidR="007D5B98" w:rsidRPr="00013B70">
        <w:t xml:space="preserve"> FA </w:t>
      </w:r>
      <w:r w:rsidR="00645E6D" w:rsidRPr="00013B70">
        <w:t xml:space="preserve">= </w:t>
      </w:r>
      <w:r w:rsidR="007D5B98" w:rsidRPr="00013B70">
        <w:t>formamidinium</w:t>
      </w:r>
      <w:r w:rsidR="009D2B6B" w:rsidRPr="00013B70">
        <w:t>)</w:t>
      </w:r>
      <w:r w:rsidR="00645E6D" w:rsidRPr="00013B70">
        <w:t>.</w:t>
      </w:r>
    </w:p>
    <w:p w14:paraId="382FDBA0" w14:textId="4837DB1F" w:rsidR="0062181A" w:rsidRPr="00013B70" w:rsidRDefault="00974CBF" w:rsidP="00D65B28">
      <w:r w:rsidRPr="00013B70">
        <w:t>Greater intrinsic perovskite stability was obtained in tin based perovskites as an HTM</w:t>
      </w:r>
      <w:r w:rsidR="00542BA1" w:rsidRPr="00013B70">
        <w:t>,</w:t>
      </w:r>
      <w:r w:rsidRPr="00013B70">
        <w:t xml:space="preserve"> </w:t>
      </w:r>
      <w:r w:rsidR="005F6505" w:rsidRPr="00013B70">
        <w:t xml:space="preserve">consisting of the </w:t>
      </w:r>
      <w:r w:rsidRPr="00013B70">
        <w:t>already oxidized SnI</w:t>
      </w:r>
      <w:r w:rsidRPr="00013B70">
        <w:rPr>
          <w:vertAlign w:val="subscript"/>
        </w:rPr>
        <w:t>4</w:t>
      </w:r>
      <w:r w:rsidRPr="00013B70">
        <w:rPr>
          <w:vertAlign w:val="superscript"/>
        </w:rPr>
        <w:t>+</w:t>
      </w:r>
      <w:r w:rsidRPr="00013B70">
        <w:t xml:space="preserve"> in ethanol and CsI in water/DMF</w:t>
      </w:r>
      <w:r w:rsidR="000E34B5" w:rsidRPr="00013B70">
        <w:t>,</w:t>
      </w:r>
      <w:r w:rsidRPr="00013B70">
        <w:t xml:space="preserve"> </w:t>
      </w:r>
      <w:r w:rsidR="00542BA1" w:rsidRPr="00013B70">
        <w:t xml:space="preserve">the </w:t>
      </w:r>
      <w:r w:rsidRPr="00013B70">
        <w:t>cells</w:t>
      </w:r>
      <w:r w:rsidR="000E34B5" w:rsidRPr="00013B70">
        <w:t xml:space="preserve"> being</w:t>
      </w:r>
      <w:r w:rsidRPr="00013B70">
        <w:t xml:space="preserve"> </w:t>
      </w:r>
      <w:r w:rsidR="00542BA1" w:rsidRPr="00013B70">
        <w:t xml:space="preserve">fabricated </w:t>
      </w:r>
      <w:r w:rsidR="000E34B5" w:rsidRPr="00013B70">
        <w:t>under</w:t>
      </w:r>
      <w:r w:rsidRPr="00013B70">
        <w:t xml:space="preserve"> ambient conditions </w:t>
      </w:r>
      <w:r w:rsidR="00E056A5" w:rsidRPr="00013B70">
        <w:fldChar w:fldCharType="begin" w:fldLock="1"/>
      </w:r>
      <w:r w:rsidR="00656764">
        <w:instrText>ADDIN CSL_CITATION {"citationItems":[{"id":"ITEM-1","itemData":{"DOI":"10.1021/ja508464w","ISBN":"0002-7863","ISSN":"0002-7863","PMID":"25299304","abstract":"We introduce a new class of molecular iodosalt compounds for application in next-generation solar cells. Unlike tin-based perovskite compounds CsSnI3 and CH3NH3SnI3, which have Sn in the 2(+) oxidation state and must be handled in an inert atmosphere when fabricating solar cells, the Sn in the molecular iodosalt compounds is in the 4(+) oxidation state, making them stable in air and moisture. As an example, we demonstrate that, using Cs2SnI6 as a hole transporter, we can successfully fabricate in air a solid-state dye-sensitized solar cell (DSSC) with a mesoporous TiO2 film. Doping Cs2SnI6 with additives helps to reduce the internal device resistance, improving cell efficiency. In this way, a Z907 DSSC delivers 4.7% of energy conversion efficiency. By using a more efficient mixture of porphyrin dyes, an efficiency near 8% with photon confinement has been achieved. This represents a significant step toward the realization of low-cost, stable, lead-free, and environmentally benign next-generation solid-state solar cells.","author":[{"dropping-particle":"","family":"Lee","given":"Byunghong","non-dropping-particle":"","parse-names":false,"suffix":""},{"dropping-particle":"","family":"Stoumpos","given":"Constantinos C.","non-dropping-particle":"","parse-names":false,"suffix":""},{"dropping-particle":"","family":"Zhou","given":"Nanjia","non-dropping-particle":"","parse-names":false,"suffix":""},{"dropping-particle":"","family":"Hao","given":"Feng","non-dropping-particle":"","parse-names":false,"suffix":""},{"dropping-particle":"","family":"Malliakas","given":"Christos","non-dropping-particle":"","parse-names":false,"suffix":""},{"dropping-particle":"","family":"Yeh","given":"Chen-Yu","non-dropping-particle":"","parse-names":false,"suffix":""},{"dropping-particle":"","family":"Marks","given":"Tobin J.","non-dropping-particle":"","parse-names":false,"suffix":""},{"dropping-particle":"","family":"Kanatzidis","given":"Mercouri G.","non-dropping-particle":"","parse-names":false,"suffix":""},{"dropping-particle":"","family":"Chang","given":"Robert P. H.","non-dropping-particle":"","parse-names":false,"suffix":""}],"container-title":"Journal of the American Chemical Society","id":"ITEM-1","issue":"43","issued":{"date-parts":[["2014","10","29"]]},"page":"15379-15385","publisher":"American Chemical Society","title":"Air-Stable Molecular Semiconducting Iodosalts for Solar Cell Applications: Cs 2 SnI 6 as a Hole Conductor","type":"article-journal","volume":"136"},"uris":["http://www.mendeley.com/documents/?uuid=b98f5efc-4475-3b08-850e-ba507953671e"]}],"mendeley":{"formattedCitation":"[169]","plainTextFormattedCitation":"[169]","previouslyFormattedCitation":"[169]"},"properties":{"noteIndex":0},"schema":"https://github.com/citation-style-language/schema/raw/master/csl-citation.json"}</w:instrText>
      </w:r>
      <w:r w:rsidR="00E056A5" w:rsidRPr="00013B70">
        <w:fldChar w:fldCharType="separate"/>
      </w:r>
      <w:r w:rsidR="00FE640A" w:rsidRPr="00FE640A">
        <w:rPr>
          <w:noProof/>
        </w:rPr>
        <w:t>[169]</w:t>
      </w:r>
      <w:r w:rsidR="00E056A5" w:rsidRPr="00013B70">
        <w:fldChar w:fldCharType="end"/>
      </w:r>
      <w:r w:rsidRPr="00013B70">
        <w:t xml:space="preserve">. Characterisation </w:t>
      </w:r>
      <w:r w:rsidR="00542BA1" w:rsidRPr="00013B70">
        <w:t xml:space="preserve">of </w:t>
      </w:r>
      <w:r w:rsidRPr="00013B70">
        <w:t>its many properties (photovoltaic, band gap, electronic) indicate that it still undergoes degradation</w:t>
      </w:r>
      <w:r w:rsidR="00542BA1" w:rsidRPr="00013B70">
        <w:t>,</w:t>
      </w:r>
      <w:r w:rsidRPr="00013B70">
        <w:t xml:space="preserve"> albeit being more stable </w:t>
      </w:r>
      <w:r w:rsidR="00E056A5" w:rsidRPr="00013B70">
        <w:fldChar w:fldCharType="begin" w:fldLock="1"/>
      </w:r>
      <w:r w:rsidR="00656764">
        <w:instrText>ADDIN CSL_CITATION {"citationItems":[{"id":"ITEM-1","itemData":{"DOI":"10.1021/acs.chemmater.6b00433","ISSN":"0897-4756","abstract":"In this work, we describe details of a two-step deposition approach that enables the preparation of continuous and well-structured thin films of Cs2SnI6, which is a one-half Sn-deficient 0-D perovskite derivative (i.e., the compound can also be written as CsSn0.5I3, with a structure consisting of isolated SnI64– octahedra). The films were characterized using powder X-ray diffraction (PXRD), scanning electron microscopy (SEM), thermogravimetric analysis (TGA), UV–vis spectroscopy, photoluminescence (PL), photoelectron spectroscopy (UPS, IPES, XPS), and Hall effect measurements. UV–vis and PL measurements indicate that the obtained Cs2SnI6 film is a semiconductor with a band gap of 1.6 eV. This band gap was further confirmed by the UPS and IPES spectra, which were well reproduced by the calculated density of states with the HSE hybrid functional. The Cs2SnI6 films exhibited n-type conduction with a carrier density of 6(1) × 1016 cm–3 and mobility of 2.9(3) cm2/V·s. While the computationally derived band structure for Cs2SnI6 shows significant dispersion along several directions in the Brillouin zone near the band edges, the valence band is relatively flat along the Γ–X direction, indicative of a more limited hole minority carrier mobility compared to analogous values for the electrons. The ionization potential (IP) and electron affinity (EA) were determined to be 6.4 and 4.8 eV, respectively. The Cs2SnI6 films show some enhanced stability under ambient air, compared to methylammonium lead(II) iodide perovskite films stored under similar conditions; however, the films do decompose slowly, yielding a CsI impurity. These findings are discussed in the context of suitability of Cs2SnI6 for photovoltaic and related optoelectronic applications.","author":[{"dropping-particle":"","family":"Saparov","given":"Bayrammurad","non-dropping-particle":"","parse-names":false,"suffix":""},{"dropping-particle":"","family":"Sun","given":"Jon-paul","non-dropping-particle":"","parse-names":false,"suffix":""},{"dropping-particle":"","family":"Meng","given":"Weiwei","non-dropping-particle":"","parse-names":false,"suffix":""},{"dropping-particle":"","family":"Xiao","given":"Zewen","non-dropping-particle":"","parse-names":false,"suffix":""},{"dropping-particle":"","family":"Duan","given":"Hsin-Sheng","non-dropping-particle":"","parse-names":false,"suffix":""},{"dropping-particle":"","family":"Gunawan","given":"Oki","non-dropping-particle":"","parse-names":false,"suffix":""},{"dropping-particle":"","family":"Shin","given":"Donghyeop","non-dropping-particle":"","parse-names":false,"suffix":""},{"dropping-particle":"","family":"Hill","given":"Ian G.","non-dropping-particle":"","parse-names":false,"suffix":""},{"dropping-particle":"","family":"Yan","given":"Yanfa","non-dropping-particle":"","parse-names":false,"suffix":""},{"dropping-particle":"","family":"Mitzi","given":"David B.","non-dropping-particle":"","parse-names":false,"suffix":""}],"container-title":"Chemistry of Materials","id":"ITEM-1","issue":"7","issued":{"date-parts":[["2016","4","12"]]},"language":"EN","page":"2315-2322","publisher":"American Chemical Society","title":"Thin-Film Deposition and Characterization of a Sn-Deficient Perovskite Derivative Cs 2 SnI 6","type":"article-journal","volume":"28"},"uris":["http://www.mendeley.com/documents/?uuid=0ebae6b1-9cf8-4884-8c53-997b85efdb80"]}],"mendeley":{"formattedCitation":"[170]","plainTextFormattedCitation":"[170]","previouslyFormattedCitation":"[170]"},"properties":{"noteIndex":0},"schema":"https://github.com/citation-style-language/schema/raw/master/csl-citation.json"}</w:instrText>
      </w:r>
      <w:r w:rsidR="00E056A5" w:rsidRPr="00013B70">
        <w:fldChar w:fldCharType="separate"/>
      </w:r>
      <w:r w:rsidR="00FE640A" w:rsidRPr="00FE640A">
        <w:rPr>
          <w:noProof/>
        </w:rPr>
        <w:t>[170]</w:t>
      </w:r>
      <w:r w:rsidR="00E056A5" w:rsidRPr="00013B70">
        <w:fldChar w:fldCharType="end"/>
      </w:r>
      <w:r w:rsidRPr="00013B70">
        <w:t>.</w:t>
      </w:r>
    </w:p>
    <w:p w14:paraId="1F096810" w14:textId="74FBF103" w:rsidR="000F0B33" w:rsidRPr="00013B70" w:rsidRDefault="000F0B33" w:rsidP="00D65B28">
      <w:r w:rsidRPr="00013B70">
        <w:t>Another very promising +4 oxidation state metal perovskite employ</w:t>
      </w:r>
      <w:r w:rsidR="000E34B5" w:rsidRPr="00013B70">
        <w:t>s</w:t>
      </w:r>
      <w:r w:rsidRPr="00013B70">
        <w:t xml:space="preserve"> Ti, which shows very good stability, and band gap tuning from 1.3 eV to 1.8 eV. Theoretical and experimental data indicate that it holds potential for use in PSCs but no cells were fabricated in that article </w:t>
      </w:r>
      <w:r w:rsidRPr="00013B70">
        <w:fldChar w:fldCharType="begin" w:fldLock="1"/>
      </w:r>
      <w:r w:rsidR="00656764">
        <w:instrText>ADDIN CSL_CITATION {"citationItems":[{"id":"ITEM-1","itemData":{"DOI":"10.1021/acsenergylett.7b01167","ISSN":"2380-8195","abstract":"The possibility of lead (Pb) contamination and the volatility of the organic cations in the prevailing Pb-based organic-inorganic perovskite (HP) light absorbers are the two key issues of concern in the emerging perovskite solar cells (PSCs). The majority of the Pb-free HP candidates that are being explored for PSCs either suffer from instability issues and have unfavorable defect properties or have unsuitable bandgaps for PSC applications. We report the prediction of a promising new family of all-inorganic HPs based on the nontoxic, earth-abundant, ultrastable Ti(IV) for use in PSCs. We show that the Ti-based HPs possess a combination of several desirable attributes, including suitable bandgaps, excellent optical absorption, benign defect properties, and high stability. In particular, we show experimentally that representative members of the Ti-based HP family, Cs 2 TiI x Br 6−x , have bandgaps that can be tuned between the ideal values of 1.38 and 1.78 eV for single-junction and tandem photovoltaic applications, respectively.","author":[{"dropping-particle":"","family":"Ju","given":"Ming-Gang","non-dropping-particle":"","parse-names":false,"suffix":""},{"dropping-particle":"","family":"Chen","given":"Min","non-dropping-particle":"","parse-names":false,"suffix":""},{"dropping-particle":"","family":"Zhou","given":"Yuanyuan","non-dropping-particle":"","parse-names":false,"suffix":""},{"dropping-particle":"","family":"Garces","given":"Hector F","non-dropping-particle":"","parse-names":false,"suffix":""},{"dropping-particle":"","family":"Dai","given":"Jun","non-dropping-particle":"","parse-names":false,"suffix":""},{"dropping-particle":"","family":"Ma","given":"Liang","non-dropping-particle":"","parse-names":false,"suffix":""},{"dropping-particle":"","family":"Padture","given":"Nitin P","non-dropping-particle":"","parse-names":false,"suffix":""},{"dropping-particle":"","family":"Zeng","given":"Xiao Cheng","non-dropping-particle":"","parse-names":false,"suffix":""}],"container-title":"ACS Energy Letters","id":"ITEM-1","issue":"2","issued":{"date-parts":[["2018","2","9"]]},"page":"297-304","title":"Earth-Abundant Nontoxic Titanium(IV)-based Vacancy-Ordered Double Perovskite Halides with Tunable 1.0 to 1.8 eV Bandgaps for Photovoltaic Applications","type":"article-journal","volume":"3"},"uris":["http://www.mendeley.com/documents/?uuid=252359f5-fbe4-4167-833d-80da9e45729f"]}],"mendeley":{"formattedCitation":"[171]","plainTextFormattedCitation":"[171]","previouslyFormattedCitation":"[171]"},"properties":{"noteIndex":0},"schema":"https://github.com/citation-style-language/schema/raw/master/csl-citation.json"}</w:instrText>
      </w:r>
      <w:r w:rsidRPr="00013B70">
        <w:fldChar w:fldCharType="separate"/>
      </w:r>
      <w:r w:rsidR="00FE640A" w:rsidRPr="00FE640A">
        <w:rPr>
          <w:noProof/>
        </w:rPr>
        <w:t>[171]</w:t>
      </w:r>
      <w:r w:rsidRPr="00013B70">
        <w:fldChar w:fldCharType="end"/>
      </w:r>
      <w:r w:rsidRPr="00013B70">
        <w:t>.</w:t>
      </w:r>
    </w:p>
    <w:p w14:paraId="46E9E69C" w14:textId="7C61FC61" w:rsidR="0062181A" w:rsidRPr="00013B70" w:rsidRDefault="000F0B33" w:rsidP="00D65B28">
      <w:r w:rsidRPr="00013B70">
        <w:t xml:space="preserve">Perovskite </w:t>
      </w:r>
      <w:r w:rsidR="00974CBF" w:rsidRPr="00013B70">
        <w:t xml:space="preserve">degradation </w:t>
      </w:r>
      <w:r w:rsidRPr="00013B70">
        <w:t xml:space="preserve">while acting as a photo-absorber </w:t>
      </w:r>
      <w:r w:rsidR="00974CBF" w:rsidRPr="00013B70">
        <w:t>wa</w:t>
      </w:r>
      <w:r w:rsidR="0034661E" w:rsidRPr="00013B70">
        <w:t xml:space="preserve">s </w:t>
      </w:r>
      <w:r w:rsidRPr="00013B70">
        <w:t xml:space="preserve">measured owing </w:t>
      </w:r>
      <w:r w:rsidR="0034661E" w:rsidRPr="00013B70">
        <w:t>to possible HTM P3HT</w:t>
      </w:r>
      <w:r w:rsidR="00974CBF" w:rsidRPr="00013B70">
        <w:t xml:space="preserve"> decay</w:t>
      </w:r>
      <w:r w:rsidR="00120667" w:rsidRPr="00013B70">
        <w:t>,</w:t>
      </w:r>
      <w:r w:rsidR="00974CBF" w:rsidRPr="00013B70">
        <w:t xml:space="preserve"> or from applied bias</w:t>
      </w:r>
      <w:r w:rsidRPr="00013B70">
        <w:t>,</w:t>
      </w:r>
      <w:r w:rsidR="00974CBF" w:rsidRPr="00013B70">
        <w:t xml:space="preserve"> and possible interaction with other materials in the cell at their interfaces </w:t>
      </w:r>
      <w:r w:rsidR="00E056A5" w:rsidRPr="00013B70">
        <w:fldChar w:fldCharType="begin" w:fldLock="1"/>
      </w:r>
      <w:r w:rsidR="00656764">
        <w:instrText>ADDIN CSL_CITATION {"citationItems":[{"id":"ITEM-1","itemData":{"DOI":"10.1016/j.solmat.2016.09.022","ISSN":"09270248","abstract":"All-inorganic and lead-free cesium tin halides (CsSnX3, X=Cl, Br, I) are highly desirable for substituting the organolead halide perovskite solar cells. However, the poor stability of CsSnX3 perovskites has so far prevented the fabrication of devices that can withstand sustained operation under normal conditions. In this paper, a two-step sequential deposition method is developed to grow high-quality B-??-CsSnI3 thin films and their unique phase change in atmosphere is explored in detail. We find the spontaneous oxidative conversion from unstable B-??-CsSnI3 to air-stable Cs2SnI6 in air. Allowing the phase conversion of the CsSnI3 film to evolve in ambient air it gives the semiconducting perovskite Cs2SnI6 with a bandgap of 1.48??eV and high absorption coefficient (over 105??cm???1 from 1.7??eV). More importantly, the Cs2SnI6 film, for the first time, is adopted as a light absorber layer for a lead-free perovskite solar cell and a preliminary estimate of the power conversion efficiency (PCE) about 1% with open-circuit voltage of 0.51??V and short-circuit current of 5.41??mA/cm2 is realized by optimizing the perovskite absorber thickness. According to the bandgap and the Shockley-Queisser limit, such inorganic perovskite solar cell with higher efficiency and pronounced stability can be expected by material quality improvement and device engineering.","author":[{"dropping-particle":"","family":"Qiu","given":"Xiaofeng","non-dropping-particle":"","parse-names":false,"suffix":""},{"dropping-particle":"","family":"Cao","given":"Bingqiang","non-dropping-particle":"","parse-names":false,"suffix":""},{"dropping-particle":"","family":"Yuan","given":"Shuai","non-dropping-particle":"","parse-names":false,"suffix":""},{"dropping-particle":"","family":"Chen","given":"Xiangfeng","non-dropping-particle":"","parse-names":false,"suffix":""},{"dropping-particle":"","family":"Qiu","given":"Zhiwen","non-dropping-particle":"","parse-names":false,"suffix":""},{"dropping-particle":"","family":"Jiang","given":"Yanan","non-dropping-particle":"","parse-names":false,"suffix":""},{"dropping-particle":"","family":"Ye","given":"Qian","non-dropping-particle":"","parse-names":false,"suffix":""},{"dropping-particle":"","family":"Wang","given":"Hongqiang","non-dropping-particle":"","parse-names":false,"suffix":""},{"dropping-particle":"","family":"Zeng","given":"Haibo","non-dropping-particle":"","parse-names":false,"suffix":""},{"dropping-particle":"","family":"Liu","given":"Jian","non-dropping-particle":"","parse-names":false,"suffix":""},{"dropping-particle":"","family":"Kanatzidis","given":"Mercouri G.","non-dropping-particle":"","parse-names":false,"suffix":""}],"container-title":"Solar Energy Materials and Solar Cells","id":"ITEM-1","issued":{"date-parts":[["2017","1"]]},"page":"227-234","title":"From unstable CsSnI 3 to air-stable Cs 2 SnI 6 : A lead-free perovskite solar cell light absorber with bandgap of 1.48 eV and high absorption coefficient","type":"article-journal","volume":"159"},"uris":["http://www.mendeley.com/documents/?uuid=30eafa4f-e1d7-3034-960c-c0d76414d207"]}],"mendeley":{"formattedCitation":"[172]","plainTextFormattedCitation":"[172]","previouslyFormattedCitation":"[172]"},"properties":{"noteIndex":0},"schema":"https://github.com/citation-style-language/schema/raw/master/csl-citation.json"}</w:instrText>
      </w:r>
      <w:r w:rsidR="00E056A5" w:rsidRPr="00013B70">
        <w:fldChar w:fldCharType="separate"/>
      </w:r>
      <w:r w:rsidR="00FE640A" w:rsidRPr="00FE640A">
        <w:rPr>
          <w:noProof/>
        </w:rPr>
        <w:t>[172]</w:t>
      </w:r>
      <w:r w:rsidR="00E056A5" w:rsidRPr="00013B70">
        <w:fldChar w:fldCharType="end"/>
      </w:r>
      <w:r w:rsidR="00974CBF" w:rsidRPr="00013B70">
        <w:t>. Other perovskites have been theorised or prod</w:t>
      </w:r>
      <w:r w:rsidR="002B6729" w:rsidRPr="00013B70">
        <w:t>uced in the lab</w:t>
      </w:r>
      <w:r w:rsidR="000E34B5" w:rsidRPr="00013B70">
        <w:t>oratory,</w:t>
      </w:r>
      <w:r w:rsidR="002B6729" w:rsidRPr="00013B70">
        <w:t xml:space="preserve"> incorporating g</w:t>
      </w:r>
      <w:r w:rsidR="00974CBF" w:rsidRPr="00013B70">
        <w:t xml:space="preserve">ermanium </w:t>
      </w:r>
      <w:r w:rsidR="00E056A5" w:rsidRPr="00013B70">
        <w:fldChar w:fldCharType="begin" w:fldLock="1"/>
      </w:r>
      <w:r w:rsidR="00656764">
        <w:instrText>ADDIN CSL_CITATION {"citationItems":[{"id":"ITEM-1","itemData":{"DOI":"10.1016/j.orgel.2016.05.046","ISSN":"15661199","abstract":"Solar cells based on halide perovskites have recently been attractive due to their excellent power conversion efficiency (PCE), lower cost and simple manufacture. Here, a series of halide perovskites (ABX3: A = CH3NH3, CH(NH2)2, Cs, Rb; B = Pb, Sn, Ge; X = I, Br, Cl, F) were investigated by Density Functional Theory (DFT) calculations, together with Shockley-Queisser Maximum Solar Cell Efficiency (S-Q) and Spectroscopic Limited Maximum Efficiency (SLME) mathematical models. The results indicate that: the electronic structure of germanium perovskites bears a close similarity to that of lead perovskites with a small energy difference between the nonbonding orbital and antibonding orbitals, but with a large energy difference comparing with that of tin perovskites (0.6-1.7 eV for CsGeI3 at Z point of the Brillouin zone, 0.7-1.4 eV for CH3NH3PbI3 and 1.4-2.2 eV for CH3NH3SnI3 at R point of the Brillouin zone), which is attributable to the atomic level, where the 4s orbital energy of Ge (-11.5 eV) is close to the 6s orbital energy of Pb (-11.6 eV), but the 5s orbital energy of Sn (-10.1 eV) is significantly high. Therefore, germanium perovskites possess as high absorption coefficient around solar spectrum as lead perovskites, while tin perovskites only have low absorption coefficient, which makes the short-circuit current of CsGeI3 and CH3NH3PbI3 (0.017 Acm-2 and 0.016 Acm-2, simulated by SLME with a 200 nm absorber under AM1.5G) are higher than that of CH3NH3SnI3 (0.015 Acm-2) even if the bandgap of CsGeI3 and CH3NH3PbI3 (1.51 eV and 1.55 eV) are larger than that of CH3NH3SnI3 (1.21 eV). Meanwhile, the effective mass of electrons and holes are approximate for germanium perovskites and lead perovskites (0.14:0.19 for CsGeI3 and 0.12:0.12 for CH3NH3PbI3), indicating a balanced electrons and holes transport, whereas the electrons transport is much slower than the holes transport for tin perovskites due to the effective mass of electron is much larger than that of hole (0.17:0.04 for CH3NH3SnI3). As a result, the PCE of CsGeI3 (27.9%) and CH3NH3PbI3 (26.7%) is higher than that of CH3NH3SnI3 (19.9%).","author":[{"dropping-particle":"","family":"Qian","given":"Jingyu","non-dropping-particle":"","parse-names":false,"suffix":""},{"dropping-particle":"","family":"Xu","given":"Bin","non-dropping-particle":"","parse-names":false,"suffix":""},{"dropping-particle":"","family":"Tian","given":"Wenjing","non-dropping-particle":"","parse-names":false,"suffix":""}],"container-title":"Organic Electronics","id":"ITEM-1","issued":{"date-parts":[["2016","10"]]},"page":"61-73","title":"A comprehensive theoretical study of halide perovskites ABX 3","type":"article-journal","volume":"37"},"uris":["http://www.mendeley.com/documents/?uuid=a11a33dc-e24e-3f04-bd1b-71da6f97b8e6"]},{"id":"ITEM-2","itemData":{"DOI":"10.1021/jacs.5b01025","ISBN":"1520-5126 (Electronic)\\r0002-7863 (Linking)","ISSN":"0002-7863","PMID":"25950197","abstract":"The synthesis and properties of the hybrid organic/inorganic germanium perovskite compounds, AGeI3, are reported (A = Cs, organic cation). The systematic study of this reaction system led to the isolation of 6 new hybrid semiconductors. Using CsGeI3 (1) as the prototype compound, we have prepared methylammonium, CH3NH3GeI3 (2), formamidinium, HC(NH2)2GeI3 (3), acetamidinium, CH3C(NH2)2GeI3 (4), guanidinium, C(NH2)3GeI3 (5), trimethylammonium, (CH3)3NHGeI3 (6), and isopropylammonium, (CH3)2C(H)NH3GeI3 (7) analogues. The crystal structures of the compounds are classified based on their dimensionality with 1–4 forming 3D perovskite frameworks and 5–7 1D infinite chains. Compounds 1–7, with the exception of compounds 5 (centrosymmetric) and 7 (nonpolar acentric), crystallize in polar space groups. The 3D compounds have direct band gaps of 1.6 eV (1), 1.9 eV (2), 2.2 eV (3), and 2.5 eV (4), while the 1D compounds have indirect band gaps of 2.7 eV (5), 2.5 eV (6), and 2.8 eV (7). Herein, we report on the second...","author":[{"dropping-particle":"","family":"Stoumpos","given":"Constantinos C.","non-dropping-particle":"","parse-names":false,"suffix":""},{"dropping-particle":"","family":"Frazer","given":"Laszlo","non-dropping-particle":"","parse-names":false,"suffix":""},{"dropping-particle":"","family":"Clark","given":"Daniel J.","non-dropping-particle":"","parse-names":false,"suffix":""},{"dropping-particle":"","family":"Kim","given":"Yong Soo","non-dropping-particle":"","parse-names":false,"suffix":""},{"dropping-particle":"","family":"Rhim","given":"Sonny H.","non-dropping-particle":"","parse-names":false,"suffix":""},{"dropping-particle":"","family":"Freeman","given":"Arthur J.","non-dropping-particle":"","parse-names":false,"suffix":""},{"dropping-particle":"","family":"Ketterson","given":"John B.","non-dropping-particle":"","parse-names":false,"suffix":""},{"dropping-particle":"","family":"Jang","given":"Joon I.","non-dropping-particle":"","parse-names":false,"suffix":""},{"dropping-particle":"","family":"Kanatzidis","given":"Mercouri G.","non-dropping-particle":"","parse-names":false,"suffix":""}],"container-title":"Journal of the American Chemical Society","id":"ITEM-2","issue":"21","issued":{"date-parts":[["2015","6","3"]]},"page":"6804-6819","publisher":"American Chemical Society","title":"Hybrid Germanium Iodide Perovskite Semiconductors: Active Lone Pairs, Structural Distortions, Direct and Indirect Energy Gaps, and Strong Nonlinear Optical Properties","type":"article-journal","volume":"137"},"uris":["http://www.mendeley.com/documents/?uuid=e2034dc7-de0d-3cee-a9ca-c215e1aa2fd6"]}],"mendeley":{"formattedCitation":"[173,174]","plainTextFormattedCitation":"[173,174]","previouslyFormattedCitation":"[173,174]"},"properties":{"noteIndex":0},"schema":"https://github.com/citation-style-language/schema/raw/master/csl-citation.json"}</w:instrText>
      </w:r>
      <w:r w:rsidR="00E056A5" w:rsidRPr="00013B70">
        <w:fldChar w:fldCharType="separate"/>
      </w:r>
      <w:r w:rsidR="00FE640A" w:rsidRPr="00FE640A">
        <w:rPr>
          <w:noProof/>
        </w:rPr>
        <w:t>[173,174]</w:t>
      </w:r>
      <w:r w:rsidR="00E056A5" w:rsidRPr="00013B70">
        <w:fldChar w:fldCharType="end"/>
      </w:r>
      <w:r w:rsidR="00974CBF" w:rsidRPr="00013B70">
        <w:t xml:space="preserve">, bismuth </w:t>
      </w:r>
      <w:r w:rsidR="00E056A5" w:rsidRPr="00013B70">
        <w:fldChar w:fldCharType="begin" w:fldLock="1"/>
      </w:r>
      <w:r w:rsidR="00656764">
        <w:instrText>ADDIN CSL_CITATION {"citationItems":[{"id":"ITEM-1","itemData":{"DOI":"10.1007/s12274-015-0948-y","ISSN":"1998-0124","author":[{"dropping-particle":"","family":"Lyu","given":"Miaoqiang","non-dropping-particle":"","parse-names":false,"suffix":""},{"dropping-particle":"","family":"Yun","given":"Jung-Ho","non-dropping-particle":"","parse-names":false,"suffix":""},{"dropping-particle":"","family":"Cai","given":"Molang","non-dropping-particle":"","parse-names":false,"suffix":""},{"dropping-particle":"","family":"Jiao","given":"Yalong","non-dropping-particle":"","parse-names":false,"suffix":""},{"dropping-particle":"V.","family":"Bernhardt","given":"Paul","non-dropping-particle":"","parse-names":false,"suffix":""},{"dropping-particle":"","family":"Zhang","given":"Meng","non-dropping-particle":"","parse-names":false,"suffix":""},{"dropping-particle":"","family":"Wang","given":"Qiong","non-dropping-particle":"","parse-names":false,"suffix":""},{"dropping-particle":"","family":"Du","given":"Aijun","non-dropping-particle":"","parse-names":false,"suffix":""},{"dropping-particle":"","family":"Wang","given":"Hongxia","non-dropping-particle":"","parse-names":false,"suffix":""},{"dropping-particle":"","family":"Liu","given":"Gang","non-dropping-particle":"","parse-names":false,"suffix":""},{"dropping-particle":"","family":"Wang","given":"Lianzhou","non-dropping-particle":"","parse-names":false,"suffix":""}],"container-title":"Nano Research","id":"ITEM-1","issue":"3","issued":{"date-parts":[["2016","3","9"]]},"page":"692-702","title":"Organic–inorganic bismuth (III)-based material: A lead-free, air-stable and solution-processable light-absorber beyond organolead perovskites","type":"article-journal","volume":"9"},"uris":["http://www.mendeley.com/documents/?uuid=650a8046-e4be-4fb4-82f3-c862e5b4f150"]},{"id":"ITEM-2","itemData":{"DOI":"10.1016/j.jallcom.2017.01.169","ISSN":"09258388","abstract":"Active composite layers of bismuth triiodide (BiI3) and lead-free (CH3NH3)3Bi2I9 (MBI) perovskite were prepared using a simple chemical solution method under ambient conditions for thin-film solar cells. Results of X-ray diffraction and scanning electron microscopy indicated that the crystallization and surface morphologies of the composite films varied with perovskite contents. Multi-absorption was observed in the composite films due to the bandgap difference between BiI3 and MBI perovskite. Moreover, band bending at the BiI3-perovskite interfaces resulted in the realignment of energy levels in the composite films, and this phenomenon was beneficial to the efficient injection of excited electrons from the active layers into the TiO2 layers. Accordingly, due to the optimized crystallization and realigned energy level, when 20% of MBI perovskite was introduced into the active layers, the open-circuit voltage obviously increased from 0.44 V to 0.57 V in the (BiI3)0.8(MBI)0.2 composites solar cells, enhancing their power conversion efficiency by 67% compared with that in pure BiI3 solar cell. This study developed a new route for designing more efficient lead-free solar cells.","author":[{"dropping-particle":"","family":"Lan","given":"Chunfeng","non-dropping-particle":"","parse-names":false,"suffix":""},{"dropping-particle":"","family":"Luo","given":"Jingting","non-dropping-particle":"","parse-names":false,"suffix":""},{"dropping-particle":"","family":"Zhao","given":"Shuai","non-dropping-particle":"","parse-names":false,"suffix":""},{"dropping-particle":"","family":"Zhang","given":"Chu","non-dropping-particle":"","parse-names":false,"suffix":""},{"dropping-particle":"","family":"Liu","given":"Weiguo","non-dropping-particle":"","parse-names":false,"suffix":""},{"dropping-particle":"","family":"Hayase","given":"Shuzi","non-dropping-particle":"","parse-names":false,"suffix":""},{"dropping-particle":"","family":"Ma","given":"Tingli","non-dropping-particle":"","parse-names":false,"suffix":""}],"container-title":"Journal of Alloys and Compounds","id":"ITEM-2","issued":{"date-parts":[["2017","4"]]},"page":"834-840","title":"Effect of lead-free (CH 3 NH 3 ) 3 Bi 2 I 9 perovskite addition on spectrum absorption and enhanced photovoltaic performance of bismuth triiodide solar cells","type":"article-journal","volume":"701"},"uris":["http://www.mendeley.com/documents/?uuid=7b919268-f0e4-34f4-b6e1-76e34b522820"]}],"mendeley":{"formattedCitation":"[175,176]","plainTextFormattedCitation":"[175,176]","previouslyFormattedCitation":"[175,176]"},"properties":{"noteIndex":0},"schema":"https://github.com/citation-style-language/schema/raw/master/csl-citation.json"}</w:instrText>
      </w:r>
      <w:r w:rsidR="00E056A5" w:rsidRPr="00013B70">
        <w:fldChar w:fldCharType="separate"/>
      </w:r>
      <w:r w:rsidR="00FE640A" w:rsidRPr="00FE640A">
        <w:rPr>
          <w:noProof/>
        </w:rPr>
        <w:t>[175,176]</w:t>
      </w:r>
      <w:r w:rsidR="00E056A5" w:rsidRPr="00013B70">
        <w:fldChar w:fldCharType="end"/>
      </w:r>
      <w:r w:rsidR="00974CBF" w:rsidRPr="00013B70">
        <w:t xml:space="preserve">, bismuth with titanium or sodium </w:t>
      </w:r>
      <w:r w:rsidR="00E056A5" w:rsidRPr="00013B70">
        <w:fldChar w:fldCharType="begin" w:fldLock="1"/>
      </w:r>
      <w:r w:rsidR="00656764">
        <w:instrText>ADDIN CSL_CITATION {"citationItems":[{"id":"ITEM-1","itemData":{"DOI":"10.1016/j.tsf.2016.01.033","ISSN":"00406090","abstract":"Thin-film materials libraries of the Bi2O3-Na2O-TiO2-BaO system in a broad composition range have been deposited in ultra-high vacuum from elemental evaporation sources and an oxygen plasma source. A high throughput approach was used for systematic compositional and structural characterization and the screening of the dielectric and ferroelectric properties. The perovskite (Bi,Na)TiO3-BaTiO3 phase with a Ba concentration near the morphotropic phase boundary (ca. 6 at.%) exhibited a relative dielectric permittivity of 180, a loss tangent of 0.04 and remnant polarization of 19 ??C/cm2. Compared to published data, observed remnant polarization is close to that known for epitaxially grown films but higher than the values reported for polycrystalline films. The high throughput methodology and systematic nature of the study allowed us to establish the composition boundaries of the phase with optimal dielectric and ferroelectric characteristics.","author":[{"dropping-particle":"","family":"Hayden","given":"Brian E.","non-dropping-particle":"","parse-names":false,"suffix":""},{"dropping-particle":"","family":"Yakovlev","given":"Sergey","non-dropping-particle":"","parse-names":false,"suffix":""}],"container-title":"Thin Solid Films","id":"ITEM-1","issued":{"date-parts":[["2016","3"]]},"page":"108-114","title":"Structural, dielectric and ferroelectric properties of (Bi,Na)TiO 3 –BaTiO 3 system studied by high throughput screening","type":"article-journal","volume":"603"},"uris":["http://www.mendeley.com/documents/?uuid=83d257de-0fd1-3525-acae-57042f416ff3"]}],"mendeley":{"formattedCitation":"[177]","plainTextFormattedCitation":"[177]","previouslyFormattedCitation":"[177]"},"properties":{"noteIndex":0},"schema":"https://github.com/citation-style-language/schema/raw/master/csl-citation.json"}</w:instrText>
      </w:r>
      <w:r w:rsidR="00E056A5" w:rsidRPr="00013B70">
        <w:fldChar w:fldCharType="separate"/>
      </w:r>
      <w:r w:rsidR="00FE640A" w:rsidRPr="00FE640A">
        <w:rPr>
          <w:noProof/>
        </w:rPr>
        <w:t>[177]</w:t>
      </w:r>
      <w:r w:rsidR="00E056A5" w:rsidRPr="00013B70">
        <w:fldChar w:fldCharType="end"/>
      </w:r>
      <w:r w:rsidR="00974CBF" w:rsidRPr="00013B70">
        <w:t xml:space="preserve">, bismuth and silver </w:t>
      </w:r>
      <w:r w:rsidR="00E056A5" w:rsidRPr="00013B70">
        <w:fldChar w:fldCharType="begin" w:fldLock="1"/>
      </w:r>
      <w:r w:rsidR="00656764">
        <w:instrText>ADDIN CSL_CITATION {"citationItems":[{"id":"ITEM-1","itemData":{"DOI":"10.1021/jacs.5b13294","ISBN":"0002-7863","ISSN":"0002-7863","PMID":"26853379","abstract":"Despite the remarkable rise in efficiencies of solar cells containing the lead-halide perovskite absorbers RPbX 3 (R = organic cation; X = Br − or I −), the toxicity of lead remains a concern for the large-scale implementation of this technology. This has spurred the search for lead-free materials with similar optoelectronic properties. Here, we use the double-perovskite structure to incorporate nontoxic Bi 3+ into the perovskite lattice in Cs 2 AgBiBr 6 (1). The solid shows a long room-temperature fundamental photoluminescence (PL) lifetime of ca. 660 ns, which is very encouraging for photovoltaic applications. Comparison between single-crystal and powder PL decay curves of 1 suggests inherently high defect tolerance. The material has an indirect bandgap of 1.95 eV, suited for a tandem solar cell. Furthermore, 1 is significantly more heat and moisture stable compared to (MA)PbI 3 . The extremely promising optical and physical properties of 1 shown here motivate further exploration of both inorganic and hybrid halide double perovskites for photovoltaics and other optoelectronics. T","author":[{"dropping-particle":"","family":"Slavney","given":"Adam H.","non-dropping-particle":"","parse-names":false,"suffix":""},{"dropping-particle":"","family":"Hu","given":"Te","non-dropping-particle":"","parse-names":false,"suffix":""},{"dropping-particle":"","family":"Lindenberg","given":"Aaron M.","non-dropping-particle":"","parse-names":false,"suffix":""},{"dropping-particle":"","family":"Karunadasa","given":"Hemamala I.","non-dropping-particle":"","parse-names":false,"suffix":""}],"container-title":"Journal of the American Chemical Society","id":"ITEM-1","issue":"7","issued":{"date-parts":[["2016","2","24"]]},"page":"2138-2141","publisher":"American Chemical Society","title":"A Bismuth-Halide Double Perovskite with Long Carrier Recombination Lifetime for Photovoltaic Applications","type":"article-journal","volume":"138"},"uris":["http://www.mendeley.com/documents/?uuid=f9d9066c-5081-38e0-88a5-8172c6953fe6"]}],"mendeley":{"formattedCitation":"[178]","plainTextFormattedCitation":"[178]","previouslyFormattedCitation":"[178]"},"properties":{"noteIndex":0},"schema":"https://github.com/citation-style-language/schema/raw/master/csl-citation.json"}</w:instrText>
      </w:r>
      <w:r w:rsidR="00E056A5" w:rsidRPr="00013B70">
        <w:fldChar w:fldCharType="separate"/>
      </w:r>
      <w:r w:rsidR="00FE640A" w:rsidRPr="00FE640A">
        <w:rPr>
          <w:noProof/>
        </w:rPr>
        <w:t>[178]</w:t>
      </w:r>
      <w:r w:rsidR="00E056A5" w:rsidRPr="00013B70">
        <w:fldChar w:fldCharType="end"/>
      </w:r>
      <w:r w:rsidR="002B6729" w:rsidRPr="00013B70">
        <w:t>, and c</w:t>
      </w:r>
      <w:r w:rsidR="00974CBF" w:rsidRPr="00013B70">
        <w:t xml:space="preserve">opper </w:t>
      </w:r>
      <w:r w:rsidR="00E056A5" w:rsidRPr="00013B70">
        <w:fldChar w:fldCharType="begin" w:fldLock="1"/>
      </w:r>
      <w:r w:rsidR="00656764">
        <w:instrText>ADDIN CSL_CITATION {"citationItems":[{"id":"ITEM-1","itemData":{"DOI":"10.1021/acs.inorgchem.5b01896","ISBN":"0020-1669","ISSN":"0020-1669","PMID":"26756860","abstract":"Despite their extremely good performance in solar cells with efficiencies approaching 20% and the emerging application for light-emitting devices, organic-inorganic lead halide perovskites suffer from high content of toxic, polluting, and bioaccumulative Pb, which may eventually hamper their commercialization. Here, we present the synthesis of two-dimensional (2D) Cu-based hybrid perovskites and study their optoelectronic properties to investigate their potential application in solar cells and light-emitting devices, providing a new environmental-friendly alternative to Pb. The series (CH3NH3)2CuClxBr4-x was studied in detail, with the role of Cl found to be essential for stabilization. By exploiting the additional Cu d-d transitions and appropriately tuning the Br/Cl ratio, which affects ligand-to-metal charge transfer transitions, the optical absorption in this series of compounds can be extended to the near-infrared for optimal spectral overlap with the solar irradiance. In situ formation of Cu(+) ions was found to be responsible for the green photoluminescence of this material set. Processing conditions for integrating Cu-based perovskites into photovoltaic device architectures, as well as the factors currently limiting photovoltaic performance, are discussed: among them, we identified the combination of low absorption coefficient and heavy mass of the holes as main limitations for the solar cell efficiency. To the best of our knowledge, this is the first demonstration of the potential of 2D copper perovskite as light harvesters and lays the foundation for further development of perovskite based on transition metals as alternative lead-free materials. Appropriate molecular design will be necessary to improve the material's properties and solar cell performance filling the gap with the state-of-the-art Pb-based perovskite devices.","author":[{"dropping-particle":"","family":"Cortecchia","given":"Daniele","non-dropping-particle":"","parse-names":false,"suffix":""},{"dropping-particle":"","family":"Dewi","given":"Herlina Arianita","non-dropping-particle":"","parse-names":false,"suffix":""},{"dropping-particle":"","family":"Yin","given":"Jun","non-dropping-particle":"","parse-names":false,"suffix":""},{"dropping-particle":"","family":"Bruno","given":"Annalisa","non-dropping-particle":"","parse-names":false,"suffix":""},{"dropping-particle":"","family":"Chen","given":"Shi","non-dropping-particle":"","parse-names":false,"suffix":""},{"dropping-particle":"","family":"Baikie","given":"Tom","non-dropping-particle":"","parse-names":false,"suffix":""},{"dropping-particle":"","family":"Boix","given":"Pablo P.","non-dropping-particle":"","parse-names":false,"suffix":""},{"dropping-particle":"","family":"Grätzel","given":"Michael","non-dropping-particle":"","parse-names":false,"suffix":""},{"dropping-particle":"","family":"Mhaisalkar","given":"Subodh","non-dropping-particle":"","parse-names":false,"suffix":""},{"dropping-particle":"","family":"Soci","given":"Cesare","non-dropping-particle":"","parse-names":false,"suffix":""},{"dropping-particle":"","family":"Mathews","given":"Nripan","non-dropping-particle":"","parse-names":false,"suffix":""}],"container-title":"Inorganic Chemistry","id":"ITEM-1","issue":"3","issued":{"date-parts":[["2016","2","12"]]},"page":"1044-1052","publisher":"American Chemical Society","title":"Lead-Free MA 2 CuCl x Br 4– x Hybrid Perovskites","type":"article-journal","volume":"55"},"uris":["http://www.mendeley.com/documents/?uuid=e6290318-a222-3bf0-9de8-45bd78d9d1c8"]}],"mendeley":{"formattedCitation":"[179]","plainTextFormattedCitation":"[179]","previouslyFormattedCitation":"[179]"},"properties":{"noteIndex":0},"schema":"https://github.com/citation-style-language/schema/raw/master/csl-citation.json"}</w:instrText>
      </w:r>
      <w:r w:rsidR="00E056A5" w:rsidRPr="00013B70">
        <w:fldChar w:fldCharType="separate"/>
      </w:r>
      <w:r w:rsidR="00FE640A" w:rsidRPr="00FE640A">
        <w:rPr>
          <w:noProof/>
        </w:rPr>
        <w:t>[179]</w:t>
      </w:r>
      <w:r w:rsidR="00E056A5" w:rsidRPr="00013B70">
        <w:fldChar w:fldCharType="end"/>
      </w:r>
      <w:r w:rsidR="00974CBF" w:rsidRPr="00013B70">
        <w:t>.</w:t>
      </w:r>
    </w:p>
    <w:p w14:paraId="31EED1EB" w14:textId="0165E516" w:rsidR="00BA099F" w:rsidRDefault="00974CBF" w:rsidP="00D65B28">
      <w:r w:rsidRPr="00013B70">
        <w:t xml:space="preserve">A bismuth based perovskite </w:t>
      </w:r>
      <w:r w:rsidR="000F0B33" w:rsidRPr="00013B70">
        <w:t>Cs</w:t>
      </w:r>
      <w:r w:rsidR="000F0B33" w:rsidRPr="00013B70">
        <w:rPr>
          <w:vertAlign w:val="subscript"/>
        </w:rPr>
        <w:t>3</w:t>
      </w:r>
      <w:r w:rsidR="000F0B33" w:rsidRPr="00013B70">
        <w:t>Bi</w:t>
      </w:r>
      <w:r w:rsidR="000F0B33" w:rsidRPr="00013B70">
        <w:rPr>
          <w:vertAlign w:val="subscript"/>
        </w:rPr>
        <w:t>2</w:t>
      </w:r>
      <w:r w:rsidR="000F0B33" w:rsidRPr="00013B70">
        <w:t>Br</w:t>
      </w:r>
      <w:r w:rsidR="000F0B33" w:rsidRPr="00013B70">
        <w:rPr>
          <w:vertAlign w:val="subscript"/>
        </w:rPr>
        <w:t>9</w:t>
      </w:r>
      <w:r w:rsidR="007D43A5" w:rsidRPr="00013B70">
        <w:rPr>
          <w:vertAlign w:val="subscript"/>
        </w:rPr>
        <w:t xml:space="preserve"> </w:t>
      </w:r>
      <w:r w:rsidRPr="00013B70">
        <w:t xml:space="preserve">with quantum dot properties was prepared </w:t>
      </w:r>
      <w:r w:rsidR="007D43A5" w:rsidRPr="00013B70">
        <w:t xml:space="preserve">using </w:t>
      </w:r>
      <w:r w:rsidRPr="00013B70">
        <w:t>a</w:t>
      </w:r>
      <w:r w:rsidR="007D43A5" w:rsidRPr="00013B70">
        <w:t>n</w:t>
      </w:r>
      <w:r w:rsidR="000F0B33" w:rsidRPr="00013B70">
        <w:t xml:space="preserve"> environmentally ‘green’ method </w:t>
      </w:r>
      <w:r w:rsidR="007D43A5" w:rsidRPr="00013B70">
        <w:t>employ</w:t>
      </w:r>
      <w:r w:rsidR="000F0B33" w:rsidRPr="00013B70">
        <w:t>ing ethanol as the main solvent</w:t>
      </w:r>
      <w:r w:rsidR="007D43A5" w:rsidRPr="00013B70">
        <w:t>;</w:t>
      </w:r>
      <w:r w:rsidR="000F0B33" w:rsidRPr="00013B70">
        <w:t xml:space="preserve"> the</w:t>
      </w:r>
      <w:r w:rsidR="007D43A5" w:rsidRPr="00013B70">
        <w:t xml:space="preserve"> researchers</w:t>
      </w:r>
      <w:r w:rsidR="000F0B33" w:rsidRPr="00013B70">
        <w:t xml:space="preserve"> found good stability and </w:t>
      </w:r>
      <w:r w:rsidR="007D43A5" w:rsidRPr="00013B70">
        <w:t>the</w:t>
      </w:r>
      <w:r w:rsidR="000F0B33" w:rsidRPr="00013B70">
        <w:t xml:space="preserve"> wavelength </w:t>
      </w:r>
      <w:r w:rsidR="007D43A5" w:rsidRPr="00013B70">
        <w:t xml:space="preserve">could be </w:t>
      </w:r>
      <w:r w:rsidR="000F0B33" w:rsidRPr="00013B70">
        <w:t>tuned from 393</w:t>
      </w:r>
      <w:r w:rsidR="007D43A5" w:rsidRPr="00013B70">
        <w:t xml:space="preserve"> to </w:t>
      </w:r>
      <w:r w:rsidR="000F0B33" w:rsidRPr="00013B70">
        <w:t>545 nm</w:t>
      </w:r>
      <w:r w:rsidR="007D43A5" w:rsidRPr="00013B70">
        <w:t xml:space="preserve"> </w:t>
      </w:r>
      <w:r w:rsidR="000F0B33" w:rsidRPr="00013B70">
        <w:fldChar w:fldCharType="begin" w:fldLock="1"/>
      </w:r>
      <w:r w:rsidR="00656764">
        <w:instrText>ADDIN CSL_CITATION {"citationItems":[{"id":"ITEM-1","itemData":{"DOI":"10.1002/adfm.201704446","ISBN":"1616301X","ISSN":"1616301X","abstract":"© 2017 WILEY-VCH Verlag GmbH &amp; Co. KGaA, Weinheim. Lead halide perovskite quantum dots (QDs) possess color-tunable and narrow-band emissions and are very promising for lighting and display applications, but they suffer from lead toxicity and instability. Although lead-free Bi-based and Sn-based perovskite QDs (CsSnX 3 , Cs 2 SnX 6 , and (CH 3 NH 3 ) 3 Bi 2 X 9 ) are reported, they all show low photoluminescence quantum yield (PLQY) and poor stability. Here, the synthesis of Cs 3 Bi 2 Br 9 perovskite QDs with high PLQY and excellent stability is reported. Via a green and facile process using ethanol as the antisolvent, as-synthesized Cs 3 Bi 2 Br 9 QDs show a blue emission at 410 nm with a PLQY up to 19.4%. The whole series of Cs 3 Bi 2 X 9 (X = Cl, Br, and I) QDs by mixing precursors can cover the photoluminescence emission range from 393 to 545 nm. Furthermore, Cs 3 Bi 2 Br 9 QDs show excellent photostability and moisture stability due to the all-inorganic nature and the surface passivation by BiOBr, which enables the one-pot synthesis of Cs 3 Bi 2 Br 9 QD/silica composite. A lead-free perovskite white light-emitting diode is fabricated by simply combining the composite of Cs 3 Bi 2 Br 9 QD/silica with Y 3 Al 5 O 12 phosphor. As a new member of lead-free perovskite QDs, Cs 3 Bi 2 Br 9 QDs open up a new route for the fabrication of optoelectronic devices due to their excellent stability and photophysical characteristics.","author":[{"dropping-particle":"","family":"Leng","given":"Meiying","non-dropping-particle":"","parse-names":false,"suffix":""},{"dropping-particle":"","family":"Yang","given":"Ying","non-dropping-particle":"","parse-names":false,"suffix":""},{"dropping-particle":"","family":"Zeng","given":"Kai","non-dropping-particle":"","parse-names":false,"suffix":""},{"dropping-particle":"","family":"Chen","given":"Zhengwu","non-dropping-particle":"","parse-names":false,"suffix":""},{"dropping-particle":"","family":"Tan","given":"Zhifang","non-dropping-particle":"","parse-names":false,"suffix":""},{"dropping-particle":"","family":"Li","given":"Shunran","non-dropping-particle":"","parse-names":false,"suffix":""},{"dropping-particle":"","family":"Li","given":"Jinghui","non-dropping-particle":"","parse-names":false,"suffix":""},{"dropping-particle":"","family":"Xu","given":"Bing","non-dropping-particle":"","parse-names":false,"suffix":""},{"dropping-particle":"","family":"Li","given":"Dengbing","non-dropping-particle":"","parse-names":false,"suffix":""},{"dropping-particle":"","family":"Hautzinger","given":"Matthew P.","non-dropping-particle":"","parse-names":false,"suffix":""},{"dropping-particle":"","family":"Fu","given":"Yongping","non-dropping-particle":"","parse-names":false,"suffix":""},{"dropping-particle":"","family":"Zhai","given":"Tianyou","non-dropping-particle":"","parse-names":false,"suffix":""},{"dropping-particle":"","family":"Xu","given":"Ling","non-dropping-particle":"","parse-names":false,"suffix":""},{"dropping-particle":"","family":"Niu","given":"Guangda","non-dropping-particle":"","parse-names":false,"suffix":""},{"dropping-particle":"","family":"Jin","given":"Song","non-dropping-particle":"","parse-names":false,"suffix":""},{"dropping-particle":"","family":"Tang","given":"Jiang","non-dropping-particle":"","parse-names":false,"suffix":""}],"container-title":"Advanced Functional Materials","id":"ITEM-1","issue":"1","issued":{"date-parts":[["2018","1"]]},"page":"1704446","title":"All-Inorganic Bismuth-Based Perovskite Quantum Dots with Bright Blue Photoluminescence and Excellent Stability","type":"article-journal","volume":"28"},"uris":["http://www.mendeley.com/documents/?uuid=59695c87-36c4-480b-9bd8-ef926a081223"]}],"mendeley":{"formattedCitation":"[180]","plainTextFormattedCitation":"[180]","previouslyFormattedCitation":"[180]"},"properties":{"noteIndex":0},"schema":"https://github.com/citation-style-language/schema/raw/master/csl-citation.json"}</w:instrText>
      </w:r>
      <w:r w:rsidR="000F0B33" w:rsidRPr="00013B70">
        <w:fldChar w:fldCharType="separate"/>
      </w:r>
      <w:r w:rsidR="00FE640A" w:rsidRPr="00FE640A">
        <w:rPr>
          <w:noProof/>
        </w:rPr>
        <w:t>[180]</w:t>
      </w:r>
      <w:r w:rsidR="000F0B33" w:rsidRPr="00013B70">
        <w:fldChar w:fldCharType="end"/>
      </w:r>
      <w:r w:rsidR="000F0B33" w:rsidRPr="00013B70">
        <w:t xml:space="preserve"> </w:t>
      </w:r>
      <w:r w:rsidRPr="00013B70">
        <w:t>. The possible tuning of such perovskites could be an interesting matter of research in finding non-toxic materials which do not destabilize into environmentally harmful substances.</w:t>
      </w:r>
      <w:r w:rsidR="000F0B33" w:rsidRPr="00013B70">
        <w:t xml:space="preserve"> In this paper, there was no application of such materials in solar cell devices. A review paper dedicated to bismuth perovskite is available for the reader</w:t>
      </w:r>
      <w:r w:rsidR="007D43A5" w:rsidRPr="00013B70">
        <w:t>,</w:t>
      </w:r>
      <w:r w:rsidR="000F0B33" w:rsidRPr="00013B70">
        <w:t xml:space="preserve"> if need be including literature from 2018 reporting its use in devices (one in particular using nanocrystals and boasting 4.3% efficiency)</w:t>
      </w:r>
      <w:r w:rsidR="007D43A5" w:rsidRPr="00013B70">
        <w:t>:</w:t>
      </w:r>
      <w:r w:rsidR="000F0B33" w:rsidRPr="00013B70">
        <w:t xml:space="preserve"> the</w:t>
      </w:r>
      <w:r w:rsidR="007D43A5" w:rsidRPr="00013B70">
        <w:t xml:space="preserve"> authors</w:t>
      </w:r>
      <w:r w:rsidR="000F0B33" w:rsidRPr="00013B70">
        <w:t xml:space="preserve"> present a table of bismuth perovskites and their crystal structures and efficiencies which is very useful </w:t>
      </w:r>
      <w:r w:rsidR="000F0B33" w:rsidRPr="00013B70">
        <w:fldChar w:fldCharType="begin" w:fldLock="1"/>
      </w:r>
      <w:r w:rsidR="00656764">
        <w:instrText>ADDIN CSL_CITATION {"citationItems":[{"id":"ITEM-1","itemData":{"DOI":"10.1063/1.5026541","ISBN":"2166-532X","ISSN":"2166532X","abstract":"In this Research Update, we briefly summarize some of the bismuth materials that have been investigated for their use in photovoltaic solar cells. We focus on bismuth-based perovskites and bismuth halides, as alternatives to lead-halide perovskites, and bismuth-based sulfides (Bi2S3, CuxBiySz, and AgBiS2), as alternatives to lead sulfide quantum dots. These materials fulfill the requirements of being composed of abundant and non-toxic elements. Moreover, they exhibit adequate properties for photovoltaics like high absorption coefficients and suitable bandgaps, plus additional attractive characteristics in terms of robustness and stability. However, they have not been extensively studied and therefore their efficiencies are still far from those reported for their toxic counterparts. Here we collect some of the most promising results, point at possible limiting factors, and suggest some routes to improve performance. (C) 2018 Author(s).","author":[{"dropping-particle":"","family":"Miller","given":"Nichole Cates","non-dropping-particle":"","parse-names":false,"suffix":""},{"dropping-particle":"","family":"Bernechea","given":"María","non-dropping-particle":"","parse-names":false,"suffix":""}],"container-title":"APL Materials","id":"ITEM-1","issue":"8","issued":{"date-parts":[["2018"]]},"title":"Research Update: Bismuth based materials for photovoltaics","type":"article-journal","volume":"6"},"uris":["http://www.mendeley.com/documents/?uuid=51bd6c28-66bc-4203-8f67-462ce86d5108"]}],"mendeley":{"formattedCitation":"[181]","plainTextFormattedCitation":"[181]","previouslyFormattedCitation":"[181]"},"properties":{"noteIndex":0},"schema":"https://github.com/citation-style-language/schema/raw/master/csl-citation.json"}</w:instrText>
      </w:r>
      <w:r w:rsidR="000F0B33" w:rsidRPr="00013B70">
        <w:fldChar w:fldCharType="separate"/>
      </w:r>
      <w:r w:rsidR="00FE640A" w:rsidRPr="00FE640A">
        <w:rPr>
          <w:noProof/>
        </w:rPr>
        <w:t>[181]</w:t>
      </w:r>
      <w:r w:rsidR="000F0B33" w:rsidRPr="00013B70">
        <w:fldChar w:fldCharType="end"/>
      </w:r>
      <w:r w:rsidR="000F0B33" w:rsidRPr="00013B70">
        <w:t>.</w:t>
      </w:r>
      <w:r w:rsidRPr="00013B70">
        <w:t xml:space="preserve"> </w:t>
      </w:r>
      <w:r w:rsidR="000F0B33" w:rsidRPr="00013B70">
        <w:t>Another review with a table on various, mostly lead-free perovskites can also be obtained for further analysis on what has been researched on this topic</w:t>
      </w:r>
      <w:r w:rsidR="007D43A5" w:rsidRPr="00013B70">
        <w:t>;</w:t>
      </w:r>
      <w:r w:rsidR="000F0B33" w:rsidRPr="00013B70">
        <w:t xml:space="preserve"> a tin based device reached 7.8% efficiency using a tin perovskite as a hole transporter</w:t>
      </w:r>
      <w:r w:rsidR="007D43A5" w:rsidRPr="00013B70">
        <w:t xml:space="preserve"> </w:t>
      </w:r>
      <w:r w:rsidR="000F0B33" w:rsidRPr="00013B70">
        <w:fldChar w:fldCharType="begin" w:fldLock="1"/>
      </w:r>
      <w:r w:rsidR="00656764">
        <w:instrText>ADDIN CSL_CITATION {"citationItems":[{"id":"ITEM-1","itemData":{"DOI":"10.1080/14686996.2018.1460176","ISSN":"1468-6996","PMID":"29868147","abstract":"Perovskite solar cells have recently drawn significant attention for photovoltaic applications with a certified power conversion efficiency of more than 22%. Unfortunately, the toxicity of the dissolvable lead content in these materials presents a critical concern for future commercial development. This review outlines some criteria for the possible replacement of lead by less toxic elements, and highlights current research progress in the application of low-lead halide perovskites as optically active materials in solar cells. These criteria are discussed with the aim of developing a better understanding of the physio-chemical properties of perovskites and of realizing similar photovoltaic performance in perovskite materials either with or without lead. Some open questions and future development prospects are outlined for further advancing perovskite solar cells toward both low toxicity and high efficiency.","author":[{"dropping-particle":"","family":"Zhang","given":"Qi","non-dropping-particle":"","parse-names":false,"suffix":""},{"dropping-particle":"","family":"Hao","given":"Feng","non-dropping-particle":"","parse-names":false,"suffix":""},{"dropping-particle":"","family":"Li","given":"Jianbao","non-dropping-particle":"","parse-names":false,"suffix":""},{"dropping-particle":"","family":"Zhou","given":"Yangying","non-dropping-particle":"","parse-names":false,"suffix":""},{"dropping-particle":"","family":"Wei","given":"Yaxuan","non-dropping-particle":"","parse-names":false,"suffix":""},{"dropping-particle":"","family":"Lin","given":"Hong","non-dropping-particle":"","parse-names":false,"suffix":""}],"container-title":"Science and Technology of Advanced Materials","id":"ITEM-1","issue":"1","issued":{"date-parts":[["2018","12","31"]]},"page":"425-442","publisher":"Taylor &amp; Francis","title":"Perovskite solar cells: must lead be replaced – and can it be done?","type":"article-journal","volume":"19"},"uris":["http://www.mendeley.com/documents/?uuid=b15a08b6-2bc1-48cd-9596-991f51b3a494"]}],"mendeley":{"formattedCitation":"[182]","plainTextFormattedCitation":"[182]","previouslyFormattedCitation":"[182]"},"properties":{"noteIndex":0},"schema":"https://github.com/citation-style-language/schema/raw/master/csl-citation.json"}</w:instrText>
      </w:r>
      <w:r w:rsidR="000F0B33" w:rsidRPr="00013B70">
        <w:fldChar w:fldCharType="separate"/>
      </w:r>
      <w:r w:rsidR="00FE640A" w:rsidRPr="00FE640A">
        <w:rPr>
          <w:noProof/>
        </w:rPr>
        <w:t>[182]</w:t>
      </w:r>
      <w:r w:rsidR="000F0B33" w:rsidRPr="00013B70">
        <w:fldChar w:fldCharType="end"/>
      </w:r>
      <w:r w:rsidR="000F0B33" w:rsidRPr="00013B70">
        <w:t>.</w:t>
      </w:r>
    </w:p>
    <w:p w14:paraId="1640BC60" w14:textId="7BAD752D" w:rsidR="004D0204" w:rsidRPr="00013B70" w:rsidRDefault="00BA099F" w:rsidP="00D65B28">
      <w:r>
        <w:t xml:space="preserve">For a </w:t>
      </w:r>
      <w:r w:rsidR="00656764">
        <w:t>review discussing</w:t>
      </w:r>
      <w:r>
        <w:t xml:space="preserve"> </w:t>
      </w:r>
      <w:r w:rsidR="00656764">
        <w:t xml:space="preserve">potential </w:t>
      </w:r>
      <w:r>
        <w:t>lead-free perovskites</w:t>
      </w:r>
      <w:r w:rsidR="00656764">
        <w:t xml:space="preserve"> for photovoltaics</w:t>
      </w:r>
      <w:r>
        <w:t>, see Ref.</w:t>
      </w:r>
      <w:r w:rsidR="00656764">
        <w:t xml:space="preserve"> </w:t>
      </w:r>
      <w:r w:rsidR="00656764">
        <w:fldChar w:fldCharType="begin" w:fldLock="1"/>
      </w:r>
      <w:r w:rsidR="00656764">
        <w:instrText>ADDIN CSL_CITATION {"citationItems":[{"id":"ITEM-1","itemData":{"DOI":"10.1021/jz502547f","ISSN":"1948-7185","abstract":"Organic–inorganic lead halide based perovskites solar cells are by far the highest efficiency solution-processed solar cells, threatening to challenge thin film and polycrystalline silicon ones. Despite the intense research in this area, concerns surrounding the long-term stability as well as the toxicity of lead in the archetypal perovskite, CH3NH3PbI3, have the potential to derail commercialization. Although the search for Pb-free perovskites have naturally shifted to other transition metal cations and formulations that replace the organic moiety, efficiencies with these substitutions are still substantially lower than those of the Pb-perovskite. The perovskite family offers rich multitudes of crystal structures and substituents with the potential to uncover new and exciting photophysical phenomena that hold the promise of higher solar cell efficiencies. In addressing materials beyond CH3NH3PbI3, this Perspective will discuss a broad palette of elemental substitutions, solid solutions, and multidimensio...","author":[{"dropping-particle":"","family":"Boix","given":"Pablo P.","non-dropping-particle":"","parse-names":false,"suffix":""},{"dropping-particle":"","family":"Agarwala","given":"Shweta","non-dropping-particle":"","parse-names":false,"suffix":""},{"dropping-particle":"","family":"Koh","given":"Teck Ming","non-dropping-particle":"","parse-names":false,"suffix":""},{"dropping-particle":"","family":"Mathews","given":"Nripan","non-dropping-particle":"","parse-names":false,"suffix":""},{"dropping-particle":"","family":"Mhaisalkar","given":"Subodh G.","non-dropping-particle":"","parse-names":false,"suffix":""}],"container-title":"The Journal of Physical Chemistry Letters","id":"ITEM-1","issue":"5","issued":{"date-parts":[["2015","3","5"]]},"page":"898-907","publisher":"American Chemical Society","title":"Perovskite Solar Cells: Beyond Methylammonium Lead Iodide","type":"article-journal","volume":"6"},"uris":["http://www.mendeley.com/documents/?uuid=54958010-e409-49e4-9e70-d892f61a333b"]}],"mendeley":{"formattedCitation":"[45]","plainTextFormattedCitation":"[45]","previouslyFormattedCitation":"[52]"},"properties":{"noteIndex":0},"schema":"https://github.com/citation-style-language/schema/raw/master/csl-citation.json"}</w:instrText>
      </w:r>
      <w:r w:rsidR="00656764">
        <w:fldChar w:fldCharType="separate"/>
      </w:r>
      <w:r w:rsidR="00656764" w:rsidRPr="00656764">
        <w:rPr>
          <w:noProof/>
        </w:rPr>
        <w:t>[45]</w:t>
      </w:r>
      <w:r w:rsidR="00656764">
        <w:fldChar w:fldCharType="end"/>
      </w:r>
      <w:r>
        <w:t xml:space="preserve"> </w:t>
      </w:r>
    </w:p>
    <w:p w14:paraId="4C877036" w14:textId="77777777" w:rsidR="00C62793" w:rsidRPr="00013B70" w:rsidRDefault="00AB2D32" w:rsidP="00B24E47">
      <w:pPr>
        <w:pStyle w:val="Heading2"/>
      </w:pPr>
      <w:bookmarkStart w:id="834" w:name="_Toc530166518"/>
      <w:bookmarkStart w:id="835" w:name="_Toc530166653"/>
      <w:bookmarkStart w:id="836" w:name="_Toc530167211"/>
      <w:bookmarkStart w:id="837" w:name="_Toc530167346"/>
      <w:bookmarkStart w:id="838" w:name="_Toc4264572"/>
      <w:r w:rsidRPr="00013B70">
        <w:lastRenderedPageBreak/>
        <w:t xml:space="preserve">Summary of chapter </w:t>
      </w:r>
      <w:r w:rsidR="00B24E47" w:rsidRPr="00013B70">
        <w:t>10</w:t>
      </w:r>
      <w:bookmarkEnd w:id="834"/>
      <w:bookmarkEnd w:id="835"/>
      <w:bookmarkEnd w:id="836"/>
      <w:bookmarkEnd w:id="837"/>
      <w:bookmarkEnd w:id="838"/>
    </w:p>
    <w:p w14:paraId="02E8B072" w14:textId="77777777" w:rsidR="00017594" w:rsidRPr="00013B70" w:rsidRDefault="00AB2D32">
      <w:pPr>
        <w:rPr>
          <w:lang w:eastAsia="en-US"/>
        </w:rPr>
      </w:pPr>
      <w:r w:rsidRPr="00013B70">
        <w:rPr>
          <w:lang w:eastAsia="en-US"/>
        </w:rPr>
        <w:t xml:space="preserve">There is an ongoing search for perovskites which will be useful for </w:t>
      </w:r>
      <w:r w:rsidR="00A80869" w:rsidRPr="00013B70">
        <w:rPr>
          <w:lang w:eastAsia="en-US"/>
        </w:rPr>
        <w:t>photovoltaics</w:t>
      </w:r>
      <w:r w:rsidR="000F0B33" w:rsidRPr="00013B70">
        <w:rPr>
          <w:lang w:eastAsia="en-US"/>
        </w:rPr>
        <w:t xml:space="preserve"> having stability, good efficiency and are safe for people to handle</w:t>
      </w:r>
      <w:r w:rsidR="00A80869" w:rsidRPr="00013B70">
        <w:rPr>
          <w:lang w:eastAsia="en-US"/>
        </w:rPr>
        <w:t>. Having perovskite systems without</w:t>
      </w:r>
      <w:r w:rsidR="00017594" w:rsidRPr="00013B70">
        <w:rPr>
          <w:lang w:eastAsia="en-US"/>
        </w:rPr>
        <w:t xml:space="preserve"> the lead and </w:t>
      </w:r>
      <w:r w:rsidR="000F0B33" w:rsidRPr="00013B70">
        <w:rPr>
          <w:lang w:eastAsia="en-US"/>
        </w:rPr>
        <w:t xml:space="preserve">stable forms of </w:t>
      </w:r>
      <w:r w:rsidR="00017594" w:rsidRPr="00013B70">
        <w:rPr>
          <w:lang w:eastAsia="en-US"/>
        </w:rPr>
        <w:t>tin are aspects of</w:t>
      </w:r>
      <w:r w:rsidR="00A80869" w:rsidRPr="00013B70">
        <w:rPr>
          <w:lang w:eastAsia="en-US"/>
        </w:rPr>
        <w:t xml:space="preserve"> research</w:t>
      </w:r>
      <w:r w:rsidR="0030424C" w:rsidRPr="00013B70">
        <w:rPr>
          <w:lang w:eastAsia="en-US"/>
        </w:rPr>
        <w:t>,</w:t>
      </w:r>
      <w:r w:rsidR="00A80869" w:rsidRPr="00013B70">
        <w:rPr>
          <w:lang w:eastAsia="en-US"/>
        </w:rPr>
        <w:t xml:space="preserve"> although it is rather the precursors enter</w:t>
      </w:r>
      <w:r w:rsidR="0030424C" w:rsidRPr="00013B70">
        <w:rPr>
          <w:lang w:eastAsia="en-US"/>
        </w:rPr>
        <w:t>ing</w:t>
      </w:r>
      <w:r w:rsidR="00A80869" w:rsidRPr="00013B70">
        <w:rPr>
          <w:lang w:eastAsia="en-US"/>
        </w:rPr>
        <w:t xml:space="preserve"> the environment which will </w:t>
      </w:r>
      <w:r w:rsidR="0030424C" w:rsidRPr="00013B70">
        <w:rPr>
          <w:lang w:eastAsia="en-US"/>
        </w:rPr>
        <w:t>cause</w:t>
      </w:r>
      <w:r w:rsidR="00A80869" w:rsidRPr="00013B70">
        <w:rPr>
          <w:lang w:eastAsia="en-US"/>
        </w:rPr>
        <w:t xml:space="preserve"> the damage. So</w:t>
      </w:r>
      <w:r w:rsidR="0030424C" w:rsidRPr="00013B70">
        <w:rPr>
          <w:lang w:eastAsia="en-US"/>
        </w:rPr>
        <w:t>,</w:t>
      </w:r>
      <w:r w:rsidR="00A80869" w:rsidRPr="00013B70">
        <w:rPr>
          <w:lang w:eastAsia="en-US"/>
        </w:rPr>
        <w:t xml:space="preserve"> to find </w:t>
      </w:r>
      <w:r w:rsidR="00085D3B" w:rsidRPr="00013B70">
        <w:rPr>
          <w:lang w:eastAsia="en-US"/>
        </w:rPr>
        <w:t xml:space="preserve">more intrinsically </w:t>
      </w:r>
      <w:r w:rsidR="00A80869" w:rsidRPr="00013B70">
        <w:rPr>
          <w:lang w:eastAsia="en-US"/>
        </w:rPr>
        <w:t>stable perovskites which will not break down is key.</w:t>
      </w:r>
    </w:p>
    <w:p w14:paraId="33C5BD50" w14:textId="77777777" w:rsidR="000F0B33" w:rsidRPr="00013B70" w:rsidRDefault="003B7A89">
      <w:pPr>
        <w:rPr>
          <w:lang w:eastAsia="en-US"/>
        </w:rPr>
      </w:pPr>
      <w:r w:rsidRPr="00013B70">
        <w:rPr>
          <w:lang w:eastAsia="en-US"/>
        </w:rPr>
        <w:t>Theoretical investigations also provide evidence of which direction a research study could go to in order to start synthesising photosensitive stable perovskites. Then their abilities could be tested</w:t>
      </w:r>
      <w:r w:rsidR="00586CE3" w:rsidRPr="00013B70">
        <w:rPr>
          <w:lang w:eastAsia="en-US"/>
        </w:rPr>
        <w:t xml:space="preserve"> </w:t>
      </w:r>
      <w:r w:rsidR="0030424C" w:rsidRPr="00013B70">
        <w:rPr>
          <w:lang w:eastAsia="en-US"/>
        </w:rPr>
        <w:t>in their use</w:t>
      </w:r>
      <w:r w:rsidR="00586CE3" w:rsidRPr="00013B70">
        <w:rPr>
          <w:lang w:eastAsia="en-US"/>
        </w:rPr>
        <w:t xml:space="preserve"> for photovoltaics in HTM, photosensitizers or other applications</w:t>
      </w:r>
      <w:r w:rsidR="0030424C" w:rsidRPr="00013B70">
        <w:rPr>
          <w:lang w:eastAsia="en-US"/>
        </w:rPr>
        <w:t>,</w:t>
      </w:r>
      <w:r w:rsidR="00586CE3" w:rsidRPr="00013B70">
        <w:rPr>
          <w:lang w:eastAsia="en-US"/>
        </w:rPr>
        <w:t xml:space="preserve"> etc.</w:t>
      </w:r>
    </w:p>
    <w:p w14:paraId="43FC6CDF" w14:textId="0D4FE563" w:rsidR="000F0B33" w:rsidRPr="00013B70" w:rsidRDefault="000F0B33">
      <w:pPr>
        <w:rPr>
          <w:lang w:eastAsia="en-US"/>
        </w:rPr>
      </w:pPr>
      <w:r w:rsidRPr="00013B70">
        <w:rPr>
          <w:lang w:eastAsia="en-US"/>
        </w:rPr>
        <w:t>While much effort has been made to find a useful lead-free perovskite, the devices made with these materials have not yet received enough attention</w:t>
      </w:r>
      <w:r w:rsidR="00843AEE" w:rsidRPr="00013B70">
        <w:rPr>
          <w:lang w:eastAsia="en-US"/>
        </w:rPr>
        <w:t>,</w:t>
      </w:r>
      <w:r w:rsidRPr="00013B70">
        <w:rPr>
          <w:lang w:eastAsia="en-US"/>
        </w:rPr>
        <w:t xml:space="preserve"> such that the research community</w:t>
      </w:r>
      <w:r w:rsidR="00843AEE" w:rsidRPr="00013B70">
        <w:rPr>
          <w:lang w:eastAsia="en-US"/>
        </w:rPr>
        <w:t xml:space="preserve"> </w:t>
      </w:r>
      <w:r w:rsidR="009861A2" w:rsidRPr="00013B70">
        <w:rPr>
          <w:lang w:eastAsia="en-US"/>
        </w:rPr>
        <w:t>would</w:t>
      </w:r>
      <w:r w:rsidR="00843AEE" w:rsidRPr="00013B70">
        <w:rPr>
          <w:lang w:eastAsia="en-US"/>
        </w:rPr>
        <w:t xml:space="preserve"> </w:t>
      </w:r>
      <w:r w:rsidR="002B0DA3" w:rsidRPr="00013B70">
        <w:rPr>
          <w:lang w:eastAsia="en-US"/>
        </w:rPr>
        <w:t xml:space="preserve">stop experimenting with </w:t>
      </w:r>
      <w:r w:rsidR="00656AC6" w:rsidRPr="00013B70">
        <w:rPr>
          <w:lang w:eastAsia="en-US"/>
        </w:rPr>
        <w:t>lead-based</w:t>
      </w:r>
      <w:r w:rsidR="002B0DA3" w:rsidRPr="00013B70">
        <w:rPr>
          <w:lang w:eastAsia="en-US"/>
        </w:rPr>
        <w:t xml:space="preserve"> devices</w:t>
      </w:r>
      <w:r w:rsidRPr="00013B70">
        <w:rPr>
          <w:lang w:eastAsia="en-US"/>
        </w:rPr>
        <w:t xml:space="preserve">; if the research is </w:t>
      </w:r>
      <w:r w:rsidR="009861A2" w:rsidRPr="00013B70">
        <w:rPr>
          <w:lang w:eastAsia="en-US"/>
        </w:rPr>
        <w:t>intensified</w:t>
      </w:r>
      <w:r w:rsidRPr="00013B70">
        <w:rPr>
          <w:lang w:eastAsia="en-US"/>
        </w:rPr>
        <w:t xml:space="preserve">, potential stability and efficiency </w:t>
      </w:r>
      <w:r w:rsidR="002B0DA3" w:rsidRPr="00013B70">
        <w:rPr>
          <w:lang w:eastAsia="en-US"/>
        </w:rPr>
        <w:t xml:space="preserve">of lead-free devices </w:t>
      </w:r>
      <w:r w:rsidRPr="00013B70">
        <w:rPr>
          <w:lang w:eastAsia="en-US"/>
        </w:rPr>
        <w:t>is within reach</w:t>
      </w:r>
      <w:r w:rsidR="0030424C" w:rsidRPr="00013B70">
        <w:rPr>
          <w:lang w:eastAsia="en-US"/>
        </w:rPr>
        <w:t>.</w:t>
      </w:r>
    </w:p>
    <w:p w14:paraId="45E98A71" w14:textId="0C6ACDE7" w:rsidR="00937E6C" w:rsidRPr="00013B70" w:rsidRDefault="00220218" w:rsidP="004C26C5">
      <w:pPr>
        <w:pStyle w:val="Heading1"/>
      </w:pPr>
      <w:bookmarkStart w:id="839" w:name="_Ref521520915"/>
      <w:bookmarkStart w:id="840" w:name="_Ref521520933"/>
      <w:bookmarkStart w:id="841" w:name="_Toc530166519"/>
      <w:bookmarkStart w:id="842" w:name="_Toc530166654"/>
      <w:bookmarkStart w:id="843" w:name="_Toc530167212"/>
      <w:bookmarkStart w:id="844" w:name="_Toc530167347"/>
      <w:bookmarkStart w:id="845" w:name="_Toc4264573"/>
      <w:r w:rsidRPr="00013B70">
        <w:t xml:space="preserve">Commercial requirements, theoretical stability modelling and methods of stress testing for analysing and simulating </w:t>
      </w:r>
      <w:r w:rsidR="00754FE2" w:rsidRPr="00013B70">
        <w:t>PSC</w:t>
      </w:r>
      <w:r w:rsidRPr="00013B70">
        <w:t xml:space="preserve"> s</w:t>
      </w:r>
      <w:r w:rsidR="004C26C5" w:rsidRPr="00013B70">
        <w:t>tability</w:t>
      </w:r>
      <w:bookmarkEnd w:id="831"/>
      <w:bookmarkEnd w:id="839"/>
      <w:bookmarkEnd w:id="840"/>
      <w:bookmarkEnd w:id="841"/>
      <w:bookmarkEnd w:id="842"/>
      <w:bookmarkEnd w:id="843"/>
      <w:bookmarkEnd w:id="844"/>
      <w:bookmarkEnd w:id="845"/>
      <w:r w:rsidR="00974CBF" w:rsidRPr="00013B70">
        <w:t xml:space="preserve"> </w:t>
      </w:r>
    </w:p>
    <w:p w14:paraId="2B70EC51" w14:textId="77777777" w:rsidR="00017594" w:rsidRPr="00013B70" w:rsidRDefault="009A301D" w:rsidP="00686E49">
      <w:r w:rsidRPr="00013B70">
        <w:t xml:space="preserve">Many </w:t>
      </w:r>
      <w:r w:rsidR="006E0157" w:rsidRPr="00013B70">
        <w:t xml:space="preserve">tools </w:t>
      </w:r>
      <w:r w:rsidR="000F0B33" w:rsidRPr="00013B70">
        <w:t xml:space="preserve">with potential applications in PSC </w:t>
      </w:r>
      <w:r w:rsidRPr="00013B70">
        <w:t xml:space="preserve">stability </w:t>
      </w:r>
      <w:r w:rsidR="006E0157" w:rsidRPr="00013B70">
        <w:t xml:space="preserve">will need to be incorporated to match the commercialization requirements for </w:t>
      </w:r>
      <w:r w:rsidR="00754FE2" w:rsidRPr="00013B70">
        <w:t>PSC</w:t>
      </w:r>
      <w:r w:rsidR="006E0157" w:rsidRPr="00013B70">
        <w:t xml:space="preserve">s. Theoretical </w:t>
      </w:r>
      <w:r w:rsidR="00D77BFA" w:rsidRPr="00013B70">
        <w:t xml:space="preserve">effort </w:t>
      </w:r>
      <w:r w:rsidR="006E0157" w:rsidRPr="00013B70">
        <w:t xml:space="preserve">helps experimental work in researching </w:t>
      </w:r>
      <w:r w:rsidR="00D77BFA" w:rsidRPr="00013B70">
        <w:t xml:space="preserve">in </w:t>
      </w:r>
      <w:r w:rsidR="006E0157" w:rsidRPr="00013B70">
        <w:t>which direction to go.</w:t>
      </w:r>
    </w:p>
    <w:p w14:paraId="26269C0B" w14:textId="77777777" w:rsidR="009A301D" w:rsidRPr="00013B70" w:rsidRDefault="006E0157" w:rsidP="00686E49">
      <w:r w:rsidRPr="00013B70">
        <w:t>A</w:t>
      </w:r>
      <w:r w:rsidR="00EF4F9B" w:rsidRPr="00013B70">
        <w:t xml:space="preserve">n open source program </w:t>
      </w:r>
      <w:r w:rsidR="000F0B33" w:rsidRPr="00013B70">
        <w:t xml:space="preserve">needs to be created </w:t>
      </w:r>
      <w:r w:rsidR="00EF4F9B" w:rsidRPr="00013B70">
        <w:t xml:space="preserve">which researchers </w:t>
      </w:r>
      <w:r w:rsidR="000F0B33" w:rsidRPr="00013B70">
        <w:t xml:space="preserve">employ to </w:t>
      </w:r>
      <w:r w:rsidR="00EF4F9B" w:rsidRPr="00013B70">
        <w:t>simulate various test conditions</w:t>
      </w:r>
      <w:r w:rsidR="00017594" w:rsidRPr="00013B70">
        <w:t>,</w:t>
      </w:r>
      <w:r w:rsidR="00EF4F9B" w:rsidRPr="00013B70">
        <w:t xml:space="preserve"> </w:t>
      </w:r>
      <w:r w:rsidR="000F0B33" w:rsidRPr="00013B70">
        <w:t xml:space="preserve">incorporating the numerous methods of </w:t>
      </w:r>
      <w:r w:rsidR="00EF4F9B" w:rsidRPr="00013B70">
        <w:t>cell manufacture</w:t>
      </w:r>
      <w:r w:rsidR="003355A5" w:rsidRPr="00013B70">
        <w:t xml:space="preserve">, and </w:t>
      </w:r>
      <w:r w:rsidR="000F0B33" w:rsidRPr="00013B70">
        <w:t xml:space="preserve">thus build up a database, which will contribute towards the search for the optimal parameters and materials experimented with in the past. This will take </w:t>
      </w:r>
      <w:r w:rsidR="0013662E" w:rsidRPr="00013B70">
        <w:t>experimental stability tests</w:t>
      </w:r>
      <w:r w:rsidR="000F0B33" w:rsidRPr="00013B70">
        <w:t xml:space="preserve"> as a guide and subsequently implement them as a rule for how cell parameters decay</w:t>
      </w:r>
      <w:r w:rsidR="0013662E" w:rsidRPr="00013B70">
        <w:t>.</w:t>
      </w:r>
      <w:r w:rsidR="000F0B33" w:rsidRPr="00013B70">
        <w:t xml:space="preserve"> </w:t>
      </w:r>
      <w:r w:rsidR="003355A5" w:rsidRPr="00013B70">
        <w:t>Therefore,</w:t>
      </w:r>
      <w:r w:rsidR="000F0B33" w:rsidRPr="00013B70">
        <w:t xml:space="preserve"> the different effects can be calculated to produce a map for future stable devices.</w:t>
      </w:r>
    </w:p>
    <w:p w14:paraId="323D29D0" w14:textId="77777777" w:rsidR="000B61C2" w:rsidRPr="00013B70" w:rsidRDefault="00F422F9" w:rsidP="000B61C2">
      <w:pPr>
        <w:keepNext/>
      </w:pPr>
      <w:r w:rsidRPr="00013B70">
        <w:rPr>
          <w:noProof/>
        </w:rPr>
        <w:drawing>
          <wp:inline distT="0" distB="0" distL="0" distR="0" wp14:anchorId="04DE7C6D" wp14:editId="66581898">
            <wp:extent cx="5486400" cy="263080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ap Shot 16.png"/>
                    <pic:cNvPicPr/>
                  </pic:nvPicPr>
                  <pic:blipFill>
                    <a:blip r:embed="rId91">
                      <a:extLst>
                        <a:ext uri="{28A0092B-C50C-407E-A947-70E740481C1C}">
                          <a14:useLocalDpi xmlns:a14="http://schemas.microsoft.com/office/drawing/2010/main" val="0"/>
                        </a:ext>
                      </a:extLst>
                    </a:blip>
                    <a:stretch>
                      <a:fillRect/>
                    </a:stretch>
                  </pic:blipFill>
                  <pic:spPr>
                    <a:xfrm>
                      <a:off x="0" y="0"/>
                      <a:ext cx="5486400" cy="2630805"/>
                    </a:xfrm>
                    <a:prstGeom prst="rect">
                      <a:avLst/>
                    </a:prstGeom>
                  </pic:spPr>
                </pic:pic>
              </a:graphicData>
            </a:graphic>
          </wp:inline>
        </w:drawing>
      </w:r>
    </w:p>
    <w:p w14:paraId="6F79E5E7" w14:textId="3883DFDD" w:rsidR="0013662E" w:rsidRPr="00013B70" w:rsidRDefault="000B61C2" w:rsidP="000B61C2">
      <w:pPr>
        <w:pStyle w:val="Caption"/>
      </w:pPr>
      <w:r w:rsidRPr="00013B70">
        <w:t xml:space="preserve">Scheme </w:t>
      </w:r>
      <w:fldSimple w:instr=" STYLEREF 1 \s ">
        <w:r w:rsidR="009B4740">
          <w:rPr>
            <w:noProof/>
          </w:rPr>
          <w:t>11</w:t>
        </w:r>
      </w:fldSimple>
    </w:p>
    <w:p w14:paraId="3275CADA" w14:textId="77777777" w:rsidR="00D31827" w:rsidRPr="00013B70" w:rsidRDefault="00EA1123" w:rsidP="0099372A">
      <w:pPr>
        <w:pStyle w:val="Heading2"/>
      </w:pPr>
      <w:bookmarkStart w:id="846" w:name="_Toc530166520"/>
      <w:bookmarkStart w:id="847" w:name="_Toc530166655"/>
      <w:bookmarkStart w:id="848" w:name="_Toc530167213"/>
      <w:bookmarkStart w:id="849" w:name="_Toc530167348"/>
      <w:bookmarkStart w:id="850" w:name="_Toc4264574"/>
      <w:r w:rsidRPr="00013B70">
        <w:lastRenderedPageBreak/>
        <w:t>Commercialization</w:t>
      </w:r>
      <w:bookmarkEnd w:id="846"/>
      <w:bookmarkEnd w:id="847"/>
      <w:bookmarkEnd w:id="848"/>
      <w:bookmarkEnd w:id="849"/>
      <w:bookmarkEnd w:id="850"/>
    </w:p>
    <w:p w14:paraId="6BF3D174" w14:textId="77777777" w:rsidR="00EA1123" w:rsidRPr="00013B70" w:rsidRDefault="00EA1123" w:rsidP="00C33574">
      <w:pPr>
        <w:pStyle w:val="Heading3"/>
      </w:pPr>
      <w:bookmarkStart w:id="851" w:name="_Toc530166521"/>
      <w:bookmarkStart w:id="852" w:name="_Toc530166656"/>
      <w:bookmarkStart w:id="853" w:name="_Toc530167214"/>
      <w:bookmarkStart w:id="854" w:name="_Toc530167349"/>
      <w:bookmarkStart w:id="855" w:name="_Toc4264575"/>
      <w:r w:rsidRPr="00013B70">
        <w:t>Requirements</w:t>
      </w:r>
      <w:bookmarkEnd w:id="851"/>
      <w:bookmarkEnd w:id="852"/>
      <w:bookmarkEnd w:id="853"/>
      <w:bookmarkEnd w:id="854"/>
      <w:bookmarkEnd w:id="855"/>
    </w:p>
    <w:p w14:paraId="03B73B31" w14:textId="77777777" w:rsidR="007B2F38" w:rsidRPr="00013B70" w:rsidRDefault="00974CBF" w:rsidP="00D65B28">
      <w:r w:rsidRPr="00013B70">
        <w:t xml:space="preserve">Without too much enquiry and just basic thinking, one can </w:t>
      </w:r>
      <w:r w:rsidR="00020509" w:rsidRPr="00013B70">
        <w:t>envisage</w:t>
      </w:r>
      <w:r w:rsidRPr="00013B70">
        <w:t xml:space="preserve"> the following criteria that would be necessary for new solar technology to come to fruition.</w:t>
      </w:r>
    </w:p>
    <w:p w14:paraId="27667795" w14:textId="77777777" w:rsidR="007B2F38" w:rsidRPr="00013B70" w:rsidRDefault="00974CBF" w:rsidP="009F6978">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Be safe for the end user throughout its lifetime</w:t>
      </w:r>
    </w:p>
    <w:p w14:paraId="21064C1F" w14:textId="77777777" w:rsidR="004F7CA1" w:rsidRPr="00013B70" w:rsidRDefault="00974CBF">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 xml:space="preserve">Be cheap enough to be able to produce enough energy to become cost effective over its lifetime </w:t>
      </w:r>
    </w:p>
    <w:p w14:paraId="09A3158F" w14:textId="77777777" w:rsidR="00485336" w:rsidRPr="00013B70" w:rsidRDefault="00161C4A" w:rsidP="006F3017">
      <w:pPr>
        <w:pStyle w:val="ListParagraph"/>
        <w:numPr>
          <w:ilvl w:val="1"/>
          <w:numId w:val="12"/>
        </w:numPr>
        <w:rPr>
          <w:rFonts w:ascii="Times New Roman" w:hAnsi="Times New Roman" w:cs="Times New Roman"/>
          <w:sz w:val="24"/>
          <w:szCs w:val="24"/>
        </w:rPr>
      </w:pPr>
      <w:r w:rsidRPr="00013B70">
        <w:rPr>
          <w:rFonts w:ascii="Times New Roman" w:hAnsi="Times New Roman" w:cs="Times New Roman"/>
          <w:sz w:val="24"/>
          <w:szCs w:val="24"/>
        </w:rPr>
        <w:t xml:space="preserve">The indirect financial benefits would </w:t>
      </w:r>
      <w:r w:rsidR="00020509" w:rsidRPr="00013B70">
        <w:rPr>
          <w:rFonts w:ascii="Times New Roman" w:hAnsi="Times New Roman" w:cs="Times New Roman"/>
          <w:sz w:val="24"/>
          <w:szCs w:val="24"/>
        </w:rPr>
        <w:t xml:space="preserve">be the </w:t>
      </w:r>
      <w:r w:rsidRPr="00013B70">
        <w:rPr>
          <w:rFonts w:ascii="Times New Roman" w:hAnsi="Times New Roman" w:cs="Times New Roman"/>
          <w:sz w:val="24"/>
          <w:szCs w:val="24"/>
        </w:rPr>
        <w:t>need to r</w:t>
      </w:r>
      <w:r w:rsidR="00A542A9" w:rsidRPr="00013B70">
        <w:rPr>
          <w:rFonts w:ascii="Times New Roman" w:hAnsi="Times New Roman" w:cs="Times New Roman"/>
          <w:sz w:val="24"/>
          <w:szCs w:val="24"/>
        </w:rPr>
        <w:t xml:space="preserve">ecover the cost and energy that they were made with </w:t>
      </w:r>
    </w:p>
    <w:p w14:paraId="507ECFB0" w14:textId="77777777" w:rsidR="00485336" w:rsidRPr="00013B70" w:rsidRDefault="00974CBF" w:rsidP="006F3017">
      <w:pPr>
        <w:pStyle w:val="ListParagraph"/>
        <w:numPr>
          <w:ilvl w:val="1"/>
          <w:numId w:val="12"/>
        </w:numPr>
        <w:rPr>
          <w:rFonts w:ascii="Times New Roman" w:hAnsi="Times New Roman" w:cs="Times New Roman"/>
          <w:sz w:val="24"/>
          <w:szCs w:val="24"/>
        </w:rPr>
      </w:pPr>
      <w:r w:rsidRPr="00013B70">
        <w:rPr>
          <w:rFonts w:ascii="Times New Roman" w:hAnsi="Times New Roman" w:cs="Times New Roman"/>
          <w:sz w:val="24"/>
          <w:szCs w:val="24"/>
        </w:rPr>
        <w:t xml:space="preserve">Currently solar </w:t>
      </w:r>
      <w:r w:rsidR="00FE272A" w:rsidRPr="00013B70">
        <w:rPr>
          <w:rFonts w:ascii="Times New Roman" w:hAnsi="Times New Roman" w:cs="Times New Roman"/>
          <w:sz w:val="24"/>
          <w:szCs w:val="24"/>
        </w:rPr>
        <w:t>panel</w:t>
      </w:r>
      <w:r w:rsidRPr="00013B70">
        <w:rPr>
          <w:rFonts w:ascii="Times New Roman" w:hAnsi="Times New Roman" w:cs="Times New Roman"/>
          <w:sz w:val="24"/>
          <w:szCs w:val="24"/>
        </w:rPr>
        <w:t xml:space="preserve"> </w:t>
      </w:r>
      <w:r w:rsidR="000F0B33" w:rsidRPr="00013B70">
        <w:rPr>
          <w:rFonts w:ascii="Times New Roman" w:hAnsi="Times New Roman" w:cs="Times New Roman"/>
          <w:sz w:val="24"/>
          <w:szCs w:val="24"/>
        </w:rPr>
        <w:t xml:space="preserve">energy recuperation </w:t>
      </w:r>
      <w:r w:rsidR="00110113" w:rsidRPr="00013B70">
        <w:rPr>
          <w:rFonts w:ascii="Times New Roman" w:hAnsi="Times New Roman" w:cs="Times New Roman"/>
          <w:sz w:val="24"/>
          <w:szCs w:val="24"/>
        </w:rPr>
        <w:t xml:space="preserve">figures </w:t>
      </w:r>
      <w:r w:rsidR="00375C01" w:rsidRPr="00013B70">
        <w:rPr>
          <w:rFonts w:ascii="Times New Roman" w:hAnsi="Times New Roman" w:cs="Times New Roman"/>
          <w:sz w:val="24"/>
          <w:szCs w:val="24"/>
        </w:rPr>
        <w:t>can r</w:t>
      </w:r>
      <w:r w:rsidR="00A6080E" w:rsidRPr="00013B70">
        <w:rPr>
          <w:rFonts w:ascii="Times New Roman" w:hAnsi="Times New Roman" w:cs="Times New Roman"/>
          <w:sz w:val="24"/>
          <w:szCs w:val="24"/>
        </w:rPr>
        <w:t xml:space="preserve">ange from </w:t>
      </w:r>
      <w:r w:rsidR="00A542A9" w:rsidRPr="00013B70">
        <w:rPr>
          <w:rFonts w:ascii="Times New Roman" w:hAnsi="Times New Roman" w:cs="Times New Roman"/>
          <w:sz w:val="24"/>
          <w:szCs w:val="24"/>
        </w:rPr>
        <w:t>2.9</w:t>
      </w:r>
      <w:r w:rsidR="00020509" w:rsidRPr="00013B70">
        <w:rPr>
          <w:rFonts w:ascii="Times New Roman" w:hAnsi="Times New Roman" w:cs="Times New Roman"/>
          <w:sz w:val="24"/>
          <w:szCs w:val="24"/>
        </w:rPr>
        <w:t xml:space="preserve"> to </w:t>
      </w:r>
      <w:r w:rsidR="00A6080E" w:rsidRPr="00013B70">
        <w:rPr>
          <w:rFonts w:ascii="Times New Roman" w:hAnsi="Times New Roman" w:cs="Times New Roman"/>
          <w:sz w:val="24"/>
          <w:szCs w:val="24"/>
        </w:rPr>
        <w:t xml:space="preserve">5.4 </w:t>
      </w:r>
      <w:r w:rsidR="00110113" w:rsidRPr="00013B70">
        <w:rPr>
          <w:rFonts w:ascii="Times New Roman" w:hAnsi="Times New Roman" w:cs="Times New Roman"/>
          <w:sz w:val="24"/>
          <w:szCs w:val="24"/>
        </w:rPr>
        <w:t>years</w:t>
      </w:r>
      <w:r w:rsidR="00A542A9" w:rsidRPr="00013B70">
        <w:rPr>
          <w:rFonts w:ascii="Times New Roman" w:hAnsi="Times New Roman" w:cs="Times New Roman"/>
          <w:sz w:val="24"/>
          <w:szCs w:val="24"/>
        </w:rPr>
        <w:t xml:space="preserve"> </w:t>
      </w:r>
    </w:p>
    <w:p w14:paraId="2BF26A61" w14:textId="77777777" w:rsidR="00485336" w:rsidRPr="00013B70" w:rsidRDefault="00485336" w:rsidP="006F3017">
      <w:pPr>
        <w:pStyle w:val="ListParagraph"/>
        <w:numPr>
          <w:ilvl w:val="1"/>
          <w:numId w:val="12"/>
        </w:numPr>
        <w:rPr>
          <w:rFonts w:ascii="Times New Roman" w:hAnsi="Times New Roman" w:cs="Times New Roman"/>
          <w:sz w:val="24"/>
          <w:szCs w:val="24"/>
        </w:rPr>
      </w:pPr>
      <w:r w:rsidRPr="00013B70">
        <w:rPr>
          <w:rFonts w:ascii="Times New Roman" w:hAnsi="Times New Roman" w:cs="Times New Roman"/>
          <w:sz w:val="24"/>
          <w:szCs w:val="24"/>
        </w:rPr>
        <w:t>H</w:t>
      </w:r>
      <w:r w:rsidR="00A542A9" w:rsidRPr="00013B70">
        <w:rPr>
          <w:rFonts w:ascii="Times New Roman" w:hAnsi="Times New Roman" w:cs="Times New Roman"/>
          <w:sz w:val="24"/>
          <w:szCs w:val="24"/>
        </w:rPr>
        <w:t xml:space="preserve">ave </w:t>
      </w:r>
      <w:r w:rsidR="00020509" w:rsidRPr="00013B70">
        <w:rPr>
          <w:rFonts w:ascii="Times New Roman" w:hAnsi="Times New Roman" w:cs="Times New Roman"/>
          <w:sz w:val="24"/>
          <w:szCs w:val="24"/>
        </w:rPr>
        <w:t xml:space="preserve">the </w:t>
      </w:r>
      <w:r w:rsidR="00A542A9" w:rsidRPr="00013B70">
        <w:rPr>
          <w:rFonts w:ascii="Times New Roman" w:hAnsi="Times New Roman" w:cs="Times New Roman"/>
          <w:sz w:val="24"/>
          <w:szCs w:val="24"/>
        </w:rPr>
        <w:t>added benefit of reduced CO</w:t>
      </w:r>
      <w:r w:rsidR="00A542A9" w:rsidRPr="00013B70">
        <w:rPr>
          <w:rFonts w:ascii="Times New Roman" w:hAnsi="Times New Roman" w:cs="Times New Roman"/>
          <w:sz w:val="24"/>
          <w:szCs w:val="24"/>
          <w:vertAlign w:val="subscript"/>
        </w:rPr>
        <w:t>2</w:t>
      </w:r>
      <w:r w:rsidR="00110113" w:rsidRPr="00013B70">
        <w:rPr>
          <w:rFonts w:ascii="Times New Roman" w:hAnsi="Times New Roman" w:cs="Times New Roman"/>
          <w:sz w:val="24"/>
          <w:szCs w:val="24"/>
        </w:rPr>
        <w:t xml:space="preserve"> </w:t>
      </w:r>
      <w:r w:rsidR="00A542A9" w:rsidRPr="00013B70">
        <w:rPr>
          <w:rFonts w:ascii="Times New Roman" w:hAnsi="Times New Roman" w:cs="Times New Roman"/>
          <w:sz w:val="24"/>
          <w:szCs w:val="24"/>
        </w:rPr>
        <w:t>emissions</w:t>
      </w:r>
      <w:r w:rsidR="000F0B33" w:rsidRPr="00013B70">
        <w:rPr>
          <w:rFonts w:ascii="Times New Roman" w:hAnsi="Times New Roman" w:cs="Times New Roman"/>
          <w:sz w:val="24"/>
          <w:szCs w:val="24"/>
        </w:rPr>
        <w:t>,</w:t>
      </w:r>
      <w:r w:rsidR="00A542A9" w:rsidRPr="00013B70">
        <w:rPr>
          <w:rFonts w:ascii="Times New Roman" w:hAnsi="Times New Roman" w:cs="Times New Roman"/>
          <w:sz w:val="24"/>
          <w:szCs w:val="24"/>
        </w:rPr>
        <w:t xml:space="preserve"> which also help</w:t>
      </w:r>
      <w:r w:rsidR="00020509" w:rsidRPr="00013B70">
        <w:rPr>
          <w:rFonts w:ascii="Times New Roman" w:hAnsi="Times New Roman" w:cs="Times New Roman"/>
          <w:sz w:val="24"/>
          <w:szCs w:val="24"/>
        </w:rPr>
        <w:t>s</w:t>
      </w:r>
      <w:r w:rsidR="00A542A9" w:rsidRPr="00013B70">
        <w:rPr>
          <w:rFonts w:ascii="Times New Roman" w:hAnsi="Times New Roman" w:cs="Times New Roman"/>
          <w:sz w:val="24"/>
          <w:szCs w:val="24"/>
        </w:rPr>
        <w:t xml:space="preserve"> </w:t>
      </w:r>
      <w:r w:rsidR="00020509" w:rsidRPr="00013B70">
        <w:rPr>
          <w:rFonts w:ascii="Times New Roman" w:hAnsi="Times New Roman" w:cs="Times New Roman"/>
          <w:sz w:val="24"/>
          <w:szCs w:val="24"/>
        </w:rPr>
        <w:t>to lower a</w:t>
      </w:r>
      <w:r w:rsidR="00A542A9" w:rsidRPr="00013B70">
        <w:rPr>
          <w:rFonts w:ascii="Times New Roman" w:hAnsi="Times New Roman" w:cs="Times New Roman"/>
          <w:sz w:val="24"/>
          <w:szCs w:val="24"/>
        </w:rPr>
        <w:t xml:space="preserve"> count</w:t>
      </w:r>
      <w:r w:rsidR="00020509" w:rsidRPr="00013B70">
        <w:rPr>
          <w:rFonts w:ascii="Times New Roman" w:hAnsi="Times New Roman" w:cs="Times New Roman"/>
          <w:sz w:val="24"/>
          <w:szCs w:val="24"/>
        </w:rPr>
        <w:t>ry’</w:t>
      </w:r>
      <w:r w:rsidR="00A542A9" w:rsidRPr="00013B70">
        <w:rPr>
          <w:rFonts w:ascii="Times New Roman" w:hAnsi="Times New Roman" w:cs="Times New Roman"/>
          <w:sz w:val="24"/>
          <w:szCs w:val="24"/>
        </w:rPr>
        <w:t xml:space="preserve">s </w:t>
      </w:r>
      <w:r w:rsidR="00110113" w:rsidRPr="00013B70">
        <w:rPr>
          <w:rFonts w:ascii="Times New Roman" w:hAnsi="Times New Roman" w:cs="Times New Roman"/>
          <w:sz w:val="24"/>
          <w:szCs w:val="24"/>
        </w:rPr>
        <w:t>expenditure</w:t>
      </w:r>
      <w:r w:rsidR="00161C4A" w:rsidRPr="00013B70">
        <w:rPr>
          <w:rFonts w:ascii="Times New Roman" w:hAnsi="Times New Roman" w:cs="Times New Roman"/>
          <w:sz w:val="24"/>
          <w:szCs w:val="24"/>
        </w:rPr>
        <w:t xml:space="preserve"> regarding fees for the amount of CO</w:t>
      </w:r>
      <w:r w:rsidR="00161C4A" w:rsidRPr="00013B70">
        <w:rPr>
          <w:rFonts w:ascii="Times New Roman" w:hAnsi="Times New Roman" w:cs="Times New Roman"/>
          <w:sz w:val="24"/>
          <w:szCs w:val="24"/>
          <w:vertAlign w:val="subscript"/>
        </w:rPr>
        <w:t>2</w:t>
      </w:r>
      <w:r w:rsidR="00161C4A" w:rsidRPr="00013B70">
        <w:rPr>
          <w:rFonts w:ascii="Times New Roman" w:hAnsi="Times New Roman" w:cs="Times New Roman"/>
          <w:sz w:val="24"/>
          <w:szCs w:val="24"/>
        </w:rPr>
        <w:t xml:space="preserve"> produced</w:t>
      </w:r>
      <w:r w:rsidR="007051EB" w:rsidRPr="00013B70">
        <w:rPr>
          <w:rFonts w:ascii="Times New Roman" w:hAnsi="Times New Roman" w:cs="Times New Roman"/>
          <w:sz w:val="24"/>
          <w:szCs w:val="24"/>
        </w:rPr>
        <w:t>;</w:t>
      </w:r>
      <w:r w:rsidR="00020509" w:rsidRPr="00013B70">
        <w:rPr>
          <w:rFonts w:ascii="Times New Roman" w:hAnsi="Times New Roman" w:cs="Times New Roman"/>
          <w:sz w:val="24"/>
          <w:szCs w:val="24"/>
        </w:rPr>
        <w:t xml:space="preserve"> also</w:t>
      </w:r>
      <w:r w:rsidR="00110113" w:rsidRPr="00013B70">
        <w:rPr>
          <w:rFonts w:ascii="Times New Roman" w:hAnsi="Times New Roman" w:cs="Times New Roman"/>
          <w:sz w:val="24"/>
          <w:szCs w:val="24"/>
        </w:rPr>
        <w:t xml:space="preserve"> for sound reduction</w:t>
      </w:r>
    </w:p>
    <w:p w14:paraId="0DE7E41B" w14:textId="77777777" w:rsidR="00347FD4" w:rsidRPr="00013B70" w:rsidRDefault="00712A46" w:rsidP="006F3017">
      <w:pPr>
        <w:pStyle w:val="ListParagraph"/>
        <w:numPr>
          <w:ilvl w:val="1"/>
          <w:numId w:val="12"/>
        </w:numPr>
        <w:rPr>
          <w:rFonts w:ascii="Times New Roman" w:hAnsi="Times New Roman" w:cs="Times New Roman"/>
          <w:sz w:val="24"/>
          <w:szCs w:val="24"/>
        </w:rPr>
      </w:pPr>
      <w:r w:rsidRPr="00013B70">
        <w:rPr>
          <w:rFonts w:ascii="Times New Roman" w:hAnsi="Times New Roman" w:cs="Times New Roman"/>
          <w:sz w:val="24"/>
          <w:szCs w:val="24"/>
        </w:rPr>
        <w:t>Last for a</w:t>
      </w:r>
      <w:r w:rsidR="00592045" w:rsidRPr="00013B70">
        <w:rPr>
          <w:rFonts w:ascii="Times New Roman" w:hAnsi="Times New Roman" w:cs="Times New Roman"/>
          <w:sz w:val="24"/>
          <w:szCs w:val="24"/>
        </w:rPr>
        <w:t xml:space="preserve">t least </w:t>
      </w:r>
      <w:r w:rsidR="00A6080E" w:rsidRPr="00013B70">
        <w:rPr>
          <w:rFonts w:ascii="Times New Roman" w:hAnsi="Times New Roman" w:cs="Times New Roman"/>
          <w:sz w:val="24"/>
          <w:szCs w:val="24"/>
        </w:rPr>
        <w:t>20</w:t>
      </w:r>
      <w:r w:rsidR="00974CBF" w:rsidRPr="00013B70">
        <w:rPr>
          <w:rFonts w:ascii="Times New Roman" w:hAnsi="Times New Roman" w:cs="Times New Roman"/>
          <w:sz w:val="24"/>
          <w:szCs w:val="24"/>
        </w:rPr>
        <w:t xml:space="preserve"> years for the cost to be matched with the energy </w:t>
      </w:r>
      <w:r w:rsidRPr="00013B70">
        <w:rPr>
          <w:rFonts w:ascii="Times New Roman" w:hAnsi="Times New Roman" w:cs="Times New Roman"/>
          <w:sz w:val="24"/>
          <w:szCs w:val="24"/>
        </w:rPr>
        <w:t xml:space="preserve">generated </w:t>
      </w:r>
      <w:r w:rsidR="00375C01" w:rsidRPr="00013B70">
        <w:rPr>
          <w:rFonts w:ascii="Times New Roman" w:hAnsi="Times New Roman" w:cs="Times New Roman"/>
          <w:sz w:val="24"/>
          <w:szCs w:val="24"/>
        </w:rPr>
        <w:t xml:space="preserve">depending on the region, type of investment and incentives provided by the </w:t>
      </w:r>
      <w:r w:rsidR="008C7746" w:rsidRPr="00013B70">
        <w:rPr>
          <w:rFonts w:ascii="Times New Roman" w:hAnsi="Times New Roman" w:cs="Times New Roman"/>
          <w:sz w:val="24"/>
          <w:szCs w:val="24"/>
        </w:rPr>
        <w:t>government</w:t>
      </w:r>
    </w:p>
    <w:p w14:paraId="1426A39F" w14:textId="226FEAB6" w:rsidR="007B2F38" w:rsidRPr="00013B70" w:rsidRDefault="00A6080E" w:rsidP="006F3017">
      <w:pPr>
        <w:pStyle w:val="ListParagraph"/>
        <w:numPr>
          <w:ilvl w:val="2"/>
          <w:numId w:val="12"/>
        </w:numPr>
        <w:rPr>
          <w:rFonts w:ascii="Times New Roman" w:hAnsi="Times New Roman" w:cs="Times New Roman"/>
          <w:sz w:val="24"/>
          <w:szCs w:val="24"/>
        </w:rPr>
      </w:pPr>
      <w:r w:rsidRPr="00013B70">
        <w:rPr>
          <w:rFonts w:ascii="Times New Roman" w:hAnsi="Times New Roman" w:cs="Times New Roman"/>
          <w:sz w:val="24"/>
          <w:szCs w:val="24"/>
        </w:rPr>
        <w:t>Finland showed that at present</w:t>
      </w:r>
      <w:r w:rsidR="007051EB" w:rsidRPr="00013B70">
        <w:rPr>
          <w:rFonts w:ascii="Times New Roman" w:hAnsi="Times New Roman" w:cs="Times New Roman"/>
          <w:sz w:val="24"/>
          <w:szCs w:val="24"/>
        </w:rPr>
        <w:t>,</w:t>
      </w:r>
      <w:r w:rsidRPr="00013B70">
        <w:rPr>
          <w:rFonts w:ascii="Times New Roman" w:hAnsi="Times New Roman" w:cs="Times New Roman"/>
          <w:sz w:val="24"/>
          <w:szCs w:val="24"/>
        </w:rPr>
        <w:t xml:space="preserve"> with the current incentives</w:t>
      </w:r>
      <w:r w:rsidR="00347FD4" w:rsidRPr="00013B70">
        <w:rPr>
          <w:rFonts w:ascii="Times New Roman" w:hAnsi="Times New Roman" w:cs="Times New Roman"/>
          <w:sz w:val="24"/>
          <w:szCs w:val="24"/>
        </w:rPr>
        <w:t>,</w:t>
      </w:r>
      <w:r w:rsidRPr="00013B70">
        <w:rPr>
          <w:rFonts w:ascii="Times New Roman" w:hAnsi="Times New Roman" w:cs="Times New Roman"/>
          <w:sz w:val="24"/>
          <w:szCs w:val="24"/>
        </w:rPr>
        <w:t xml:space="preserve"> the time is 20 years and could go down to 10</w:t>
      </w:r>
      <w:r w:rsidR="00347FD4" w:rsidRPr="00013B70">
        <w:rPr>
          <w:rFonts w:ascii="Times New Roman" w:hAnsi="Times New Roman" w:cs="Times New Roman"/>
          <w:sz w:val="24"/>
          <w:szCs w:val="24"/>
        </w:rPr>
        <w:t>,</w:t>
      </w:r>
      <w:r w:rsidR="00592045" w:rsidRPr="00013B70">
        <w:rPr>
          <w:rFonts w:ascii="Times New Roman" w:hAnsi="Times New Roman" w:cs="Times New Roman"/>
          <w:sz w:val="24"/>
          <w:szCs w:val="24"/>
        </w:rPr>
        <w:t xml:space="preserve"> </w:t>
      </w:r>
      <w:r w:rsidR="00347FD4" w:rsidRPr="00013B70">
        <w:rPr>
          <w:rFonts w:ascii="Times New Roman" w:hAnsi="Times New Roman" w:cs="Times New Roman"/>
          <w:sz w:val="24"/>
          <w:szCs w:val="24"/>
        </w:rPr>
        <w:t xml:space="preserve">whilst </w:t>
      </w:r>
      <w:r w:rsidR="00592045" w:rsidRPr="00013B70">
        <w:rPr>
          <w:rFonts w:ascii="Times New Roman" w:hAnsi="Times New Roman" w:cs="Times New Roman"/>
          <w:sz w:val="24"/>
          <w:szCs w:val="24"/>
        </w:rPr>
        <w:t>in Iran it is still not competitive unless various incentives are introduced</w:t>
      </w:r>
      <w:r w:rsidR="00347FD4" w:rsidRPr="00013B70">
        <w:rPr>
          <w:rFonts w:ascii="Times New Roman" w:hAnsi="Times New Roman" w:cs="Times New Roman"/>
          <w:sz w:val="24"/>
          <w:szCs w:val="24"/>
        </w:rPr>
        <w:t>,</w:t>
      </w:r>
      <w:r w:rsidR="00592045" w:rsidRPr="00013B70">
        <w:rPr>
          <w:rFonts w:ascii="Times New Roman" w:hAnsi="Times New Roman" w:cs="Times New Roman"/>
          <w:sz w:val="24"/>
          <w:szCs w:val="24"/>
        </w:rPr>
        <w:t xml:space="preserve"> </w:t>
      </w:r>
      <w:r w:rsidR="002D33BD" w:rsidRPr="00013B70">
        <w:rPr>
          <w:rFonts w:ascii="Times New Roman" w:hAnsi="Times New Roman" w:cs="Times New Roman"/>
          <w:sz w:val="24"/>
          <w:szCs w:val="24"/>
        </w:rPr>
        <w:t>and other countries have similar issues</w:t>
      </w:r>
      <w:r w:rsidR="00C13114" w:rsidRPr="00013B70">
        <w:rPr>
          <w:rFonts w:ascii="Times New Roman" w:hAnsi="Times New Roman" w:cs="Times New Roman"/>
          <w:sz w:val="24"/>
          <w:szCs w:val="24"/>
        </w:rPr>
        <w:t>,</w:t>
      </w:r>
      <w:r w:rsidR="00AA2ACE" w:rsidRPr="00013B70">
        <w:rPr>
          <w:rFonts w:ascii="Times New Roman" w:hAnsi="Times New Roman" w:cs="Times New Roman"/>
          <w:sz w:val="24"/>
          <w:szCs w:val="24"/>
        </w:rPr>
        <w:t xml:space="preserve"> although India possibly had a pay-back time of </w:t>
      </w:r>
      <w:r w:rsidR="007051EB" w:rsidRPr="00013B70">
        <w:rPr>
          <w:rFonts w:ascii="Times New Roman" w:hAnsi="Times New Roman" w:cs="Times New Roman"/>
          <w:sz w:val="24"/>
          <w:szCs w:val="24"/>
        </w:rPr>
        <w:t xml:space="preserve">6 </w:t>
      </w:r>
      <w:r w:rsidR="00AA2ACE" w:rsidRPr="00013B70">
        <w:rPr>
          <w:rFonts w:ascii="Times New Roman" w:hAnsi="Times New Roman" w:cs="Times New Roman"/>
          <w:sz w:val="24"/>
          <w:szCs w:val="24"/>
        </w:rPr>
        <w:t>years</w:t>
      </w:r>
      <w:r w:rsidR="00E03436" w:rsidRPr="00013B70">
        <w:rPr>
          <w:rFonts w:ascii="Times New Roman" w:hAnsi="Times New Roman" w:cs="Times New Roman"/>
          <w:sz w:val="24"/>
          <w:szCs w:val="24"/>
        </w:rPr>
        <w:t xml:space="preserve"> </w:t>
      </w:r>
      <w:r w:rsidR="00E056A5" w:rsidRPr="00013B70">
        <w:rPr>
          <w:rFonts w:ascii="Times New Roman" w:hAnsi="Times New Roman" w:cs="Times New Roman"/>
          <w:sz w:val="24"/>
          <w:szCs w:val="24"/>
        </w:rPr>
        <w:fldChar w:fldCharType="begin" w:fldLock="1"/>
      </w:r>
      <w:r w:rsidR="00656764">
        <w:rPr>
          <w:rFonts w:ascii="Times New Roman" w:hAnsi="Times New Roman" w:cs="Times New Roman"/>
          <w:sz w:val="24"/>
          <w:szCs w:val="24"/>
        </w:rPr>
        <w:instrText>ADDIN CSL_CITATION {"citationItems":[{"id":"ITEM-1","itemData":{"DOI":"10.1016/j.renene.2005.06.004","ISSN":"09601481","abstract":"In this article an economic and environmental study is carried out on PV solar energy installations connected to the Spanish electrical grid system. The study has been performed on installations situated in the city of Zaragoza (with an irradiation value approximately equal to the average value for Spain). Initially, an economical study is performed, proposing different scenarios where different values of interest rate and energy tariffs are considered. The following parameters are used to determine the profitability of a PV installation: the Net Present Value and the Pay-Back Period. Furthermore, the environmental benefits of PV systems connected to the grid have been evaluated. This has been accomplished using the Life Cycle Analysis theory of the systems, calculating the recuperation time of the invested energy, the contamination or emissions avoided and the externality costs. Finally the possible effects of the application of the Kyoto Protocol have been studied.","author":[{"dropping-particle":"","family":"Bernal-Agustín","given":"José L.","non-dropping-particle":"","parse-names":false,"suffix":""},{"dropping-particle":"","family":"Dufo-López","given":"Rodolfo","non-dropping-particle":"","parse-names":false,"suffix":""}],"container-title":"Renewable Energy","id":"ITEM-1","issue":"8","issued":{"date-parts":[["2006","7","1"]]},"page":"1107-1128","publisher":"Pergamon","title":"Economical and environmental analysis of grid connected photovoltaic systems in Spain","type":"article-journal","volume":"31"},"uris":["http://www.mendeley.com/documents/?uuid=4b62e80a-33cb-36b7-bf71-a6b1235714a5"]},{"id":"ITEM-2","itemData":{"DOI":"10.1142/S2335680417500053","ISSN":"2335-6804","abstract":"Rural areas in India are generally fed from a weak distribution network and hence power is supplied with prohibitively low voltage to the consumer. Installation of Rooftop PhotoVoltaic systems in every household can help mitigate this problem. However, the deployment of such RTPV is abysmally low in rural India. The economics and feasibility of such RTPV need careful study. In this paper, such a study of a RTPV system for a domestic consumer in rural areas of India are examined. The major work is focussed on PV sizing for an on-line grid-connected PV system for a rural household without battery storage. The tariff structure of the Tamil Nadu Electricity Regulatory Commision has been utilized for the cost calculations, and the pay back period has been obtained for a rural consumer. Six parameters of the system were analyzed based on PV sizing and the internal rate of return. Our finding show that an effective choice of PV sizing helps to achieve positive cash flow, leading to electricity bill savings, whic...","author":[{"dropping-particle":"","family":"Mageshwari","given":"S.","non-dropping-particle":"","parse-names":false,"suffix":""},{"dropping-particle":"","family":"Daniel","given":"S. Arul","non-dropping-particle":"","parse-names":false,"suffix":""},{"dropping-particle":"","family":"Gounden","given":"N. Ammasai","non-dropping-particle":"","parse-names":false,"suffix":""}],"container-title":"International Journal of Energy and Statistics","id":"ITEM-2","issue":"01","issued":{"date-parts":[["2017","3","29"]]},"page":"1750005","publisher":"World Scientific Publishing Company","title":"Feasibility studies of rooftop photovoltaic (PV) systems for domestic consumers in rural India","type":"article-journal","volume":"05"},"uris":["http://www.mendeley.com/documents/?uuid=2687cf3c-5b35-4a8c-a21e-4e26e10ebe57"]},{"id":"ITEM-3","itemData":{"DOI":"10.1016/j.enpol.2015.01.014","ISSN":"03014215","abstract":"The objective of this study was to examine the effect of production-based support schemes on the economic feasibility of residential-scale PV systems (1-10. kW) in Finland. This was done by calculating the payback time for various sizes of newly installed PV systems for a Finnish detached house with district heating. Three types of economic support schemes (guaranteed selling price, fixed premiums and self-consumption incentives) were tested in an hourly simulation. The load of the building was based on real-life measurements, while PV output was simulated with TRNSYS software. The energy results were post-processed with economic data in MATLAB to find the payback time. Hourly electricity prices from the Nordic energy market were used with PV system prices from Finnish companies.Unsubsidised residential PV systems in Finland had payback times of more than 40 years. The production-based support for PV generation needs to be two to three times the buying price of electricity, to make it possible to pay back the initial investment in 20 years. Low capacity systems with more than 50% self-consumption (under 3. kW) were favoured by self-consumption incentives, while high capacity systems with less than 40% self-consumption (over 5. kW) were favoured by the FIT-type support schemes.","author":[{"dropping-particle":"","family":"Hirvonen","given":"Janne","non-dropping-particle":"","parse-names":false,"suffix":""},{"dropping-particle":"","family":"Kayo","given":"Genku","non-dropping-particle":"","parse-names":false,"suffix":""},{"dropping-particle":"","family":"Cao","given":"Sunliang","non-dropping-particle":"","parse-names":false,"suffix":""},{"dropping-particle":"","family":"Hasan","given":"Ala","non-dropping-particle":"","parse-names":false,"suffix":""},{"dropping-particle":"","family":"Sirén","given":"Kai","non-dropping-particle":"","parse-names":false,"suffix":""}],"container-title":"Energy Policy","id":"ITEM-3","issued":{"date-parts":[["2015","4","1"]]},"page":"72-86","publisher":"Elsevier","title":"Renewable energy production support schemes for residential-scale solar photovoltaic systems in Nordic conditions","type":"article-journal","volume":"79"},"uris":["http://www.mendeley.com/documents/?uuid=bf47bfe2-09b0-3aea-beef-6d6a667459c6"]},{"id":"ITEM-4","itemData":{"DOI":"10.1016/j.renene.2012.02.021","ISBN":"0960-1481","ISSN":"09601481","abstract":"The paper presents the complete design of a photovoltaic noise barrier (PVNB) installation that can be used either to supply local electrical loads or for sale using the premium subsidy awarded by the China government. Possible designs for the PVNB are investigated together with economic and environmental analysis. For the first time, a PVNB has been installed along a metro line in China. The installed power is 8 kWp and the total length of the PV array is 360 m. According to the site and environmental conditions, the form and electrical connections of PVNB have been determined. Net Present Value (NPV) and the Pay-Back Period are chosen as the parameters to determine the profitability of a PVNB installation. At the same time, energy pay-back time (EPBT) is used to evaluate the environmental benefits of PVNB systems; for the specific system analyzed the EPBT is 5.4 years. © 2012 Elsevier Ltd.","author":[{"dropping-particle":"","family":"Gu","given":"Minan","non-dropping-particle":"","parse-names":false,"suffix":""},{"dropping-particle":"","family":"Liu","given":"Yongsheng","non-dropping-particle":"","parse-names":false,"suffix":""},{"dropping-particle":"","family":"Yang","given":"Jingjing","non-dropping-particle":"","parse-names":false,"suffix":""},{"dropping-particle":"","family":"Peng","given":"Lin","non-dropping-particle":"","parse-names":false,"suffix":""},{"dropping-particle":"","family":"Zhao","given":"Chunjiang","non-dropping-particle":"","parse-names":false,"suffix":""},{"dropping-particle":"","family":"Yang","given":"Zhenglong","non-dropping-particle":"","parse-names":false,"suffix":""},{"dropping-particle":"","family":"Yang","given":"Jinhuan","non-dropping-particle":"","parse-names":false,"suffix":""},{"dropping-particle":"","family":"Fang","given":"Wengjian","non-dropping-particle":"","parse-names":false,"suffix":""},{"dropping-particle":"","family":"Fang","given":"Jin","non-dropping-particle":"","parse-names":false,"suffix":""},{"dropping-particle":"","family":"Zhao","given":"Zhenjie","non-dropping-particle":"","parse-names":false,"suffix":""}],"container-title":"Renewable Energy","id":"ITEM-4","issued":{"date-parts":[["2012","9","1"]]},"page":"237-244","publisher":"Pergamon","title":"Estimation of environmental effect of PVNB installed along a metro line in China","type":"article-journal","volume":"45"},"uris":["http://www.mendeley.com/documents/?uuid=85dd52af-1c83-35cf-8333-5239e5797f3d"]},{"id":"ITEM-5","itemData":{"DOI":"10.1016/j.jclepro.2017.11.026","ISSN":"09596526","abstract":"Photovoltaic (PV) Panels, one of the more promising renewable energy technologies, are growing rapidly nowadays, especially in developed countries. However, these systems have not achieved public acceptance in some countries due to low energy efficiency and poor economic performance, especially in countries which are subsidized in energy tariffs. In this paper, the energy and economic performance of fourteen rooftop PV systems with the power of 5 kW in the hot and dry climate of Iran are assessed by monitoring the total annual energy production and simulation. The monitored data is used to analyze systems’ economic performance via Pay-Back Period (PBP), Net Present Value (NPV), Return of Investment (ROI) and Levelized Cost of Energy (LCOE). Results show that single array configuration systems have the maximum energy production while dividing the system decreases the production. Economic analysis shows that the average PBP is 11.6 years under actual price of electricity (0.21$), however it is 46.9–50.5 years under subsidized average tariffs. ROI values range from 2.6 to 3.2 with the average of 2.9 for actual prices. Under subsidized prices, the cash generated by investment cannot even offset the costs that the investment requires during its lifetime with NCF and NPV being both negative. Overall, the systems are not economically beneficial under subsidized average tariffs in Iran, which discourages private and public sectors to investment on these systems. Environmentally, each PV system can averagely reduce 500 kg CO2emission in the first year of installation and fourteen of them can approximately reduce 1,613,900 kg of CO2emission during life time of PV panels.","author":[{"dropping-particle":"","family":"Korsavi","given":"Sepideh Sadat","non-dropping-particle":"","parse-names":false,"suffix":""},{"dropping-particle":"","family":"Zomorodian","given":"Zahra Sadat","non-dropping-particle":"","parse-names":false,"suffix":""},{"dropping-particle":"","family":"Tahsildoost","given":"Mohammad","non-dropping-particle":"","parse-names":false,"suffix":""}],"container-title":"Journal of Cleaner Production","id":"ITEM-5","issued":{"date-parts":[["2018","2","10"]]},"page":"1204-1214","publisher":"Elsevier","title":"Energy and economic performance of rooftop PV panels in the hot and dry climate of Iran","type":"article-journal","volume":"174"},"uris":["http://www.mendeley.com/documents/?uuid=db2d0076-5faf-329d-afec-0edd8a195bf9"]}],"mendeley":{"formattedCitation":"[183–187]","plainTextFormattedCitation":"[183–187]","previouslyFormattedCitation":"[183–187]"},"properties":{"noteIndex":0},"schema":"https://github.com/citation-style-language/schema/raw/master/csl-citation.json"}</w:instrText>
      </w:r>
      <w:r w:rsidR="00E056A5" w:rsidRPr="00013B70">
        <w:rPr>
          <w:rFonts w:ascii="Times New Roman" w:hAnsi="Times New Roman" w:cs="Times New Roman"/>
          <w:sz w:val="24"/>
          <w:szCs w:val="24"/>
        </w:rPr>
        <w:fldChar w:fldCharType="separate"/>
      </w:r>
      <w:r w:rsidR="00FE640A" w:rsidRPr="00FE640A">
        <w:rPr>
          <w:rFonts w:ascii="Times New Roman" w:hAnsi="Times New Roman" w:cs="Times New Roman"/>
          <w:noProof/>
          <w:sz w:val="24"/>
          <w:szCs w:val="24"/>
        </w:rPr>
        <w:t>[183–187]</w:t>
      </w:r>
      <w:r w:rsidR="00E056A5" w:rsidRPr="00013B70">
        <w:rPr>
          <w:rFonts w:ascii="Times New Roman" w:hAnsi="Times New Roman" w:cs="Times New Roman"/>
          <w:sz w:val="24"/>
          <w:szCs w:val="24"/>
        </w:rPr>
        <w:fldChar w:fldCharType="end"/>
      </w:r>
      <w:r w:rsidR="00050CDA" w:rsidRPr="00013B70">
        <w:rPr>
          <w:rFonts w:ascii="Times New Roman" w:hAnsi="Times New Roman" w:cs="Times New Roman"/>
          <w:sz w:val="24"/>
          <w:szCs w:val="24"/>
        </w:rPr>
        <w:t>.</w:t>
      </w:r>
    </w:p>
    <w:p w14:paraId="295FCD00" w14:textId="77777777" w:rsidR="007B2F38" w:rsidRPr="00013B70" w:rsidRDefault="00974CBF" w:rsidP="009F6978">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 xml:space="preserve">Be stable enough to endure the conditions of oxygenated atmosphere, pollution, dirt, rain, humidity, mechanical </w:t>
      </w:r>
      <w:r w:rsidR="007051EB" w:rsidRPr="00013B70">
        <w:rPr>
          <w:rFonts w:ascii="Times New Roman" w:hAnsi="Times New Roman" w:cs="Times New Roman"/>
          <w:sz w:val="24"/>
          <w:szCs w:val="24"/>
        </w:rPr>
        <w:t>strain</w:t>
      </w:r>
    </w:p>
    <w:p w14:paraId="5B48425A" w14:textId="77777777" w:rsidR="007B2F38" w:rsidRPr="00013B70" w:rsidRDefault="00974CBF" w:rsidP="009F6978">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 xml:space="preserve">If possible, be aesthetically pleasing for building integrated photovoltaics, and even in other </w:t>
      </w:r>
      <w:r w:rsidR="00C13114" w:rsidRPr="00013B70">
        <w:rPr>
          <w:rFonts w:ascii="Times New Roman" w:hAnsi="Times New Roman" w:cs="Times New Roman"/>
          <w:sz w:val="24"/>
          <w:szCs w:val="24"/>
        </w:rPr>
        <w:t>sectors</w:t>
      </w:r>
      <w:r w:rsidRPr="00013B70">
        <w:rPr>
          <w:rFonts w:ascii="Times New Roman" w:hAnsi="Times New Roman" w:cs="Times New Roman"/>
          <w:sz w:val="24"/>
          <w:szCs w:val="24"/>
        </w:rPr>
        <w:t>.</w:t>
      </w:r>
    </w:p>
    <w:p w14:paraId="7E26703A" w14:textId="77777777" w:rsidR="007B2F38" w:rsidRPr="00013B70" w:rsidRDefault="00974CBF" w:rsidP="009F6978">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Be easily available and manufacturable</w:t>
      </w:r>
    </w:p>
    <w:p w14:paraId="23AC52BD" w14:textId="77777777" w:rsidR="00321D00" w:rsidRPr="00013B70" w:rsidRDefault="00974CBF" w:rsidP="00321D00">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Have a recyclable end cycle for when the device begins to drop below acceptable performance</w:t>
      </w:r>
      <w:r w:rsidR="000F0B33" w:rsidRPr="00013B70">
        <w:rPr>
          <w:rFonts w:ascii="Times New Roman" w:hAnsi="Times New Roman" w:cs="Times New Roman"/>
          <w:sz w:val="24"/>
          <w:szCs w:val="24"/>
        </w:rPr>
        <w:t>,</w:t>
      </w:r>
      <w:r w:rsidR="00131868" w:rsidRPr="00013B70">
        <w:rPr>
          <w:rFonts w:ascii="Times New Roman" w:hAnsi="Times New Roman" w:cs="Times New Roman"/>
          <w:sz w:val="24"/>
          <w:szCs w:val="24"/>
        </w:rPr>
        <w:t xml:space="preserve"> </w:t>
      </w:r>
      <w:r w:rsidR="006B3853" w:rsidRPr="00013B70">
        <w:rPr>
          <w:rFonts w:ascii="Times New Roman" w:hAnsi="Times New Roman" w:cs="Times New Roman"/>
          <w:sz w:val="24"/>
          <w:szCs w:val="24"/>
        </w:rPr>
        <w:t xml:space="preserve">otherwise it </w:t>
      </w:r>
      <w:r w:rsidR="007051EB" w:rsidRPr="00013B70">
        <w:rPr>
          <w:rFonts w:ascii="Times New Roman" w:hAnsi="Times New Roman" w:cs="Times New Roman"/>
          <w:sz w:val="24"/>
          <w:szCs w:val="24"/>
        </w:rPr>
        <w:t>c</w:t>
      </w:r>
      <w:r w:rsidR="006B3853" w:rsidRPr="00013B70">
        <w:rPr>
          <w:rFonts w:ascii="Times New Roman" w:hAnsi="Times New Roman" w:cs="Times New Roman"/>
          <w:sz w:val="24"/>
          <w:szCs w:val="24"/>
        </w:rPr>
        <w:t>ould</w:t>
      </w:r>
      <w:r w:rsidR="00E324E0" w:rsidRPr="00013B70">
        <w:rPr>
          <w:rFonts w:ascii="Times New Roman" w:hAnsi="Times New Roman" w:cs="Times New Roman"/>
          <w:sz w:val="24"/>
          <w:szCs w:val="24"/>
        </w:rPr>
        <w:t xml:space="preserve"> possibly pose a health and safety </w:t>
      </w:r>
      <w:r w:rsidR="007051EB" w:rsidRPr="00013B70">
        <w:rPr>
          <w:rFonts w:ascii="Times New Roman" w:hAnsi="Times New Roman" w:cs="Times New Roman"/>
          <w:sz w:val="24"/>
          <w:szCs w:val="24"/>
        </w:rPr>
        <w:t>hazard</w:t>
      </w:r>
      <w:r w:rsidRPr="00013B70">
        <w:rPr>
          <w:rFonts w:ascii="Times New Roman" w:hAnsi="Times New Roman" w:cs="Times New Roman"/>
          <w:sz w:val="24"/>
          <w:szCs w:val="24"/>
        </w:rPr>
        <w:t xml:space="preserve"> to the end user</w:t>
      </w:r>
    </w:p>
    <w:p w14:paraId="24EEE545" w14:textId="77777777" w:rsidR="00EA1123" w:rsidRPr="00013B70" w:rsidRDefault="00321D00" w:rsidP="00C33574">
      <w:pPr>
        <w:pStyle w:val="Heading3"/>
      </w:pPr>
      <w:bookmarkStart w:id="856" w:name="_Toc530166522"/>
      <w:bookmarkStart w:id="857" w:name="_Toc530166657"/>
      <w:bookmarkStart w:id="858" w:name="_Toc530167215"/>
      <w:bookmarkStart w:id="859" w:name="_Toc530167350"/>
      <w:bookmarkStart w:id="860" w:name="_Toc4264576"/>
      <w:r w:rsidRPr="00013B70">
        <w:t>Problems with focusing only on efficiency</w:t>
      </w:r>
      <w:bookmarkEnd w:id="856"/>
      <w:bookmarkEnd w:id="857"/>
      <w:bookmarkEnd w:id="858"/>
      <w:bookmarkEnd w:id="859"/>
      <w:bookmarkEnd w:id="860"/>
    </w:p>
    <w:p w14:paraId="745BFD89" w14:textId="64282012" w:rsidR="007051EB" w:rsidRPr="00614880" w:rsidRDefault="00C33ADB" w:rsidP="00D65B28">
      <w:r w:rsidRPr="00614880">
        <w:t>Each of the above points could</w:t>
      </w:r>
      <w:r w:rsidR="001F544F" w:rsidRPr="00614880">
        <w:t xml:space="preserve"> be the focus of a review paper</w:t>
      </w:r>
      <w:r w:rsidR="00614880" w:rsidRPr="00614880">
        <w:t>. S</w:t>
      </w:r>
      <w:r w:rsidR="009437A0" w:rsidRPr="00614880">
        <w:t>olar cell efficiency</w:t>
      </w:r>
      <w:r w:rsidR="002C0C6D" w:rsidRPr="00614880">
        <w:t xml:space="preserve"> alone</w:t>
      </w:r>
      <w:r w:rsidR="001F544F" w:rsidRPr="00614880">
        <w:t>,</w:t>
      </w:r>
      <w:r w:rsidR="009437A0" w:rsidRPr="00614880">
        <w:t xml:space="preserve"> while </w:t>
      </w:r>
      <w:r w:rsidR="0042787A" w:rsidRPr="00614880">
        <w:t>testing the limits of short</w:t>
      </w:r>
      <w:r w:rsidR="00614880">
        <w:t>-</w:t>
      </w:r>
      <w:r w:rsidR="0042787A" w:rsidRPr="00614880">
        <w:t>term performance</w:t>
      </w:r>
      <w:r w:rsidR="009437A0" w:rsidRPr="00614880">
        <w:t xml:space="preserve">, </w:t>
      </w:r>
      <w:r w:rsidR="001F544F" w:rsidRPr="00614880">
        <w:t xml:space="preserve">cannot result in </w:t>
      </w:r>
      <w:r w:rsidR="009437A0" w:rsidRPr="00614880">
        <w:t>commercialization</w:t>
      </w:r>
      <w:r w:rsidR="00614880" w:rsidRPr="00614880">
        <w:t>;</w:t>
      </w:r>
      <w:r w:rsidR="009437A0" w:rsidRPr="00614880">
        <w:t xml:space="preserve"> </w:t>
      </w:r>
      <w:r w:rsidR="0042787A" w:rsidRPr="00614880">
        <w:t xml:space="preserve">to achieve this, the </w:t>
      </w:r>
      <w:r w:rsidR="00FE5AC0" w:rsidRPr="00614880">
        <w:t xml:space="preserve">greatest attention needs to be </w:t>
      </w:r>
      <w:r w:rsidR="00614880">
        <w:t>paid</w:t>
      </w:r>
      <w:r w:rsidR="00FE5AC0" w:rsidRPr="00614880">
        <w:t xml:space="preserve"> to </w:t>
      </w:r>
      <w:r w:rsidR="009437A0" w:rsidRPr="00614880">
        <w:t>stability</w:t>
      </w:r>
      <w:r w:rsidR="00410C7C" w:rsidRPr="00614880">
        <w:t>.</w:t>
      </w:r>
    </w:p>
    <w:p w14:paraId="081A6E34" w14:textId="77777777" w:rsidR="00E324E0" w:rsidRPr="00013B70" w:rsidRDefault="00DC25EC" w:rsidP="00D65B28">
      <w:r w:rsidRPr="00614880">
        <w:lastRenderedPageBreak/>
        <w:t xml:space="preserve">If </w:t>
      </w:r>
      <w:r w:rsidR="00592DDA" w:rsidRPr="00614880">
        <w:t xml:space="preserve">a cell’s </w:t>
      </w:r>
      <w:r w:rsidR="000F0B33" w:rsidRPr="00614880">
        <w:t xml:space="preserve">high </w:t>
      </w:r>
      <w:r w:rsidRPr="00614880">
        <w:t>efficiency only</w:t>
      </w:r>
      <w:r w:rsidRPr="00013B70">
        <w:t xml:space="preserve"> lasts a year </w:t>
      </w:r>
      <w:r w:rsidR="00962855" w:rsidRPr="00013B70">
        <w:t xml:space="preserve">at most, </w:t>
      </w:r>
      <w:r w:rsidRPr="00013B70">
        <w:t xml:space="preserve">and degrades significantly thereafter, then the technology does not serve its purpose. It will not be able to produce enough energy in its lifetime to justify the energy </w:t>
      </w:r>
      <w:r w:rsidR="006F4FB4" w:rsidRPr="00013B70">
        <w:t>consumed</w:t>
      </w:r>
      <w:r w:rsidRPr="00013B70">
        <w:t xml:space="preserve"> during manufacture.</w:t>
      </w:r>
    </w:p>
    <w:p w14:paraId="79027710" w14:textId="77777777" w:rsidR="00E324E0" w:rsidRPr="00013B70" w:rsidRDefault="00906E95" w:rsidP="00D65B28">
      <w:r w:rsidRPr="00013B70">
        <w:t xml:space="preserve">There are problems with only focusing on the highest efficiency for solar cells. </w:t>
      </w:r>
      <w:r w:rsidR="00E324E0" w:rsidRPr="00013B70">
        <w:t>D</w:t>
      </w:r>
      <w:r w:rsidR="00974CBF" w:rsidRPr="00013B70">
        <w:t xml:space="preserve">espite </w:t>
      </w:r>
      <w:r w:rsidR="00E324E0" w:rsidRPr="00013B70">
        <w:t xml:space="preserve">groups </w:t>
      </w:r>
      <w:r w:rsidR="007051EB" w:rsidRPr="00013B70">
        <w:t xml:space="preserve">reporting </w:t>
      </w:r>
      <w:r w:rsidR="00974CBF" w:rsidRPr="00013B70">
        <w:t xml:space="preserve">high efficiencies, the surface area of the solar cells </w:t>
      </w:r>
      <w:r w:rsidR="00E324E0" w:rsidRPr="00013B70">
        <w:t xml:space="preserve">quoted </w:t>
      </w:r>
      <w:r w:rsidR="007051EB" w:rsidRPr="00013B70">
        <w:t xml:space="preserve">is </w:t>
      </w:r>
      <w:r w:rsidR="00974CBF" w:rsidRPr="00013B70">
        <w:t>very low</w:t>
      </w:r>
      <w:r w:rsidR="000F0B33" w:rsidRPr="00013B70">
        <w:t>;</w:t>
      </w:r>
      <w:r w:rsidR="00974CBF" w:rsidRPr="00013B70">
        <w:t xml:space="preserve"> </w:t>
      </w:r>
      <w:r w:rsidR="007051EB" w:rsidRPr="00013B70">
        <w:t xml:space="preserve">on </w:t>
      </w:r>
      <w:r w:rsidR="00974CBF" w:rsidRPr="00013B70">
        <w:t xml:space="preserve">increasing to larger </w:t>
      </w:r>
      <w:r w:rsidR="007051EB" w:rsidRPr="00013B70">
        <w:t xml:space="preserve">surface </w:t>
      </w:r>
      <w:r w:rsidR="00974CBF" w:rsidRPr="00013B70">
        <w:t>areas</w:t>
      </w:r>
      <w:r w:rsidR="00017594" w:rsidRPr="00013B70">
        <w:t>,</w:t>
      </w:r>
      <w:r w:rsidR="00974CBF" w:rsidRPr="00013B70">
        <w:t xml:space="preserve"> </w:t>
      </w:r>
      <w:r w:rsidR="00F074A7" w:rsidRPr="00013B70">
        <w:t xml:space="preserve">falls in performance are expected </w:t>
      </w:r>
      <w:r w:rsidR="00974CBF" w:rsidRPr="00013B70">
        <w:t>due to defects in layer quality and increase in resistances.</w:t>
      </w:r>
      <w:r w:rsidR="006A254F" w:rsidRPr="00013B70">
        <w:t xml:space="preserve"> Stability t</w:t>
      </w:r>
      <w:r w:rsidR="00473912" w:rsidRPr="00013B70">
        <w:t xml:space="preserve">esting of these designs on </w:t>
      </w:r>
      <w:r w:rsidR="006A254F" w:rsidRPr="00013B70">
        <w:t xml:space="preserve">large </w:t>
      </w:r>
      <w:r w:rsidR="00017594" w:rsidRPr="00013B70">
        <w:t xml:space="preserve">panels </w:t>
      </w:r>
      <w:r w:rsidR="00F074A7" w:rsidRPr="00013B70">
        <w:t xml:space="preserve">is as yet </w:t>
      </w:r>
      <w:r w:rsidR="006A254F" w:rsidRPr="00013B70">
        <w:t>not part of the main research directions.</w:t>
      </w:r>
    </w:p>
    <w:p w14:paraId="6E9E8729" w14:textId="77777777" w:rsidR="007B2F38" w:rsidRPr="00013B70" w:rsidRDefault="00974CBF" w:rsidP="00D65B28">
      <w:r w:rsidRPr="00013B70">
        <w:t>Perovskite solar panels may or may not reach required efficiencies</w:t>
      </w:r>
      <w:r w:rsidR="00906E95" w:rsidRPr="00013B70">
        <w:t>. It is possible</w:t>
      </w:r>
      <w:r w:rsidR="00D22F9E" w:rsidRPr="00013B70">
        <w:t xml:space="preserve"> </w:t>
      </w:r>
      <w:r w:rsidR="00906E95" w:rsidRPr="00013B70">
        <w:t xml:space="preserve">that </w:t>
      </w:r>
      <w:r w:rsidR="00FB46B8" w:rsidRPr="00013B70">
        <w:t xml:space="preserve">through hybridization of a silicon solar panel using both silicon and perovskite crystals, its efficiency can be improved from </w:t>
      </w:r>
      <w:r w:rsidRPr="00013B70">
        <w:t>19</w:t>
      </w:r>
      <w:r w:rsidR="00CC3F06" w:rsidRPr="00013B70">
        <w:t xml:space="preserve"> to</w:t>
      </w:r>
      <w:r w:rsidR="00FB46B8" w:rsidRPr="00013B70">
        <w:t xml:space="preserve"> 23%</w:t>
      </w:r>
      <w:r w:rsidR="0051158C" w:rsidRPr="00013B70">
        <w:t>; subsequently</w:t>
      </w:r>
      <w:r w:rsidR="00A11049" w:rsidRPr="00013B70">
        <w:t>,</w:t>
      </w:r>
      <w:r w:rsidRPr="00013B70">
        <w:t xml:space="preserve"> </w:t>
      </w:r>
      <w:r w:rsidR="00F074A7" w:rsidRPr="00013B70">
        <w:t xml:space="preserve">the </w:t>
      </w:r>
      <w:r w:rsidRPr="00013B70">
        <w:t xml:space="preserve">cost </w:t>
      </w:r>
      <w:r w:rsidR="0051158C" w:rsidRPr="00013B70">
        <w:t xml:space="preserve">of fabrication and payback time </w:t>
      </w:r>
      <w:r w:rsidR="00F074A7" w:rsidRPr="00013B70">
        <w:t>are</w:t>
      </w:r>
      <w:r w:rsidR="0051158C" w:rsidRPr="00013B70">
        <w:t xml:space="preserve"> lowered</w:t>
      </w:r>
      <w:r w:rsidRPr="00013B70">
        <w:t>.</w:t>
      </w:r>
      <w:r w:rsidR="00906E95" w:rsidRPr="00013B70">
        <w:t xml:space="preserve"> Again</w:t>
      </w:r>
      <w:r w:rsidR="000F0B33" w:rsidRPr="00013B70">
        <w:t>,</w:t>
      </w:r>
      <w:r w:rsidR="00906E95" w:rsidRPr="00013B70">
        <w:t xml:space="preserve"> the </w:t>
      </w:r>
      <w:r w:rsidR="0051158C" w:rsidRPr="00013B70">
        <w:t xml:space="preserve">challenge </w:t>
      </w:r>
      <w:r w:rsidR="00906E95" w:rsidRPr="00013B70">
        <w:t>would be the stability of the system.</w:t>
      </w:r>
    </w:p>
    <w:p w14:paraId="52B434E4" w14:textId="77777777" w:rsidR="00280D8A" w:rsidRPr="00013B70" w:rsidRDefault="00996679" w:rsidP="00C33574">
      <w:pPr>
        <w:pStyle w:val="Heading3"/>
      </w:pPr>
      <w:bookmarkStart w:id="861" w:name="_Ref529982416"/>
      <w:bookmarkStart w:id="862" w:name="_Toc530166523"/>
      <w:bookmarkStart w:id="863" w:name="_Toc530166658"/>
      <w:bookmarkStart w:id="864" w:name="_Toc530167216"/>
      <w:bookmarkStart w:id="865" w:name="_Toc530167351"/>
      <w:bookmarkStart w:id="866" w:name="_Toc4264577"/>
      <w:r w:rsidRPr="00013B70">
        <w:t>Considering the r</w:t>
      </w:r>
      <w:r w:rsidR="00280D8A" w:rsidRPr="00013B70">
        <w:t>egion where the technology is to be used</w:t>
      </w:r>
      <w:r w:rsidRPr="00013B70">
        <w:t xml:space="preserve"> and tools towards achieving stability</w:t>
      </w:r>
      <w:bookmarkEnd w:id="861"/>
      <w:bookmarkEnd w:id="862"/>
      <w:bookmarkEnd w:id="863"/>
      <w:bookmarkEnd w:id="864"/>
      <w:bookmarkEnd w:id="865"/>
      <w:bookmarkEnd w:id="866"/>
    </w:p>
    <w:p w14:paraId="665DF88D" w14:textId="7882EE61" w:rsidR="007B2F38" w:rsidRPr="00614880" w:rsidRDefault="00974CBF" w:rsidP="00D65B28">
      <w:pPr>
        <w:rPr>
          <w:b/>
        </w:rPr>
      </w:pPr>
      <w:r w:rsidRPr="00013B70">
        <w:t xml:space="preserve">Another aspect is that </w:t>
      </w:r>
      <w:r w:rsidR="000F0B33" w:rsidRPr="00013B70">
        <w:t xml:space="preserve">scientists/industrialists working on </w:t>
      </w:r>
      <w:r w:rsidRPr="00013B70">
        <w:t xml:space="preserve">solar cell technology need to take into account the </w:t>
      </w:r>
      <w:r w:rsidR="00A00BE4" w:rsidRPr="00013B70">
        <w:t>latitude</w:t>
      </w:r>
      <w:r w:rsidR="009C3E34" w:rsidRPr="00013B70">
        <w:t xml:space="preserve"> </w:t>
      </w:r>
      <w:r w:rsidR="00D47AB9" w:rsidRPr="00013B70">
        <w:t xml:space="preserve">at which </w:t>
      </w:r>
      <w:r w:rsidR="000F0B33" w:rsidRPr="00013B70">
        <w:t xml:space="preserve">their devices </w:t>
      </w:r>
      <w:r w:rsidRPr="00013B70">
        <w:t xml:space="preserve">will be </w:t>
      </w:r>
      <w:r w:rsidR="000F0B33" w:rsidRPr="00013B70">
        <w:t>implemented</w:t>
      </w:r>
      <w:r w:rsidR="009C3E34" w:rsidRPr="00013B70">
        <w:t>,</w:t>
      </w:r>
      <w:r w:rsidR="00670B91" w:rsidRPr="00013B70">
        <w:t xml:space="preserve"> </w:t>
      </w:r>
      <w:r w:rsidR="00CA4A59" w:rsidRPr="00013B70">
        <w:t xml:space="preserve">since </w:t>
      </w:r>
      <w:r w:rsidR="009253D6" w:rsidRPr="00013B70">
        <w:t xml:space="preserve">the solar panels’ </w:t>
      </w:r>
      <w:r w:rsidR="00670B91" w:rsidRPr="00013B70">
        <w:t>performance</w:t>
      </w:r>
      <w:r w:rsidR="009253D6" w:rsidRPr="00013B70">
        <w:t>s</w:t>
      </w:r>
      <w:r w:rsidR="00670B91" w:rsidRPr="00013B70">
        <w:t xml:space="preserve"> will be affected</w:t>
      </w:r>
      <w:r w:rsidR="009253D6" w:rsidRPr="00013B70">
        <w:t>.</w:t>
      </w:r>
      <w:r w:rsidR="00670B91" w:rsidRPr="00013B70">
        <w:t xml:space="preserve"> </w:t>
      </w:r>
      <w:r w:rsidR="009253D6" w:rsidRPr="00013B70">
        <w:t xml:space="preserve">This arises from </w:t>
      </w:r>
      <w:r w:rsidR="00EA0D7C" w:rsidRPr="00013B70">
        <w:t>the angle of</w:t>
      </w:r>
      <w:r w:rsidR="00670B91" w:rsidRPr="00013B70">
        <w:t xml:space="preserve"> the incident solar radiation</w:t>
      </w:r>
      <w:r w:rsidR="000F0B33" w:rsidRPr="00013B70">
        <w:t>,</w:t>
      </w:r>
      <w:r w:rsidR="00670B91" w:rsidRPr="00013B70">
        <w:t xml:space="preserve"> hitting </w:t>
      </w:r>
      <w:r w:rsidR="00670B91" w:rsidRPr="00E92B7A">
        <w:t xml:space="preserve">the </w:t>
      </w:r>
      <w:r w:rsidR="00337795" w:rsidRPr="00157527">
        <w:t>E</w:t>
      </w:r>
      <w:r w:rsidR="00670B91" w:rsidRPr="00E92B7A">
        <w:t>arth</w:t>
      </w:r>
      <w:r w:rsidR="009C1835" w:rsidRPr="00E92B7A">
        <w:t xml:space="preserve"> </w:t>
      </w:r>
      <w:r w:rsidR="00D56948" w:rsidRPr="00E92B7A">
        <w:t>in that region</w:t>
      </w:r>
      <w:r w:rsidR="002107E1" w:rsidRPr="00E92B7A">
        <w:t xml:space="preserve"> due to the </w:t>
      </w:r>
      <w:r w:rsidR="00337795" w:rsidRPr="00157527">
        <w:t>S</w:t>
      </w:r>
      <w:r w:rsidR="002107E1" w:rsidRPr="00E92B7A">
        <w:t>un’s zenith</w:t>
      </w:r>
      <w:r w:rsidR="002107E1" w:rsidRPr="00013B70">
        <w:t xml:space="preserve"> angle. This </w:t>
      </w:r>
      <w:r w:rsidR="00EA0D7C" w:rsidRPr="00013B70">
        <w:t xml:space="preserve">also </w:t>
      </w:r>
      <w:r w:rsidR="002107E1" w:rsidRPr="00013B70">
        <w:t>changes throughout the year and if this is modelled</w:t>
      </w:r>
      <w:r w:rsidR="000F0B33" w:rsidRPr="00013B70">
        <w:t>,</w:t>
      </w:r>
      <w:r w:rsidR="002107E1" w:rsidRPr="00013B70">
        <w:t xml:space="preserve"> it could be a tool in predicting </w:t>
      </w:r>
      <w:r w:rsidR="00614880" w:rsidRPr="00013B70">
        <w:t>long</w:t>
      </w:r>
      <w:r w:rsidR="00614880">
        <w:t>-</w:t>
      </w:r>
      <w:r w:rsidR="002107E1" w:rsidRPr="00013B70">
        <w:t>term performance for solar cells</w:t>
      </w:r>
      <w:r w:rsidR="00E14667" w:rsidRPr="00013B70">
        <w:t>.</w:t>
      </w:r>
    </w:p>
    <w:p w14:paraId="3E151E60" w14:textId="2E487975" w:rsidR="00947AD6" w:rsidRPr="00013B70" w:rsidRDefault="003D6B1E" w:rsidP="00D65B28">
      <w:r w:rsidRPr="00013B70">
        <w:t xml:space="preserve">A </w:t>
      </w:r>
      <w:r w:rsidR="001B0DBE" w:rsidRPr="00013B70">
        <w:t xml:space="preserve">theoretical simulation </w:t>
      </w:r>
      <w:r w:rsidR="00A17062" w:rsidRPr="00013B70">
        <w:t>tool</w:t>
      </w:r>
      <w:r w:rsidR="00E14667" w:rsidRPr="00013B70">
        <w:t>,</w:t>
      </w:r>
      <w:r w:rsidR="00A17062" w:rsidRPr="00013B70">
        <w:t xml:space="preserve"> called</w:t>
      </w:r>
      <w:r w:rsidR="00E14667" w:rsidRPr="00013B70">
        <w:t xml:space="preserve"> the s</w:t>
      </w:r>
      <w:r w:rsidR="00CD71F5" w:rsidRPr="00013B70">
        <w:t>imple model of the atmospheric r</w:t>
      </w:r>
      <w:r w:rsidR="00461892" w:rsidRPr="00013B70">
        <w:t>adi</w:t>
      </w:r>
      <w:r w:rsidR="00CD71F5" w:rsidRPr="00013B70">
        <w:t>ative transfer of s</w:t>
      </w:r>
      <w:r w:rsidR="00461892" w:rsidRPr="00013B70">
        <w:t>unshine</w:t>
      </w:r>
      <w:r w:rsidR="00A17062" w:rsidRPr="00013B70">
        <w:t xml:space="preserve"> </w:t>
      </w:r>
      <w:r w:rsidR="00461892" w:rsidRPr="00013B70">
        <w:t>(</w:t>
      </w:r>
      <w:r w:rsidR="00A17062" w:rsidRPr="00013B70">
        <w:t>SMART</w:t>
      </w:r>
      <w:r w:rsidR="00461892" w:rsidRPr="00013B70">
        <w:t>S)</w:t>
      </w:r>
      <w:r w:rsidR="00E14667" w:rsidRPr="00013B70">
        <w:t>,</w:t>
      </w:r>
      <w:r w:rsidRPr="00013B70">
        <w:t xml:space="preserve"> </w:t>
      </w:r>
      <w:r w:rsidR="00E27A79" w:rsidRPr="00013B70">
        <w:t xml:space="preserve">has been used to address this issue. </w:t>
      </w:r>
      <w:r w:rsidR="00FB32E6" w:rsidRPr="00013B70">
        <w:t xml:space="preserve">It has been used for different </w:t>
      </w:r>
      <w:r w:rsidR="00CB4B15" w:rsidRPr="00013B70">
        <w:t xml:space="preserve">latitudes on the </w:t>
      </w:r>
      <w:r w:rsidR="00CC489B" w:rsidRPr="00013B70">
        <w:t>surface</w:t>
      </w:r>
      <w:r w:rsidR="006F30ED">
        <w:t xml:space="preserve"> of the Earth</w:t>
      </w:r>
      <w:r w:rsidR="00CC489B" w:rsidRPr="00013B70">
        <w:t xml:space="preserve">. </w:t>
      </w:r>
      <w:r w:rsidR="00DC6320" w:rsidRPr="00013B70">
        <w:t xml:space="preserve">This was </w:t>
      </w:r>
      <w:r w:rsidR="008B4556" w:rsidRPr="00013B70">
        <w:t xml:space="preserve">implemented </w:t>
      </w:r>
      <w:r w:rsidR="005E6126" w:rsidRPr="00013B70">
        <w:t xml:space="preserve">for </w:t>
      </w:r>
      <w:r w:rsidR="006074D2" w:rsidRPr="00013B70">
        <w:t xml:space="preserve">high concentrator </w:t>
      </w:r>
      <w:r w:rsidR="00636DB9" w:rsidRPr="00013B70">
        <w:t>multi</w:t>
      </w:r>
      <w:r w:rsidR="000F0B33" w:rsidRPr="00013B70">
        <w:t>-</w:t>
      </w:r>
      <w:r w:rsidR="00636DB9" w:rsidRPr="00013B70">
        <w:t xml:space="preserve">junction </w:t>
      </w:r>
      <w:r w:rsidR="005E6126" w:rsidRPr="00013B70">
        <w:t xml:space="preserve">photovoltaics </w:t>
      </w:r>
      <w:r w:rsidR="00AB6023" w:rsidRPr="000505C5">
        <w:t xml:space="preserve">on </w:t>
      </w:r>
      <w:r w:rsidR="00636DB9" w:rsidRPr="000505C5">
        <w:t xml:space="preserve">how they would </w:t>
      </w:r>
      <w:r w:rsidR="00CA7B6E" w:rsidRPr="00614880">
        <w:t>perform</w:t>
      </w:r>
      <w:r w:rsidR="00AB6023">
        <w:t xml:space="preserve"> in that region</w:t>
      </w:r>
      <w:r w:rsidR="00636DB9" w:rsidRPr="00013B70">
        <w:t xml:space="preserve"> </w:t>
      </w:r>
      <w:r w:rsidR="00E056A5" w:rsidRPr="00013B70">
        <w:fldChar w:fldCharType="begin" w:fldLock="1"/>
      </w:r>
      <w:r w:rsidR="00656764">
        <w:instrText>ADDIN CSL_CITATION {"citationItems":[{"id":"ITEM-1","itemData":{"DOI":"10.1016/j.solmat.2014.04.026","ISBN":"0927-0248","ISSN":"09270248","abstract":"Multi-junction (MJ) solar cells show an important dependence on the incident spectrum due to the internal series connection of several cells with different band gap energies. The influence of spectral variations on the performance of HCPV modules or systems is different from that in MJ solar cells since they use optical devices to concentrate the light on the solar cell surface. The spectral distribution of irradiance is affected by atmospheric parameters and changes during the course of day, month or year. Because of this, several authors have done different studies to analyse and quantify the spectral effects on the performance of HCPV modules. However, there are still important issues that have not been addressed. In this paper, a deep analysis of the spectral effects on the performance of different HCPV modules with different multi-junction solar cells and Fresnel lenses on an annual time scale and their study and comparison at locations with different climate conditions is conducted. In order to address this issue, ground-based climatologies at the locations studied, spectra simulations with the SMARTS model and the spectral factor of a HCPV module have been used. Results show that the annual spectral losses vary from 6% to 51% depending on the climate conditions of the location and the HCPV module. ?? 2014 Elsevier B.V.","author":[{"dropping-particle":"","family":"Fernández","given":"Eduardo F.","non-dropping-particle":"","parse-names":false,"suffix":""},{"dropping-particle":"","family":"Almonacid","given":"F.","non-dropping-particle":"","parse-names":false,"suffix":""},{"dropping-particle":"","family":"Ruiz-Arias","given":"J.A.","non-dropping-particle":"","parse-names":false,"suffix":""},{"dropping-particle":"","family":"Soria-Moya","given":"A.","non-dropping-particle":"","parse-names":false,"suffix":""}],"container-title":"Solar Energy Materials and Solar Cells","id":"ITEM-1","issue":"0","issued":{"date-parts":[["2014","8"]]},"page":"179-187","title":"Analysis of the spectral variations on the performance of high concentrator photovoltaic modules operating under different real climate conditions","type":"article-journal","volume":"127"},"uris":["http://www.mendeley.com/documents/?uuid=4dfc3d54-e2ca-4a4f-93af-b05ac4edfa1b"]}],"mendeley":{"formattedCitation":"[188]","plainTextFormattedCitation":"[188]","previouslyFormattedCitation":"[188]"},"properties":{"noteIndex":0},"schema":"https://github.com/citation-style-language/schema/raw/master/csl-citation.json"}</w:instrText>
      </w:r>
      <w:r w:rsidR="00E056A5" w:rsidRPr="00013B70">
        <w:fldChar w:fldCharType="separate"/>
      </w:r>
      <w:r w:rsidR="00FE640A" w:rsidRPr="00FE640A">
        <w:rPr>
          <w:noProof/>
        </w:rPr>
        <w:t>[188]</w:t>
      </w:r>
      <w:r w:rsidR="00E056A5" w:rsidRPr="00013B70">
        <w:fldChar w:fldCharType="end"/>
      </w:r>
      <w:r w:rsidR="005706BC" w:rsidRPr="00013B70">
        <w:t>.</w:t>
      </w:r>
    </w:p>
    <w:p w14:paraId="4B3B2AF5" w14:textId="5866E7E4" w:rsidR="00EA0D7C" w:rsidRPr="00013B70" w:rsidRDefault="00974CBF" w:rsidP="00D65B28">
      <w:r w:rsidRPr="00013B70">
        <w:t>A simulation on the spectral losses</w:t>
      </w:r>
      <w:r w:rsidR="00BA2644" w:rsidRPr="00013B70">
        <w:t>/gains</w:t>
      </w:r>
      <w:r w:rsidR="00DB7B85" w:rsidRPr="00013B70">
        <w:t xml:space="preserve"> involving </w:t>
      </w:r>
      <w:r w:rsidR="00BA2644" w:rsidRPr="00013B70">
        <w:t xml:space="preserve">the reduced/improved </w:t>
      </w:r>
      <w:r w:rsidR="00F33338" w:rsidRPr="00013B70">
        <w:t xml:space="preserve">solar </w:t>
      </w:r>
      <w:r w:rsidR="00BA2644" w:rsidRPr="00013B70">
        <w:t xml:space="preserve">radiation absorption in comparison to that </w:t>
      </w:r>
      <w:r w:rsidR="00AE3E0A" w:rsidRPr="00013B70">
        <w:t>from a reference cell in a laboratory</w:t>
      </w:r>
      <w:r w:rsidR="00BA2644" w:rsidRPr="00013B70">
        <w:t xml:space="preserve"> </w:t>
      </w:r>
      <w:r w:rsidR="00096C75" w:rsidRPr="00013B70">
        <w:t xml:space="preserve">calculated </w:t>
      </w:r>
      <w:r w:rsidRPr="00013B70">
        <w:t xml:space="preserve">from factors such as </w:t>
      </w:r>
      <w:r w:rsidR="00D402A9" w:rsidRPr="00013B70">
        <w:t>a</w:t>
      </w:r>
      <w:r w:rsidRPr="00013B70">
        <w:t xml:space="preserve">nnually average </w:t>
      </w:r>
      <w:r w:rsidRPr="00614880">
        <w:t>values of air mas</w:t>
      </w:r>
      <w:r w:rsidR="006813FF" w:rsidRPr="00614880">
        <w:t>s</w:t>
      </w:r>
      <w:r w:rsidRPr="00614880">
        <w:t xml:space="preserve">, aerosol optical depth at 555 nm </w:t>
      </w:r>
      <w:r w:rsidR="00411229" w:rsidRPr="00614880">
        <w:t>(τ</w:t>
      </w:r>
      <w:r w:rsidR="00411229" w:rsidRPr="00614880">
        <w:rPr>
          <w:vertAlign w:val="subscript"/>
        </w:rPr>
        <w:t>0.55</w:t>
      </w:r>
      <w:r w:rsidR="00411229" w:rsidRPr="00614880">
        <w:t xml:space="preserve"> ) </w:t>
      </w:r>
      <w:r w:rsidRPr="00614880">
        <w:t xml:space="preserve">Ångström </w:t>
      </w:r>
      <w:r w:rsidR="009E6F62" w:rsidRPr="00614880">
        <w:t>exponent α</w:t>
      </w:r>
      <w:r w:rsidR="00FA6905" w:rsidRPr="00614880">
        <w:t xml:space="preserve"> </w:t>
      </w:r>
      <w:r w:rsidR="009E6F62" w:rsidRPr="000505C5">
        <w:t>(</w:t>
      </w:r>
      <w:r w:rsidR="00FA6905" w:rsidRPr="000505C5">
        <w:t>non-dimensional</w:t>
      </w:r>
      <w:r w:rsidR="009E6F62" w:rsidRPr="000505C5">
        <w:t>)</w:t>
      </w:r>
      <w:r w:rsidR="00FA6905" w:rsidRPr="000505C5">
        <w:t xml:space="preserve"> </w:t>
      </w:r>
      <w:r w:rsidR="00DB7B85" w:rsidRPr="00614880">
        <w:t xml:space="preserve"> </w:t>
      </w:r>
      <w:r w:rsidRPr="00614880">
        <w:t>and precipitable</w:t>
      </w:r>
      <w:r w:rsidRPr="00013B70">
        <w:t xml:space="preserve"> water (w)</w:t>
      </w:r>
      <w:r w:rsidR="009A39C3">
        <w:t xml:space="preserve"> in cm</w:t>
      </w:r>
      <w:r w:rsidR="00096C75" w:rsidRPr="00013B70">
        <w:t>)</w:t>
      </w:r>
      <w:r w:rsidRPr="00013B70">
        <w:t xml:space="preserve"> in different parts of the world and its applicability to </w:t>
      </w:r>
      <w:r w:rsidR="00754FE2" w:rsidRPr="00013B70">
        <w:t>PSC</w:t>
      </w:r>
      <w:r w:rsidRPr="00013B70">
        <w:t>s was</w:t>
      </w:r>
      <w:r w:rsidR="00D402A9" w:rsidRPr="00013B70">
        <w:t xml:space="preserve"> carried out</w:t>
      </w:r>
      <w:r w:rsidRPr="00013B70">
        <w:t>.</w:t>
      </w:r>
    </w:p>
    <w:p w14:paraId="37EBC9ED" w14:textId="68A53919" w:rsidR="00EA0D7C" w:rsidRPr="00013B70" w:rsidRDefault="00974CBF" w:rsidP="00D65B28">
      <w:r w:rsidRPr="00013B70">
        <w:t>Th</w:t>
      </w:r>
      <w:r w:rsidR="00DB7B85" w:rsidRPr="00013B70">
        <w:t>e</w:t>
      </w:r>
      <w:r w:rsidRPr="00013B70">
        <w:t xml:space="preserve"> </w:t>
      </w:r>
      <w:r w:rsidR="00643764" w:rsidRPr="00013B70">
        <w:t xml:space="preserve">presented </w:t>
      </w:r>
      <w:r w:rsidR="001655C4" w:rsidRPr="00013B70">
        <w:t xml:space="preserve">spectral gains were only in certain </w:t>
      </w:r>
      <w:r w:rsidR="003B7453" w:rsidRPr="00013B70">
        <w:t xml:space="preserve">geographical </w:t>
      </w:r>
      <w:r w:rsidR="001655C4" w:rsidRPr="00013B70">
        <w:t>regions</w:t>
      </w:r>
      <w:r w:rsidR="00643764" w:rsidRPr="00013B70">
        <w:t>,</w:t>
      </w:r>
      <w:r w:rsidR="001655C4" w:rsidRPr="00013B70">
        <w:t xml:space="preserve"> </w:t>
      </w:r>
      <w:r w:rsidR="003B7453" w:rsidRPr="00013B70">
        <w:t>w</w:t>
      </w:r>
      <w:r w:rsidR="001655C4" w:rsidRPr="00013B70">
        <w:t xml:space="preserve">hile spectral losses </w:t>
      </w:r>
      <w:r w:rsidR="00DB7B85" w:rsidRPr="00013B70">
        <w:t>were</w:t>
      </w:r>
      <w:r w:rsidR="001655C4" w:rsidRPr="00013B70">
        <w:t xml:space="preserve"> observed in other </w:t>
      </w:r>
      <w:r w:rsidR="00F33338" w:rsidRPr="00013B70">
        <w:t>places around the world</w:t>
      </w:r>
      <w:r w:rsidR="001655C4" w:rsidRPr="00013B70">
        <w:t>.</w:t>
      </w:r>
      <w:r w:rsidRPr="00013B70">
        <w:t xml:space="preserve"> </w:t>
      </w:r>
      <w:r w:rsidR="00643764" w:rsidRPr="00013B70">
        <w:t xml:space="preserve">Solar photovoltaics </w:t>
      </w:r>
      <w:r w:rsidR="001655C4" w:rsidRPr="00013B70">
        <w:t xml:space="preserve">would need to be tailored for the region that they are </w:t>
      </w:r>
      <w:r w:rsidR="00517C9E" w:rsidRPr="00013B70">
        <w:t>going to be sold in</w:t>
      </w:r>
      <w:r w:rsidR="00643764" w:rsidRPr="00013B70">
        <w:t xml:space="preserve"> (</w:t>
      </w:r>
      <w:r w:rsidR="000B6F06" w:rsidRPr="00013B70">
        <w:t>e</w:t>
      </w:r>
      <w:r w:rsidR="00DB7B85" w:rsidRPr="00013B70">
        <w:t>.g., see</w:t>
      </w:r>
      <w:r w:rsidR="000B6F06" w:rsidRPr="00013B70">
        <w:t xml:space="preserve"> section</w:t>
      </w:r>
      <w:r w:rsidR="004B4DC2" w:rsidRPr="00013B70">
        <w:t xml:space="preserve"> </w:t>
      </w:r>
      <w:r w:rsidR="00E056A5" w:rsidRPr="00013B70">
        <w:fldChar w:fldCharType="begin"/>
      </w:r>
      <w:r w:rsidR="004B4DC2" w:rsidRPr="00013B70">
        <w:instrText xml:space="preserve"> REF _Ref517785189 \r \h </w:instrText>
      </w:r>
      <w:r w:rsidR="00E056A5" w:rsidRPr="00013B70">
        <w:fldChar w:fldCharType="separate"/>
      </w:r>
      <w:r w:rsidR="009B4740">
        <w:t>11.2.7</w:t>
      </w:r>
      <w:r w:rsidR="00E056A5" w:rsidRPr="00013B70">
        <w:fldChar w:fldCharType="end"/>
      </w:r>
      <w:r w:rsidR="00643764" w:rsidRPr="00013B70">
        <w:t>)</w:t>
      </w:r>
      <w:r w:rsidRPr="00013B70">
        <w:t>.</w:t>
      </w:r>
    </w:p>
    <w:p w14:paraId="6BAE6987" w14:textId="58EABEFD" w:rsidR="0045544A" w:rsidRPr="00013B70" w:rsidRDefault="00B312E8" w:rsidP="00D65B28">
      <w:r w:rsidRPr="00013B70">
        <w:t>On a similar topic, a</w:t>
      </w:r>
      <w:r w:rsidR="00354465" w:rsidRPr="00013B70">
        <w:t xml:space="preserve"> review on various spectral techniques </w:t>
      </w:r>
      <w:r w:rsidR="00F9402C" w:rsidRPr="00013B70">
        <w:t>analysing the performance of cells with respect to the atmospheric conditions</w:t>
      </w:r>
      <w:r w:rsidR="00EA0D7C" w:rsidRPr="00013B70">
        <w:t>,</w:t>
      </w:r>
      <w:r w:rsidR="003907F7" w:rsidRPr="00013B70">
        <w:t xml:space="preserve"> can provide further information for interested readers </w:t>
      </w:r>
      <w:r w:rsidR="00E056A5" w:rsidRPr="00013B70">
        <w:fldChar w:fldCharType="begin" w:fldLock="1"/>
      </w:r>
      <w:r w:rsidR="00656764">
        <w:instrText>ADDIN CSL_CITATION {"citationItems":[{"id":"ITEM-1","itemData":{"DOI":"10.1016/j.solmat.2017.01.018","ISSN":"09270248","abstract":"Photovoltaic system performance is affected by changes in the input sunlight spectrum. Moreover, the different photovoltaic materials employed show different spectral responses, having different spectral behaviour as a result. Many authors have developed methods and proposed indexes for quantifying the spectral influences in photovoltaic systems under the time-varying weather variables. These methods use different equipment, different procedures and assumptions, present different levels of complexity and accuracy, and have advantages and disadvantages in each specific context and application. In this paper, for the first time, a systematic review of the available methods and photovoltaic spectral indexes is presented. Each alternative is analysed in detail and a comparative study is done. In addition, as several authors have measured and/or calculated the spectral impact on the energy yield of the different photovoltaic technologies at particular locations and climates, the existing results are summarized and discussed in order to elucidate the spectral behaviour of each technology as a function of the relevant atmospheric parameters, i.e. air mass, aerosol optical depth and precipitable water. The presented study covers non-concentrating and high-concentrating photovoltaic technologies and is intended for clarifying the methods available for the spectral analysis and the spectral impact on energy harvesting of the photovoltaic technologies.","author":[{"dropping-particle":"","family":"Rodrigo","given":"Pedro M.","non-dropping-particle":"","parse-names":false,"suffix":""},{"dropping-particle":"","family":"Fernández","given":"Eduardo F.","non-dropping-particle":"","parse-names":false,"suffix":""},{"dropping-particle":"","family":"Almonacid","given":"Florencia M.","non-dropping-particle":"","parse-names":false,"suffix":""},{"dropping-particle":"","family":"Pérez-Higueras","given":"Pedro J.","non-dropping-particle":"","parse-names":false,"suffix":""}],"container-title":"Solar Energy Materials and Solar Cells","id":"ITEM-1","issued":{"date-parts":[["2017","4","1"]]},"page":"73-90","publisher":"North-Holland","title":"Quantification of the spectral coupling of atmosphere and photovoltaic system performance: Indexes, methods and impact on energy harvesting","type":"article-journal","volume":"163"},"uris":["http://www.mendeley.com/documents/?uuid=504f84d2-1cf3-3b8f-af53-109a6a2eb9a4"]}],"mendeley":{"formattedCitation":"[189]","plainTextFormattedCitation":"[189]","previouslyFormattedCitation":"[189]"},"properties":{"noteIndex":0},"schema":"https://github.com/citation-style-language/schema/raw/master/csl-citation.json"}</w:instrText>
      </w:r>
      <w:r w:rsidR="00E056A5" w:rsidRPr="00013B70">
        <w:fldChar w:fldCharType="separate"/>
      </w:r>
      <w:r w:rsidR="00FE640A" w:rsidRPr="00FE640A">
        <w:rPr>
          <w:noProof/>
        </w:rPr>
        <w:t>[189]</w:t>
      </w:r>
      <w:r w:rsidR="00E056A5" w:rsidRPr="00013B70">
        <w:fldChar w:fldCharType="end"/>
      </w:r>
      <w:r w:rsidR="003907F7" w:rsidRPr="00013B70">
        <w:t>.</w:t>
      </w:r>
      <w:r w:rsidR="00770C46" w:rsidRPr="00013B70">
        <w:t xml:space="preserve"> Some of these tools </w:t>
      </w:r>
      <w:r w:rsidR="00325B25" w:rsidRPr="00013B70">
        <w:t xml:space="preserve">in the aforementioned reference </w:t>
      </w:r>
      <w:r w:rsidR="00770C46" w:rsidRPr="00013B70">
        <w:t xml:space="preserve">would be useful </w:t>
      </w:r>
      <w:r w:rsidR="0043204A" w:rsidRPr="00013B70">
        <w:t xml:space="preserve">regarding </w:t>
      </w:r>
      <w:r w:rsidR="00770C46" w:rsidRPr="00013B70">
        <w:t xml:space="preserve">the </w:t>
      </w:r>
      <w:r w:rsidR="004A4D81" w:rsidRPr="00013B70">
        <w:t xml:space="preserve">concept </w:t>
      </w:r>
      <w:r w:rsidR="00770C46" w:rsidRPr="00013B70">
        <w:t xml:space="preserve">of forming a stability performance modelling package. It would include the </w:t>
      </w:r>
      <w:r w:rsidR="004A4D81" w:rsidRPr="00013B70">
        <w:t xml:space="preserve">place </w:t>
      </w:r>
      <w:r w:rsidR="00770C46" w:rsidRPr="00013B70">
        <w:t>in which the cell is being tested.</w:t>
      </w:r>
    </w:p>
    <w:p w14:paraId="1D13577B" w14:textId="093AE419" w:rsidR="00EA0D7C" w:rsidRPr="00614880" w:rsidRDefault="00B312E8" w:rsidP="00D65B28">
      <w:bookmarkStart w:id="867" w:name="_Toc519597852"/>
      <w:bookmarkStart w:id="868" w:name="_Toc519611672"/>
      <w:bookmarkStart w:id="869" w:name="_Toc519669494"/>
      <w:bookmarkEnd w:id="867"/>
      <w:bookmarkEnd w:id="868"/>
      <w:bookmarkEnd w:id="869"/>
      <w:r w:rsidRPr="00013B70">
        <w:t xml:space="preserve">Regarding tools for </w:t>
      </w:r>
      <w:r w:rsidR="00933198" w:rsidRPr="00013B70">
        <w:t>applications towards stability</w:t>
      </w:r>
      <w:r w:rsidRPr="00013B70">
        <w:t>, a</w:t>
      </w:r>
      <w:r w:rsidR="00974CBF" w:rsidRPr="00013B70">
        <w:t xml:space="preserve"> </w:t>
      </w:r>
      <w:r w:rsidR="004C5F08" w:rsidRPr="00013B70">
        <w:t>M</w:t>
      </w:r>
      <w:r w:rsidR="00974CBF" w:rsidRPr="00013B70">
        <w:t xml:space="preserve">arie </w:t>
      </w:r>
      <w:r w:rsidR="004C5F08" w:rsidRPr="00013B70">
        <w:t>C</w:t>
      </w:r>
      <w:r w:rsidR="00974CBF" w:rsidRPr="00013B70">
        <w:t>urie research group has set up a degradation database</w:t>
      </w:r>
      <w:r w:rsidR="00263A16" w:rsidRPr="00013B70">
        <w:t>,</w:t>
      </w:r>
      <w:r w:rsidR="009120C7" w:rsidRPr="00013B70">
        <w:t xml:space="preserve"> which has been</w:t>
      </w:r>
      <w:r w:rsidR="00974CBF" w:rsidRPr="00013B70">
        <w:t xml:space="preserve"> implemented</w:t>
      </w:r>
      <w:r w:rsidR="00263A16" w:rsidRPr="00013B70">
        <w:t xml:space="preserve"> </w:t>
      </w:r>
      <w:r w:rsidR="00974CBF" w:rsidRPr="00013B70">
        <w:t>for organic solar</w:t>
      </w:r>
      <w:r w:rsidR="00E03436" w:rsidRPr="00013B70">
        <w:t xml:space="preserve"> </w:t>
      </w:r>
      <w:r w:rsidR="00974CBF" w:rsidRPr="00013B70">
        <w:t xml:space="preserve">cells and is </w:t>
      </w:r>
      <w:r w:rsidR="00263A16" w:rsidRPr="00013B70">
        <w:t xml:space="preserve">soon to be employed </w:t>
      </w:r>
      <w:r w:rsidR="00974CBF" w:rsidRPr="00013B70">
        <w:t xml:space="preserve">for </w:t>
      </w:r>
      <w:r w:rsidRPr="00013B70">
        <w:t>perovskites too</w:t>
      </w:r>
      <w:r w:rsidR="008443D9" w:rsidRPr="00013B70">
        <w:t>,</w:t>
      </w:r>
      <w:r w:rsidRPr="00013B70">
        <w:t xml:space="preserve"> as seen in the Marie C</w:t>
      </w:r>
      <w:r w:rsidR="00974CBF" w:rsidRPr="00013B70">
        <w:t>urie meeting presentation in</w:t>
      </w:r>
      <w:r w:rsidR="009120C7" w:rsidRPr="00013B70">
        <w:t xml:space="preserve"> R</w:t>
      </w:r>
      <w:r w:rsidR="009120C7" w:rsidRPr="00614880">
        <w:t>ef.</w:t>
      </w:r>
      <w:r w:rsidR="00974CBF" w:rsidRPr="00614880">
        <w:t xml:space="preserve"> </w:t>
      </w:r>
      <w:r w:rsidR="00E056A5" w:rsidRPr="00614880">
        <w:fldChar w:fldCharType="begin" w:fldLock="1"/>
      </w:r>
      <w:r w:rsidR="00656764">
        <w:instrText>ADDIN CSL_CITATION {"citationItems":[{"id":"ITEM-1","itemData":{"abstract":"Lindner Hotel Gallery Central, Bratislava, Slovakia Bratislava, Slovakia April 21-22, 2016","author":[{"dropping-particle":"","family":"Brunetti","given":"Francesca","non-dropping-particle":"","parse-names":false,"suffix":""}],"id":"ITEM-1","issued":{"date-parts":[["2016"]]},"page":"1-10","publisher-place":"Lindner Hotel Gallery Central, Bratislava, Slovakia Bratislava, Slovakia April 21-22, 2016","title":"Stable Next-Generation Photovoltaics : Unravelling Degradation Mechanisms of Organic and Perovskite Solar Cells by Complementary Characterization Techniques StableNextSol – MP1307 5th MC Meeting , 4th WG Meeting","type":"article"},"uris":["http://www.mendeley.com/documents/?uuid=0fbe7309-2030-4e36-a17b-2afb028827e5"]}],"mendeley":{"formattedCitation":"[190]","plainTextFormattedCitation":"[190]","previouslyFormattedCitation":"[190]"},"properties":{"noteIndex":0},"schema":"https://github.com/citation-style-language/schema/raw/master/csl-citation.json"}</w:instrText>
      </w:r>
      <w:r w:rsidR="00E056A5" w:rsidRPr="00614880">
        <w:fldChar w:fldCharType="separate"/>
      </w:r>
      <w:r w:rsidR="00FE640A" w:rsidRPr="00614880">
        <w:rPr>
          <w:noProof/>
        </w:rPr>
        <w:t>[190]</w:t>
      </w:r>
      <w:r w:rsidR="00E056A5" w:rsidRPr="00614880">
        <w:fldChar w:fldCharType="end"/>
      </w:r>
      <w:r w:rsidR="00974CBF" w:rsidRPr="00614880">
        <w:t xml:space="preserve"> </w:t>
      </w:r>
    </w:p>
    <w:p w14:paraId="2BBE3409" w14:textId="73D53F5A" w:rsidR="006E1613" w:rsidRPr="00013B70" w:rsidRDefault="00974CBF">
      <w:r w:rsidRPr="00614880">
        <w:lastRenderedPageBreak/>
        <w:t>The author</w:t>
      </w:r>
      <w:r w:rsidR="006A2EFE" w:rsidRPr="000505C5">
        <w:t>’</w:t>
      </w:r>
      <w:r w:rsidRPr="000505C5">
        <w:t>s</w:t>
      </w:r>
      <w:r w:rsidRPr="00614880">
        <w:t xml:space="preserve"> opinion would be a suggestion of </w:t>
      </w:r>
      <w:r w:rsidR="008443D9" w:rsidRPr="00614880">
        <w:t xml:space="preserve">possibly </w:t>
      </w:r>
      <w:r w:rsidRPr="00614880">
        <w:t>more specific additional adap</w:t>
      </w:r>
      <w:r w:rsidRPr="00013B70">
        <w:t>tations to the database</w:t>
      </w:r>
      <w:r w:rsidR="005E4298" w:rsidRPr="00013B70">
        <w:t>,</w:t>
      </w:r>
      <w:r w:rsidRPr="00013B70">
        <w:t xml:space="preserve"> if possible</w:t>
      </w:r>
      <w:r w:rsidR="008443D9" w:rsidRPr="00013B70">
        <w:t>,</w:t>
      </w:r>
      <w:r w:rsidRPr="00013B70">
        <w:t xml:space="preserve"> such as in </w:t>
      </w:r>
      <w:r w:rsidR="00E056A5" w:rsidRPr="00013B70">
        <w:fldChar w:fldCharType="begin"/>
      </w:r>
      <w:r w:rsidRPr="00013B70">
        <w:instrText xml:space="preserve"> REF _Ref464583323 \h </w:instrText>
      </w:r>
      <w:r w:rsidR="00E056A5" w:rsidRPr="00013B70">
        <w:fldChar w:fldCharType="separate"/>
      </w:r>
      <w:r w:rsidR="009B4740" w:rsidRPr="00013B70">
        <w:t xml:space="preserve">Figure </w:t>
      </w:r>
      <w:r w:rsidR="009B4740">
        <w:rPr>
          <w:noProof/>
        </w:rPr>
        <w:t>42</w:t>
      </w:r>
      <w:r w:rsidR="00E056A5" w:rsidRPr="00013B70">
        <w:fldChar w:fldCharType="end"/>
      </w:r>
      <w:r w:rsidRPr="00013B70">
        <w:t xml:space="preserve"> </w:t>
      </w:r>
      <w:r w:rsidR="00614880">
        <w:t>(</w:t>
      </w:r>
      <w:r w:rsidRPr="00013B70">
        <w:t xml:space="preserve">link </w:t>
      </w:r>
      <w:r w:rsidR="00614880">
        <w:t>to the aforement</w:t>
      </w:r>
      <w:r w:rsidR="00B8715F">
        <w:t xml:space="preserve">ioned database: </w:t>
      </w:r>
      <w:hyperlink r:id="rId92" w:history="1">
        <w:r w:rsidRPr="00013B70">
          <w:rPr>
            <w:rStyle w:val="Hyperlink"/>
          </w:rPr>
          <w:t>http://plasticphotovoltaics.com/lifetime-predictor.html</w:t>
        </w:r>
      </w:hyperlink>
      <w:r w:rsidR="00B8715F">
        <w:rPr>
          <w:rStyle w:val="Hyperlink"/>
        </w:rPr>
        <w:t>)</w:t>
      </w:r>
      <w:r w:rsidRPr="00013B70">
        <w:t>.</w:t>
      </w:r>
    </w:p>
    <w:p w14:paraId="1BF1FBE0" w14:textId="771ACE07" w:rsidR="00EA0D7C" w:rsidRPr="000505C5" w:rsidRDefault="00974CBF">
      <w:pPr>
        <w:rPr>
          <w:b/>
        </w:rPr>
      </w:pPr>
      <w:r w:rsidRPr="00013B70">
        <w:t xml:space="preserve">Using a skeleton of a table like </w:t>
      </w:r>
      <w:r w:rsidR="00EA0D7C" w:rsidRPr="00013B70">
        <w:fldChar w:fldCharType="begin"/>
      </w:r>
      <w:r w:rsidR="00EA0D7C" w:rsidRPr="00013B70">
        <w:instrText xml:space="preserve"> REF _Ref523865512 \h </w:instrText>
      </w:r>
      <w:r w:rsidR="00EA0D7C" w:rsidRPr="00013B70">
        <w:fldChar w:fldCharType="separate"/>
      </w:r>
      <w:r w:rsidR="009B4740" w:rsidRPr="00013B70">
        <w:t xml:space="preserve">Table </w:t>
      </w:r>
      <w:r w:rsidR="009B4740">
        <w:rPr>
          <w:noProof/>
        </w:rPr>
        <w:t>6</w:t>
      </w:r>
      <w:r w:rsidR="00EA0D7C" w:rsidRPr="00013B70">
        <w:fldChar w:fldCharType="end"/>
      </w:r>
      <w:r w:rsidR="00EA0D7C" w:rsidRPr="00013B70">
        <w:t xml:space="preserve"> </w:t>
      </w:r>
      <w:r w:rsidRPr="00013B70">
        <w:t>below</w:t>
      </w:r>
      <w:r w:rsidR="00EA0D7C" w:rsidRPr="00013B70">
        <w:t>,</w:t>
      </w:r>
      <w:r w:rsidRPr="00013B70">
        <w:t xml:space="preserve"> one could classify the references in terms of the stability points. A graph of a similar test has been done in </w:t>
      </w:r>
      <w:r w:rsidRPr="000505C5">
        <w:t>the previous reference where the type of testing is a line chart and each stress is a different line. The combination of such could prove informative</w:t>
      </w:r>
      <w:r w:rsidR="00BE53B4" w:rsidRPr="000505C5">
        <w:t>.</w:t>
      </w:r>
    </w:p>
    <w:p w14:paraId="2D5880E4" w14:textId="0B7A2531" w:rsidR="00EA0D7C" w:rsidRPr="00013B70" w:rsidRDefault="00F6497E" w:rsidP="00EA0D7C">
      <w:r w:rsidRPr="00013B70">
        <w:t xml:space="preserve">To illustrate the assessment score for the different stabilities, </w:t>
      </w:r>
      <w:r w:rsidR="00BB6701" w:rsidRPr="00013B70">
        <w:t xml:space="preserve">line charts can be implemented. </w:t>
      </w:r>
      <w:r w:rsidR="00974CBF" w:rsidRPr="00013B70">
        <w:t xml:space="preserve">Other methods could be </w:t>
      </w:r>
      <w:r w:rsidR="00656AC6">
        <w:t>3D</w:t>
      </w:r>
      <w:r w:rsidR="007D0F8A">
        <w:t>-</w:t>
      </w:r>
      <w:r w:rsidR="00974CBF" w:rsidRPr="00013B70">
        <w:t>mapping</w:t>
      </w:r>
      <w:r w:rsidR="00A9269B" w:rsidRPr="00013B70">
        <w:t>,</w:t>
      </w:r>
      <w:r w:rsidR="00974CBF" w:rsidRPr="00013B70">
        <w:t xml:space="preserve"> depending on the stress conditions involved</w:t>
      </w:r>
      <w:r w:rsidR="00C177D6" w:rsidRPr="00013B70">
        <w:t>,</w:t>
      </w:r>
      <w:r w:rsidR="00974CBF" w:rsidRPr="00013B70">
        <w:t xml:space="preserve"> for pictures and </w:t>
      </w:r>
      <w:r w:rsidR="00B8715F">
        <w:t>4D-</w:t>
      </w:r>
      <w:r w:rsidR="00974CBF" w:rsidRPr="00013B70">
        <w:t>mapping (animation)</w:t>
      </w:r>
      <w:r w:rsidR="009120C7" w:rsidRPr="00013B70">
        <w:t>,</w:t>
      </w:r>
      <w:r w:rsidR="00974CBF" w:rsidRPr="00013B70">
        <w:t xml:space="preserve"> for a more sophisticated understanding </w:t>
      </w:r>
      <w:r w:rsidR="006137DD" w:rsidRPr="00013B70">
        <w:t>of change over time for all the stress different factors</w:t>
      </w:r>
      <w:r w:rsidR="00974CBF" w:rsidRPr="00013B70">
        <w:t xml:space="preserve">. Combining that with several </w:t>
      </w:r>
      <w:r w:rsidR="00261B35" w:rsidRPr="00013B70">
        <w:t>4D</w:t>
      </w:r>
      <w:r w:rsidR="00261B35">
        <w:t>-</w:t>
      </w:r>
      <w:r w:rsidR="00974CBF" w:rsidRPr="00013B70">
        <w:t>charts</w:t>
      </w:r>
      <w:r w:rsidR="00C177D6" w:rsidRPr="00013B70">
        <w:t>, a scientist</w:t>
      </w:r>
      <w:r w:rsidR="00974CBF" w:rsidRPr="00013B70">
        <w:t xml:space="preserve"> would be able to see the behaviour of the parameters with respect to each other.</w:t>
      </w:r>
    </w:p>
    <w:p w14:paraId="37556D5E" w14:textId="21A660AC" w:rsidR="007B2F38" w:rsidRPr="00013B70" w:rsidRDefault="00974CBF" w:rsidP="00961623">
      <w:pPr>
        <w:pStyle w:val="Caption"/>
      </w:pPr>
      <w:bookmarkStart w:id="870" w:name="_Ref523865512"/>
      <w:r w:rsidRPr="00013B70">
        <w:t xml:space="preserve">Table </w:t>
      </w:r>
      <w:fldSimple w:instr=" SEQ Table \* ARABIC ">
        <w:r w:rsidR="009B4740">
          <w:rPr>
            <w:noProof/>
          </w:rPr>
          <w:t>6</w:t>
        </w:r>
      </w:fldSimple>
      <w:bookmarkEnd w:id="870"/>
      <w:r w:rsidRPr="00013B70">
        <w:t>: Map of Stability tests, C indic</w:t>
      </w:r>
      <w:r w:rsidR="00F635DD" w:rsidRPr="00013B70">
        <w:t>ates cycling of the parameter (n</w:t>
      </w:r>
      <w:r w:rsidRPr="00013B70">
        <w:t xml:space="preserve">ot </w:t>
      </w:r>
      <w:r w:rsidR="00F635DD" w:rsidRPr="00013B70">
        <w:t>e</w:t>
      </w:r>
      <w:r w:rsidRPr="00013B70">
        <w:t>xhaustive) It needs to be vis</w:t>
      </w:r>
      <w:r w:rsidR="00AB0A39" w:rsidRPr="00013B70">
        <w:t>ual somewhat closer to the top r</w:t>
      </w:r>
      <w:r w:rsidRPr="00013B70">
        <w:t>ight the better, I have found papers who have tables of tests, would be good to visualise it possibly.</w:t>
      </w:r>
    </w:p>
    <w:tbl>
      <w:tblPr>
        <w:tblStyle w:val="TableGridLight1"/>
        <w:tblW w:w="8856" w:type="dxa"/>
        <w:tblInd w:w="0" w:type="dxa"/>
        <w:tblLayout w:type="fixed"/>
        <w:tblLook w:val="04A0" w:firstRow="1" w:lastRow="0" w:firstColumn="1" w:lastColumn="0" w:noHBand="0" w:noVBand="1"/>
      </w:tblPr>
      <w:tblGrid>
        <w:gridCol w:w="1242"/>
        <w:gridCol w:w="325"/>
        <w:gridCol w:w="608"/>
        <w:gridCol w:w="608"/>
        <w:gridCol w:w="609"/>
        <w:gridCol w:w="827"/>
        <w:gridCol w:w="389"/>
        <w:gridCol w:w="608"/>
        <w:gridCol w:w="609"/>
        <w:gridCol w:w="608"/>
        <w:gridCol w:w="1828"/>
        <w:gridCol w:w="595"/>
      </w:tblGrid>
      <w:tr w:rsidR="007B2F38" w:rsidRPr="00013B70" w14:paraId="07F4136A" w14:textId="77777777" w:rsidTr="00850A8F">
        <w:trPr>
          <w:trHeight w:val="412"/>
        </w:trPr>
        <w:tc>
          <w:tcPr>
            <w:tcW w:w="1242" w:type="dxa"/>
            <w:vMerge w:val="restart"/>
          </w:tcPr>
          <w:p w14:paraId="63516E03" w14:textId="77777777" w:rsidR="007B2F38" w:rsidRPr="00013B70" w:rsidRDefault="00974CBF" w:rsidP="00A21F33">
            <w:pPr>
              <w:rPr>
                <w:lang w:val="en-GB"/>
              </w:rPr>
            </w:pPr>
            <w:r w:rsidRPr="00013B70">
              <w:rPr>
                <w:lang w:val="en-GB"/>
              </w:rPr>
              <w:t>Stress</w:t>
            </w:r>
            <w:r w:rsidR="00470FC4">
              <w:rPr>
                <w:lang w:val="en-GB"/>
              </w:rPr>
              <w:t xml:space="preserve"> </w:t>
            </w:r>
            <w:r w:rsidR="00A21F33" w:rsidRPr="00013B70">
              <w:rPr>
                <w:lang w:val="en-GB"/>
              </w:rPr>
              <w:t>p</w:t>
            </w:r>
            <w:r w:rsidRPr="00013B70">
              <w:rPr>
                <w:lang w:val="en-GB"/>
              </w:rPr>
              <w:t>ara-meters</w:t>
            </w:r>
          </w:p>
        </w:tc>
        <w:tc>
          <w:tcPr>
            <w:tcW w:w="2977" w:type="dxa"/>
            <w:gridSpan w:val="5"/>
          </w:tcPr>
          <w:p w14:paraId="45F65224" w14:textId="77777777" w:rsidR="007B2F38" w:rsidRPr="00013B70" w:rsidRDefault="00974CBF" w:rsidP="00D168D2">
            <w:pPr>
              <w:rPr>
                <w:lang w:val="en-GB"/>
              </w:rPr>
            </w:pPr>
            <w:r w:rsidRPr="00013B70">
              <w:rPr>
                <w:lang w:val="en-GB"/>
              </w:rPr>
              <w:t>Time: norm</w:t>
            </w:r>
            <w:r w:rsidR="007300DF" w:rsidRPr="00013B70">
              <w:rPr>
                <w:lang w:val="en-GB"/>
              </w:rPr>
              <w:t>alized efficiency drop &gt; 20%: {</w:t>
            </w:r>
            <w:r w:rsidR="00D168D2" w:rsidRPr="00013B70">
              <w:rPr>
                <w:lang w:val="en-GB"/>
              </w:rPr>
              <w:t>h</w:t>
            </w:r>
            <w:r w:rsidRPr="00013B70">
              <w:rPr>
                <w:lang w:val="en-GB"/>
              </w:rPr>
              <w:t>ours (</w:t>
            </w:r>
            <w:r w:rsidR="0017185F" w:rsidRPr="00013B70">
              <w:rPr>
                <w:lang w:val="en-GB"/>
              </w:rPr>
              <w:t>h</w:t>
            </w:r>
            <w:r w:rsidRPr="00013B70">
              <w:rPr>
                <w:lang w:val="en-GB"/>
              </w:rPr>
              <w:t xml:space="preserve">), </w:t>
            </w:r>
            <w:r w:rsidR="00D168D2" w:rsidRPr="00013B70">
              <w:rPr>
                <w:lang w:val="en-GB"/>
              </w:rPr>
              <w:t>d</w:t>
            </w:r>
            <w:r w:rsidRPr="00013B70">
              <w:rPr>
                <w:lang w:val="en-GB"/>
              </w:rPr>
              <w:t>ays (</w:t>
            </w:r>
            <w:r w:rsidR="00D168D2" w:rsidRPr="00013B70">
              <w:rPr>
                <w:lang w:val="en-GB"/>
              </w:rPr>
              <w:t>d</w:t>
            </w:r>
            <w:r w:rsidRPr="00013B70">
              <w:rPr>
                <w:lang w:val="en-GB"/>
              </w:rPr>
              <w:t xml:space="preserve">), </w:t>
            </w:r>
            <w:r w:rsidR="00D168D2" w:rsidRPr="00013B70">
              <w:rPr>
                <w:lang w:val="en-GB"/>
              </w:rPr>
              <w:t>w</w:t>
            </w:r>
            <w:r w:rsidRPr="00013B70">
              <w:rPr>
                <w:lang w:val="en-GB"/>
              </w:rPr>
              <w:t>eeks (</w:t>
            </w:r>
            <w:r w:rsidR="00D168D2" w:rsidRPr="00013B70">
              <w:rPr>
                <w:lang w:val="en-GB"/>
              </w:rPr>
              <w:t>w</w:t>
            </w:r>
            <w:r w:rsidRPr="00013B70">
              <w:rPr>
                <w:lang w:val="en-GB"/>
              </w:rPr>
              <w:t xml:space="preserve">), </w:t>
            </w:r>
            <w:r w:rsidR="00D168D2" w:rsidRPr="00013B70">
              <w:rPr>
                <w:lang w:val="en-GB"/>
              </w:rPr>
              <w:t>m</w:t>
            </w:r>
            <w:r w:rsidRPr="00013B70">
              <w:rPr>
                <w:lang w:val="en-GB"/>
              </w:rPr>
              <w:t>onths</w:t>
            </w:r>
            <w:r w:rsidR="00D168D2" w:rsidRPr="00013B70">
              <w:rPr>
                <w:lang w:val="en-GB"/>
              </w:rPr>
              <w:t xml:space="preserve"> </w:t>
            </w:r>
            <w:r w:rsidRPr="00013B70">
              <w:rPr>
                <w:lang w:val="en-GB"/>
              </w:rPr>
              <w:t>(</w:t>
            </w:r>
            <w:r w:rsidR="00D168D2" w:rsidRPr="00013B70">
              <w:rPr>
                <w:lang w:val="en-GB"/>
              </w:rPr>
              <w:t>m</w:t>
            </w:r>
            <w:r w:rsidRPr="00013B70">
              <w:rPr>
                <w:lang w:val="en-GB"/>
              </w:rPr>
              <w:t xml:space="preserve">), </w:t>
            </w:r>
            <w:r w:rsidR="00D168D2" w:rsidRPr="00013B70">
              <w:rPr>
                <w:lang w:val="en-GB"/>
              </w:rPr>
              <w:t>y</w:t>
            </w:r>
            <w:r w:rsidRPr="00013B70">
              <w:rPr>
                <w:lang w:val="en-GB"/>
              </w:rPr>
              <w:t>ears (</w:t>
            </w:r>
            <w:r w:rsidR="00D168D2" w:rsidRPr="00013B70">
              <w:rPr>
                <w:lang w:val="en-GB"/>
              </w:rPr>
              <w:t>y</w:t>
            </w:r>
            <w:r w:rsidR="007300DF" w:rsidRPr="00013B70">
              <w:rPr>
                <w:lang w:val="en-GB"/>
              </w:rPr>
              <w:t>)</w:t>
            </w:r>
            <w:r w:rsidRPr="00013B70">
              <w:rPr>
                <w:lang w:val="en-GB"/>
              </w:rPr>
              <w:t>}</w:t>
            </w:r>
          </w:p>
        </w:tc>
        <w:tc>
          <w:tcPr>
            <w:tcW w:w="4042" w:type="dxa"/>
            <w:gridSpan w:val="5"/>
          </w:tcPr>
          <w:p w14:paraId="15B9FBE2" w14:textId="77777777" w:rsidR="007B2F38" w:rsidRPr="00013B70" w:rsidRDefault="00974CBF" w:rsidP="00D168D2">
            <w:pPr>
              <w:rPr>
                <w:lang w:val="en-GB"/>
              </w:rPr>
            </w:pPr>
            <w:r w:rsidRPr="00013B70">
              <w:rPr>
                <w:lang w:val="en-GB"/>
              </w:rPr>
              <w:t>Time: normalized effi</w:t>
            </w:r>
            <w:r w:rsidR="007300DF" w:rsidRPr="00013B70">
              <w:rPr>
                <w:lang w:val="en-GB"/>
              </w:rPr>
              <w:t>ciency drop &gt; 10%: {</w:t>
            </w:r>
            <w:r w:rsidR="00D168D2" w:rsidRPr="00013B70">
              <w:rPr>
                <w:lang w:val="en-GB"/>
              </w:rPr>
              <w:t>h</w:t>
            </w:r>
            <w:r w:rsidRPr="00013B70">
              <w:rPr>
                <w:lang w:val="en-GB"/>
              </w:rPr>
              <w:t>ours (</w:t>
            </w:r>
            <w:r w:rsidR="0017185F" w:rsidRPr="00013B70">
              <w:rPr>
                <w:lang w:val="en-GB"/>
              </w:rPr>
              <w:t>h</w:t>
            </w:r>
            <w:r w:rsidRPr="00013B70">
              <w:rPr>
                <w:lang w:val="en-GB"/>
              </w:rPr>
              <w:t xml:space="preserve">), </w:t>
            </w:r>
            <w:r w:rsidR="00D168D2" w:rsidRPr="00013B70">
              <w:rPr>
                <w:lang w:val="en-GB"/>
              </w:rPr>
              <w:t>d</w:t>
            </w:r>
            <w:r w:rsidRPr="00013B70">
              <w:rPr>
                <w:lang w:val="en-GB"/>
              </w:rPr>
              <w:t>ays (</w:t>
            </w:r>
            <w:r w:rsidR="00D168D2" w:rsidRPr="00013B70">
              <w:rPr>
                <w:lang w:val="en-GB"/>
              </w:rPr>
              <w:t>d</w:t>
            </w:r>
            <w:r w:rsidRPr="00013B70">
              <w:rPr>
                <w:lang w:val="en-GB"/>
              </w:rPr>
              <w:t xml:space="preserve">), </w:t>
            </w:r>
            <w:r w:rsidR="00D168D2" w:rsidRPr="00013B70">
              <w:rPr>
                <w:lang w:val="en-GB"/>
              </w:rPr>
              <w:t>w</w:t>
            </w:r>
            <w:r w:rsidRPr="00013B70">
              <w:rPr>
                <w:lang w:val="en-GB"/>
              </w:rPr>
              <w:t>eeks(</w:t>
            </w:r>
            <w:r w:rsidR="00D168D2" w:rsidRPr="00013B70">
              <w:rPr>
                <w:lang w:val="en-GB"/>
              </w:rPr>
              <w:t>w</w:t>
            </w:r>
            <w:r w:rsidRPr="00013B70">
              <w:rPr>
                <w:lang w:val="en-GB"/>
              </w:rPr>
              <w:t xml:space="preserve">), </w:t>
            </w:r>
            <w:r w:rsidR="00D168D2" w:rsidRPr="00013B70">
              <w:rPr>
                <w:lang w:val="en-GB"/>
              </w:rPr>
              <w:t>m</w:t>
            </w:r>
            <w:r w:rsidRPr="00013B70">
              <w:rPr>
                <w:lang w:val="en-GB"/>
              </w:rPr>
              <w:t>onths(</w:t>
            </w:r>
            <w:r w:rsidR="00D168D2" w:rsidRPr="00013B70">
              <w:rPr>
                <w:lang w:val="en-GB"/>
              </w:rPr>
              <w:t>m</w:t>
            </w:r>
            <w:r w:rsidRPr="00013B70">
              <w:rPr>
                <w:lang w:val="en-GB"/>
              </w:rPr>
              <w:t xml:space="preserve">), </w:t>
            </w:r>
            <w:r w:rsidR="00D168D2" w:rsidRPr="00013B70">
              <w:rPr>
                <w:lang w:val="en-GB"/>
              </w:rPr>
              <w:t>y</w:t>
            </w:r>
            <w:r w:rsidRPr="00013B70">
              <w:rPr>
                <w:lang w:val="en-GB"/>
              </w:rPr>
              <w:t>ears (</w:t>
            </w:r>
            <w:r w:rsidR="00D168D2" w:rsidRPr="00013B70">
              <w:rPr>
                <w:lang w:val="en-GB"/>
              </w:rPr>
              <w:t>y</w:t>
            </w:r>
            <w:r w:rsidR="007300DF" w:rsidRPr="00013B70">
              <w:rPr>
                <w:lang w:val="en-GB"/>
              </w:rPr>
              <w:t>)</w:t>
            </w:r>
            <w:r w:rsidRPr="00013B70">
              <w:rPr>
                <w:lang w:val="en-GB"/>
              </w:rPr>
              <w:t>}</w:t>
            </w:r>
          </w:p>
        </w:tc>
        <w:tc>
          <w:tcPr>
            <w:tcW w:w="595" w:type="dxa"/>
            <w:vMerge w:val="restart"/>
          </w:tcPr>
          <w:p w14:paraId="1B00C78C" w14:textId="77777777" w:rsidR="007B2F38" w:rsidRPr="00013B70" w:rsidRDefault="00D71FB0" w:rsidP="00D65B28">
            <w:pPr>
              <w:rPr>
                <w:lang w:val="en-GB"/>
              </w:rPr>
            </w:pPr>
            <w:r>
              <w:rPr>
                <w:lang w:val="en-GB"/>
              </w:rPr>
              <w:t>Reference</w:t>
            </w:r>
          </w:p>
        </w:tc>
      </w:tr>
      <w:tr w:rsidR="007B2F38" w:rsidRPr="00013B70" w14:paraId="42EBA1BD" w14:textId="77777777" w:rsidTr="00850A8F">
        <w:trPr>
          <w:trHeight w:val="193"/>
        </w:trPr>
        <w:tc>
          <w:tcPr>
            <w:tcW w:w="1242" w:type="dxa"/>
            <w:vMerge/>
          </w:tcPr>
          <w:p w14:paraId="39997CE9" w14:textId="77777777" w:rsidR="007B2F38" w:rsidRPr="00013B70" w:rsidRDefault="007B2F38" w:rsidP="00D65B28">
            <w:pPr>
              <w:rPr>
                <w:lang w:val="en-GB"/>
              </w:rPr>
            </w:pPr>
          </w:p>
        </w:tc>
        <w:tc>
          <w:tcPr>
            <w:tcW w:w="325" w:type="dxa"/>
          </w:tcPr>
          <w:p w14:paraId="5059C159" w14:textId="77777777" w:rsidR="007B2F38" w:rsidRPr="00013B70" w:rsidRDefault="0017185F" w:rsidP="00D65B28">
            <w:pPr>
              <w:rPr>
                <w:lang w:val="en-GB"/>
              </w:rPr>
            </w:pPr>
            <w:r w:rsidRPr="00013B70">
              <w:rPr>
                <w:lang w:val="en-GB"/>
              </w:rPr>
              <w:t>h</w:t>
            </w:r>
          </w:p>
        </w:tc>
        <w:tc>
          <w:tcPr>
            <w:tcW w:w="608" w:type="dxa"/>
          </w:tcPr>
          <w:p w14:paraId="1E5B50D8" w14:textId="77777777" w:rsidR="007B2F38" w:rsidRPr="00013B70" w:rsidRDefault="00F01308" w:rsidP="00D65B28">
            <w:pPr>
              <w:rPr>
                <w:lang w:val="en-GB"/>
              </w:rPr>
            </w:pPr>
            <w:r w:rsidRPr="00013B70">
              <w:rPr>
                <w:lang w:val="en-GB"/>
              </w:rPr>
              <w:t>d</w:t>
            </w:r>
          </w:p>
        </w:tc>
        <w:tc>
          <w:tcPr>
            <w:tcW w:w="608" w:type="dxa"/>
          </w:tcPr>
          <w:p w14:paraId="30393C52" w14:textId="77777777" w:rsidR="007B2F38" w:rsidRPr="00013B70" w:rsidRDefault="00F01308" w:rsidP="00D65B28">
            <w:pPr>
              <w:rPr>
                <w:lang w:val="en-GB"/>
              </w:rPr>
            </w:pPr>
            <w:r w:rsidRPr="00013B70">
              <w:rPr>
                <w:lang w:val="en-GB"/>
              </w:rPr>
              <w:t>w</w:t>
            </w:r>
          </w:p>
        </w:tc>
        <w:tc>
          <w:tcPr>
            <w:tcW w:w="609" w:type="dxa"/>
          </w:tcPr>
          <w:p w14:paraId="1ECBE511" w14:textId="77777777" w:rsidR="007B2F38" w:rsidRPr="00013B70" w:rsidRDefault="00F01308" w:rsidP="00D65B28">
            <w:pPr>
              <w:rPr>
                <w:lang w:val="en-GB"/>
              </w:rPr>
            </w:pPr>
            <w:r w:rsidRPr="00013B70">
              <w:rPr>
                <w:lang w:val="en-GB"/>
              </w:rPr>
              <w:t>m</w:t>
            </w:r>
          </w:p>
        </w:tc>
        <w:tc>
          <w:tcPr>
            <w:tcW w:w="827" w:type="dxa"/>
          </w:tcPr>
          <w:p w14:paraId="0F1F7766" w14:textId="77777777" w:rsidR="007B2F38" w:rsidRPr="00013B70" w:rsidRDefault="00F01308" w:rsidP="00D65B28">
            <w:pPr>
              <w:rPr>
                <w:lang w:val="en-GB"/>
              </w:rPr>
            </w:pPr>
            <w:r w:rsidRPr="00013B70">
              <w:rPr>
                <w:lang w:val="en-GB"/>
              </w:rPr>
              <w:t>y</w:t>
            </w:r>
          </w:p>
        </w:tc>
        <w:tc>
          <w:tcPr>
            <w:tcW w:w="389" w:type="dxa"/>
          </w:tcPr>
          <w:p w14:paraId="45343CB3" w14:textId="68A7AC7E" w:rsidR="007B2F38" w:rsidRPr="00013B70" w:rsidRDefault="00B8715F" w:rsidP="00D65B28">
            <w:pPr>
              <w:rPr>
                <w:lang w:val="en-GB"/>
              </w:rPr>
            </w:pPr>
            <w:r w:rsidRPr="00013B70">
              <w:rPr>
                <w:lang w:val="en-GB"/>
              </w:rPr>
              <w:t>H</w:t>
            </w:r>
          </w:p>
        </w:tc>
        <w:tc>
          <w:tcPr>
            <w:tcW w:w="608" w:type="dxa"/>
          </w:tcPr>
          <w:p w14:paraId="00098529" w14:textId="77777777" w:rsidR="007B2F38" w:rsidRPr="00013B70" w:rsidRDefault="00F01308" w:rsidP="00D65B28">
            <w:pPr>
              <w:rPr>
                <w:lang w:val="en-GB"/>
              </w:rPr>
            </w:pPr>
            <w:r w:rsidRPr="00013B70">
              <w:rPr>
                <w:lang w:val="en-GB"/>
              </w:rPr>
              <w:t>d</w:t>
            </w:r>
          </w:p>
        </w:tc>
        <w:tc>
          <w:tcPr>
            <w:tcW w:w="609" w:type="dxa"/>
          </w:tcPr>
          <w:p w14:paraId="0846191D" w14:textId="77777777" w:rsidR="007B2F38" w:rsidRPr="00013B70" w:rsidRDefault="00F01308" w:rsidP="00D65B28">
            <w:pPr>
              <w:rPr>
                <w:lang w:val="en-GB"/>
              </w:rPr>
            </w:pPr>
            <w:r w:rsidRPr="00013B70">
              <w:rPr>
                <w:lang w:val="en-GB"/>
              </w:rPr>
              <w:t>w</w:t>
            </w:r>
          </w:p>
        </w:tc>
        <w:tc>
          <w:tcPr>
            <w:tcW w:w="608" w:type="dxa"/>
          </w:tcPr>
          <w:p w14:paraId="043E2F41" w14:textId="77777777" w:rsidR="007B2F38" w:rsidRPr="00013B70" w:rsidRDefault="00F01308" w:rsidP="00D65B28">
            <w:pPr>
              <w:rPr>
                <w:lang w:val="en-GB"/>
              </w:rPr>
            </w:pPr>
            <w:r w:rsidRPr="00013B70">
              <w:rPr>
                <w:lang w:val="en-GB"/>
              </w:rPr>
              <w:t>m</w:t>
            </w:r>
          </w:p>
        </w:tc>
        <w:tc>
          <w:tcPr>
            <w:tcW w:w="1828" w:type="dxa"/>
          </w:tcPr>
          <w:p w14:paraId="60A776D8" w14:textId="77777777" w:rsidR="007B2F38" w:rsidRPr="00013B70" w:rsidRDefault="00AB6023" w:rsidP="00D65B28">
            <w:pPr>
              <w:rPr>
                <w:lang w:val="en-GB"/>
              </w:rPr>
            </w:pPr>
            <w:r w:rsidRPr="00013B70">
              <w:rPr>
                <w:lang w:val="en-GB"/>
              </w:rPr>
              <w:t>Y</w:t>
            </w:r>
          </w:p>
        </w:tc>
        <w:tc>
          <w:tcPr>
            <w:tcW w:w="595" w:type="dxa"/>
            <w:vMerge/>
          </w:tcPr>
          <w:p w14:paraId="138726E4" w14:textId="77777777" w:rsidR="007B2F38" w:rsidRPr="00013B70" w:rsidRDefault="007B2F38" w:rsidP="00D65B28">
            <w:pPr>
              <w:rPr>
                <w:lang w:val="en-GB"/>
              </w:rPr>
            </w:pPr>
          </w:p>
        </w:tc>
      </w:tr>
      <w:tr w:rsidR="007B2F38" w:rsidRPr="00013B70" w14:paraId="3B0447B1" w14:textId="77777777" w:rsidTr="00850A8F">
        <w:trPr>
          <w:trHeight w:val="185"/>
        </w:trPr>
        <w:tc>
          <w:tcPr>
            <w:tcW w:w="1242" w:type="dxa"/>
          </w:tcPr>
          <w:p w14:paraId="64A8B03E" w14:textId="77777777" w:rsidR="007B2F38" w:rsidRPr="00013B70" w:rsidRDefault="00974CBF" w:rsidP="00D65B28">
            <w:pPr>
              <w:rPr>
                <w:lang w:val="en-GB"/>
              </w:rPr>
            </w:pPr>
            <w:r w:rsidRPr="00013B70">
              <w:rPr>
                <w:lang w:val="en-GB"/>
              </w:rPr>
              <w:t>C</w:t>
            </w:r>
            <w:r w:rsidR="00FD0EA5" w:rsidRPr="00013B70">
              <w:rPr>
                <w:lang w:val="en-GB"/>
              </w:rPr>
              <w:t>oncentrated solar intensity 1+ s</w:t>
            </w:r>
            <w:r w:rsidRPr="00013B70">
              <w:rPr>
                <w:lang w:val="en-GB"/>
              </w:rPr>
              <w:t>un 1.5</w:t>
            </w:r>
            <w:r w:rsidR="006813FF" w:rsidRPr="00013B70">
              <w:rPr>
                <w:lang w:val="en-GB"/>
              </w:rPr>
              <w:t xml:space="preserve"> </w:t>
            </w:r>
            <w:r w:rsidRPr="00013B70">
              <w:rPr>
                <w:lang w:val="en-GB"/>
              </w:rPr>
              <w:t>AM</w:t>
            </w:r>
          </w:p>
        </w:tc>
        <w:tc>
          <w:tcPr>
            <w:tcW w:w="325" w:type="dxa"/>
          </w:tcPr>
          <w:p w14:paraId="367E1989" w14:textId="77777777" w:rsidR="007B2F38" w:rsidRPr="00013B70" w:rsidRDefault="007B2F38" w:rsidP="00D65B28">
            <w:pPr>
              <w:rPr>
                <w:lang w:val="en-GB"/>
              </w:rPr>
            </w:pPr>
          </w:p>
        </w:tc>
        <w:tc>
          <w:tcPr>
            <w:tcW w:w="608" w:type="dxa"/>
          </w:tcPr>
          <w:p w14:paraId="1EA65C89" w14:textId="77777777" w:rsidR="007B2F38" w:rsidRPr="00013B70" w:rsidRDefault="007B2F38" w:rsidP="00D65B28">
            <w:pPr>
              <w:rPr>
                <w:lang w:val="en-GB"/>
              </w:rPr>
            </w:pPr>
          </w:p>
        </w:tc>
        <w:tc>
          <w:tcPr>
            <w:tcW w:w="608" w:type="dxa"/>
          </w:tcPr>
          <w:p w14:paraId="6F38BD59" w14:textId="77777777" w:rsidR="007B2F38" w:rsidRPr="00013B70" w:rsidRDefault="007B2F38" w:rsidP="00D65B28">
            <w:pPr>
              <w:rPr>
                <w:lang w:val="en-GB"/>
              </w:rPr>
            </w:pPr>
          </w:p>
        </w:tc>
        <w:tc>
          <w:tcPr>
            <w:tcW w:w="609" w:type="dxa"/>
          </w:tcPr>
          <w:p w14:paraId="6EC4E768" w14:textId="77777777" w:rsidR="007B2F38" w:rsidRPr="00013B70" w:rsidRDefault="007B2F38" w:rsidP="00D65B28">
            <w:pPr>
              <w:rPr>
                <w:lang w:val="en-GB"/>
              </w:rPr>
            </w:pPr>
          </w:p>
        </w:tc>
        <w:tc>
          <w:tcPr>
            <w:tcW w:w="827" w:type="dxa"/>
          </w:tcPr>
          <w:p w14:paraId="12EE662A" w14:textId="77777777" w:rsidR="007B2F38" w:rsidRPr="00013B70" w:rsidRDefault="007B2F38" w:rsidP="00D65B28">
            <w:pPr>
              <w:rPr>
                <w:lang w:val="en-GB"/>
              </w:rPr>
            </w:pPr>
          </w:p>
        </w:tc>
        <w:tc>
          <w:tcPr>
            <w:tcW w:w="389" w:type="dxa"/>
          </w:tcPr>
          <w:p w14:paraId="5ED20397" w14:textId="77777777" w:rsidR="007B2F38" w:rsidRPr="00013B70" w:rsidRDefault="007B2F38" w:rsidP="00D65B28">
            <w:pPr>
              <w:rPr>
                <w:lang w:val="en-GB"/>
              </w:rPr>
            </w:pPr>
          </w:p>
        </w:tc>
        <w:tc>
          <w:tcPr>
            <w:tcW w:w="608" w:type="dxa"/>
          </w:tcPr>
          <w:p w14:paraId="39E0A9BF" w14:textId="77777777" w:rsidR="007B2F38" w:rsidRPr="00013B70" w:rsidRDefault="007B2F38" w:rsidP="00D65B28">
            <w:pPr>
              <w:rPr>
                <w:lang w:val="en-GB"/>
              </w:rPr>
            </w:pPr>
          </w:p>
        </w:tc>
        <w:tc>
          <w:tcPr>
            <w:tcW w:w="609" w:type="dxa"/>
          </w:tcPr>
          <w:p w14:paraId="7ADCE1D2" w14:textId="77777777" w:rsidR="007B2F38" w:rsidRPr="00013B70" w:rsidRDefault="007B2F38" w:rsidP="00D65B28">
            <w:pPr>
              <w:rPr>
                <w:lang w:val="en-GB"/>
              </w:rPr>
            </w:pPr>
          </w:p>
        </w:tc>
        <w:tc>
          <w:tcPr>
            <w:tcW w:w="608" w:type="dxa"/>
          </w:tcPr>
          <w:p w14:paraId="06D0228A" w14:textId="77777777" w:rsidR="007B2F38" w:rsidRPr="00013B70" w:rsidRDefault="007B2F38" w:rsidP="00D65B28">
            <w:pPr>
              <w:rPr>
                <w:lang w:val="en-GB"/>
              </w:rPr>
            </w:pPr>
          </w:p>
        </w:tc>
        <w:tc>
          <w:tcPr>
            <w:tcW w:w="1828" w:type="dxa"/>
          </w:tcPr>
          <w:p w14:paraId="79C9B550" w14:textId="77777777" w:rsidR="007B2F38" w:rsidRPr="00013B70" w:rsidRDefault="007B2F38" w:rsidP="00D65B28">
            <w:pPr>
              <w:rPr>
                <w:lang w:val="en-GB"/>
              </w:rPr>
            </w:pPr>
          </w:p>
        </w:tc>
        <w:tc>
          <w:tcPr>
            <w:tcW w:w="595" w:type="dxa"/>
          </w:tcPr>
          <w:p w14:paraId="4A3DAC35" w14:textId="77777777" w:rsidR="007B2F38" w:rsidRPr="00013B70" w:rsidRDefault="007B2F38" w:rsidP="00D65B28">
            <w:pPr>
              <w:rPr>
                <w:lang w:val="en-GB"/>
              </w:rPr>
            </w:pPr>
          </w:p>
        </w:tc>
      </w:tr>
      <w:tr w:rsidR="007B2F38" w:rsidRPr="00013B70" w14:paraId="0DBE5762" w14:textId="77777777" w:rsidTr="00850A8F">
        <w:trPr>
          <w:trHeight w:val="185"/>
        </w:trPr>
        <w:tc>
          <w:tcPr>
            <w:tcW w:w="1242" w:type="dxa"/>
          </w:tcPr>
          <w:p w14:paraId="2E3F345B" w14:textId="77777777" w:rsidR="007B2F38" w:rsidRPr="00013B70" w:rsidRDefault="00FD0EA5" w:rsidP="00D65B28">
            <w:pPr>
              <w:rPr>
                <w:lang w:val="en-GB"/>
              </w:rPr>
            </w:pPr>
            <w:r w:rsidRPr="00013B70">
              <w:rPr>
                <w:lang w:val="en-GB"/>
              </w:rPr>
              <w:t>1 s</w:t>
            </w:r>
            <w:r w:rsidR="00974CBF" w:rsidRPr="00013B70">
              <w:rPr>
                <w:lang w:val="en-GB"/>
              </w:rPr>
              <w:t>un</w:t>
            </w:r>
          </w:p>
        </w:tc>
        <w:tc>
          <w:tcPr>
            <w:tcW w:w="325" w:type="dxa"/>
          </w:tcPr>
          <w:p w14:paraId="49C865D8" w14:textId="77777777" w:rsidR="007B2F38" w:rsidRPr="00013B70" w:rsidRDefault="007B2F38" w:rsidP="00D65B28">
            <w:pPr>
              <w:rPr>
                <w:lang w:val="en-GB"/>
              </w:rPr>
            </w:pPr>
          </w:p>
        </w:tc>
        <w:tc>
          <w:tcPr>
            <w:tcW w:w="608" w:type="dxa"/>
          </w:tcPr>
          <w:p w14:paraId="27F7E0B1" w14:textId="77777777" w:rsidR="007B2F38" w:rsidRPr="00013B70" w:rsidRDefault="007B2F38" w:rsidP="00D65B28">
            <w:pPr>
              <w:rPr>
                <w:lang w:val="en-GB"/>
              </w:rPr>
            </w:pPr>
          </w:p>
        </w:tc>
        <w:tc>
          <w:tcPr>
            <w:tcW w:w="608" w:type="dxa"/>
          </w:tcPr>
          <w:p w14:paraId="6B73BC3E" w14:textId="77777777" w:rsidR="007B2F38" w:rsidRPr="00013B70" w:rsidRDefault="007B2F38" w:rsidP="00D65B28">
            <w:pPr>
              <w:rPr>
                <w:lang w:val="en-GB"/>
              </w:rPr>
            </w:pPr>
          </w:p>
        </w:tc>
        <w:tc>
          <w:tcPr>
            <w:tcW w:w="609" w:type="dxa"/>
          </w:tcPr>
          <w:p w14:paraId="52097D79" w14:textId="77777777" w:rsidR="007B2F38" w:rsidRPr="00013B70" w:rsidRDefault="007B2F38" w:rsidP="00D65B28">
            <w:pPr>
              <w:rPr>
                <w:lang w:val="en-GB"/>
              </w:rPr>
            </w:pPr>
          </w:p>
        </w:tc>
        <w:tc>
          <w:tcPr>
            <w:tcW w:w="827" w:type="dxa"/>
          </w:tcPr>
          <w:p w14:paraId="511F7AF9" w14:textId="77777777" w:rsidR="007B2F38" w:rsidRPr="00013B70" w:rsidRDefault="007B2F38" w:rsidP="00D65B28">
            <w:pPr>
              <w:rPr>
                <w:lang w:val="en-GB"/>
              </w:rPr>
            </w:pPr>
          </w:p>
        </w:tc>
        <w:tc>
          <w:tcPr>
            <w:tcW w:w="389" w:type="dxa"/>
          </w:tcPr>
          <w:p w14:paraId="3FBD9180" w14:textId="77777777" w:rsidR="007B2F38" w:rsidRPr="00013B70" w:rsidRDefault="007B2F38" w:rsidP="00D65B28">
            <w:pPr>
              <w:rPr>
                <w:lang w:val="en-GB"/>
              </w:rPr>
            </w:pPr>
          </w:p>
        </w:tc>
        <w:tc>
          <w:tcPr>
            <w:tcW w:w="608" w:type="dxa"/>
          </w:tcPr>
          <w:p w14:paraId="6683BCAE" w14:textId="77777777" w:rsidR="007B2F38" w:rsidRPr="00013B70" w:rsidRDefault="007B2F38" w:rsidP="00D65B28">
            <w:pPr>
              <w:rPr>
                <w:lang w:val="en-GB"/>
              </w:rPr>
            </w:pPr>
          </w:p>
        </w:tc>
        <w:tc>
          <w:tcPr>
            <w:tcW w:w="609" w:type="dxa"/>
          </w:tcPr>
          <w:p w14:paraId="66EA4F9A" w14:textId="77777777" w:rsidR="007B2F38" w:rsidRPr="00013B70" w:rsidRDefault="007B2F38" w:rsidP="00D65B28">
            <w:pPr>
              <w:rPr>
                <w:lang w:val="en-GB"/>
              </w:rPr>
            </w:pPr>
          </w:p>
        </w:tc>
        <w:tc>
          <w:tcPr>
            <w:tcW w:w="608" w:type="dxa"/>
          </w:tcPr>
          <w:p w14:paraId="45FCB278" w14:textId="77777777" w:rsidR="007B2F38" w:rsidRPr="00013B70" w:rsidRDefault="007B2F38" w:rsidP="00D65B28">
            <w:pPr>
              <w:rPr>
                <w:lang w:val="en-GB"/>
              </w:rPr>
            </w:pPr>
          </w:p>
        </w:tc>
        <w:tc>
          <w:tcPr>
            <w:tcW w:w="1828" w:type="dxa"/>
          </w:tcPr>
          <w:p w14:paraId="0A57722D" w14:textId="77777777" w:rsidR="007B2F38" w:rsidRPr="00013B70" w:rsidRDefault="007B2F38" w:rsidP="00D65B28">
            <w:pPr>
              <w:rPr>
                <w:lang w:val="en-GB"/>
              </w:rPr>
            </w:pPr>
          </w:p>
        </w:tc>
        <w:tc>
          <w:tcPr>
            <w:tcW w:w="595" w:type="dxa"/>
          </w:tcPr>
          <w:p w14:paraId="57C3CDE3" w14:textId="77777777" w:rsidR="007B2F38" w:rsidRPr="00013B70" w:rsidRDefault="007B2F38" w:rsidP="00D65B28">
            <w:pPr>
              <w:rPr>
                <w:lang w:val="en-GB"/>
              </w:rPr>
            </w:pPr>
          </w:p>
        </w:tc>
      </w:tr>
      <w:tr w:rsidR="007B2F38" w:rsidRPr="00013B70" w14:paraId="017B1543" w14:textId="77777777" w:rsidTr="00850A8F">
        <w:trPr>
          <w:trHeight w:val="185"/>
        </w:trPr>
        <w:tc>
          <w:tcPr>
            <w:tcW w:w="1242" w:type="dxa"/>
          </w:tcPr>
          <w:p w14:paraId="5A2AFCE1" w14:textId="77777777" w:rsidR="007B2F38" w:rsidRPr="00013B70" w:rsidRDefault="00FD0EA5" w:rsidP="00D65B28">
            <w:pPr>
              <w:rPr>
                <w:lang w:val="en-GB"/>
              </w:rPr>
            </w:pPr>
            <w:r w:rsidRPr="00013B70">
              <w:rPr>
                <w:lang w:val="en-GB"/>
              </w:rPr>
              <w:t>100 s</w:t>
            </w:r>
            <w:r w:rsidR="00974CBF" w:rsidRPr="00013B70">
              <w:rPr>
                <w:lang w:val="en-GB"/>
              </w:rPr>
              <w:t>uns</w:t>
            </w:r>
          </w:p>
        </w:tc>
        <w:tc>
          <w:tcPr>
            <w:tcW w:w="325" w:type="dxa"/>
          </w:tcPr>
          <w:p w14:paraId="3E341902" w14:textId="77777777" w:rsidR="007B2F38" w:rsidRPr="00013B70" w:rsidRDefault="007B2F38" w:rsidP="00D65B28">
            <w:pPr>
              <w:rPr>
                <w:lang w:val="en-GB"/>
              </w:rPr>
            </w:pPr>
          </w:p>
        </w:tc>
        <w:tc>
          <w:tcPr>
            <w:tcW w:w="608" w:type="dxa"/>
          </w:tcPr>
          <w:p w14:paraId="6FB03053" w14:textId="77777777" w:rsidR="007B2F38" w:rsidRPr="00013B70" w:rsidRDefault="007B2F38" w:rsidP="00D65B28">
            <w:pPr>
              <w:rPr>
                <w:lang w:val="en-GB"/>
              </w:rPr>
            </w:pPr>
          </w:p>
        </w:tc>
        <w:tc>
          <w:tcPr>
            <w:tcW w:w="608" w:type="dxa"/>
          </w:tcPr>
          <w:p w14:paraId="553ACEBF" w14:textId="77777777" w:rsidR="007B2F38" w:rsidRPr="00013B70" w:rsidRDefault="007B2F38" w:rsidP="00D65B28">
            <w:pPr>
              <w:rPr>
                <w:lang w:val="en-GB"/>
              </w:rPr>
            </w:pPr>
          </w:p>
        </w:tc>
        <w:tc>
          <w:tcPr>
            <w:tcW w:w="609" w:type="dxa"/>
          </w:tcPr>
          <w:p w14:paraId="4C1A531F" w14:textId="77777777" w:rsidR="007B2F38" w:rsidRPr="00013B70" w:rsidRDefault="007B2F38" w:rsidP="00D65B28">
            <w:pPr>
              <w:rPr>
                <w:lang w:val="en-GB"/>
              </w:rPr>
            </w:pPr>
          </w:p>
        </w:tc>
        <w:tc>
          <w:tcPr>
            <w:tcW w:w="827" w:type="dxa"/>
          </w:tcPr>
          <w:p w14:paraId="28F3AF05" w14:textId="77777777" w:rsidR="007B2F38" w:rsidRPr="00013B70" w:rsidRDefault="007B2F38" w:rsidP="00D65B28">
            <w:pPr>
              <w:rPr>
                <w:lang w:val="en-GB"/>
              </w:rPr>
            </w:pPr>
          </w:p>
        </w:tc>
        <w:tc>
          <w:tcPr>
            <w:tcW w:w="389" w:type="dxa"/>
          </w:tcPr>
          <w:p w14:paraId="278E15BB" w14:textId="77777777" w:rsidR="007B2F38" w:rsidRPr="00013B70" w:rsidRDefault="007B2F38" w:rsidP="00D65B28">
            <w:pPr>
              <w:rPr>
                <w:lang w:val="en-GB"/>
              </w:rPr>
            </w:pPr>
          </w:p>
        </w:tc>
        <w:tc>
          <w:tcPr>
            <w:tcW w:w="608" w:type="dxa"/>
          </w:tcPr>
          <w:p w14:paraId="10E46248" w14:textId="77777777" w:rsidR="007B2F38" w:rsidRPr="00013B70" w:rsidRDefault="007B2F38" w:rsidP="00D65B28">
            <w:pPr>
              <w:rPr>
                <w:lang w:val="en-GB"/>
              </w:rPr>
            </w:pPr>
          </w:p>
        </w:tc>
        <w:tc>
          <w:tcPr>
            <w:tcW w:w="609" w:type="dxa"/>
          </w:tcPr>
          <w:p w14:paraId="249B123D" w14:textId="77777777" w:rsidR="007B2F38" w:rsidRPr="00013B70" w:rsidRDefault="007B2F38" w:rsidP="00D65B28">
            <w:pPr>
              <w:rPr>
                <w:lang w:val="en-GB"/>
              </w:rPr>
            </w:pPr>
          </w:p>
        </w:tc>
        <w:tc>
          <w:tcPr>
            <w:tcW w:w="608" w:type="dxa"/>
          </w:tcPr>
          <w:p w14:paraId="6C177CD5" w14:textId="77777777" w:rsidR="007B2F38" w:rsidRPr="00013B70" w:rsidRDefault="007B2F38" w:rsidP="00D65B28">
            <w:pPr>
              <w:rPr>
                <w:lang w:val="en-GB"/>
              </w:rPr>
            </w:pPr>
          </w:p>
        </w:tc>
        <w:tc>
          <w:tcPr>
            <w:tcW w:w="1828" w:type="dxa"/>
          </w:tcPr>
          <w:p w14:paraId="5C1CECF1" w14:textId="77777777" w:rsidR="007B2F38" w:rsidRPr="00013B70" w:rsidRDefault="007B2F38" w:rsidP="00D65B28">
            <w:pPr>
              <w:rPr>
                <w:lang w:val="en-GB"/>
              </w:rPr>
            </w:pPr>
          </w:p>
        </w:tc>
        <w:tc>
          <w:tcPr>
            <w:tcW w:w="595" w:type="dxa"/>
          </w:tcPr>
          <w:p w14:paraId="5CBAB33D" w14:textId="77777777" w:rsidR="007B2F38" w:rsidRPr="00013B70" w:rsidRDefault="007B2F38" w:rsidP="00D65B28">
            <w:pPr>
              <w:rPr>
                <w:lang w:val="en-GB"/>
              </w:rPr>
            </w:pPr>
          </w:p>
        </w:tc>
      </w:tr>
      <w:tr w:rsidR="007B2F38" w:rsidRPr="00013B70" w14:paraId="14B4EAEC" w14:textId="77777777" w:rsidTr="00850A8F">
        <w:trPr>
          <w:trHeight w:val="185"/>
        </w:trPr>
        <w:tc>
          <w:tcPr>
            <w:tcW w:w="1242" w:type="dxa"/>
          </w:tcPr>
          <w:p w14:paraId="69EB669B" w14:textId="77777777" w:rsidR="007B2F38" w:rsidRPr="00013B70" w:rsidRDefault="00FD0EA5" w:rsidP="00D65B28">
            <w:pPr>
              <w:rPr>
                <w:lang w:val="en-GB"/>
              </w:rPr>
            </w:pPr>
            <w:r w:rsidRPr="00013B70">
              <w:rPr>
                <w:lang w:val="en-GB"/>
              </w:rPr>
              <w:t>Solar i</w:t>
            </w:r>
            <w:r w:rsidR="00974CBF" w:rsidRPr="00013B70">
              <w:rPr>
                <w:lang w:val="en-GB"/>
              </w:rPr>
              <w:t>ntensity</w:t>
            </w:r>
          </w:p>
          <w:p w14:paraId="06CC3C27" w14:textId="77777777" w:rsidR="007B2F38" w:rsidRPr="00013B70" w:rsidRDefault="00FD0EA5" w:rsidP="00D65B28">
            <w:pPr>
              <w:rPr>
                <w:lang w:val="en-GB"/>
              </w:rPr>
            </w:pPr>
            <w:r w:rsidRPr="00013B70">
              <w:rPr>
                <w:lang w:val="en-GB"/>
              </w:rPr>
              <w:t>less than 1 s</w:t>
            </w:r>
            <w:r w:rsidR="00974CBF" w:rsidRPr="00013B70">
              <w:rPr>
                <w:lang w:val="en-GB"/>
              </w:rPr>
              <w:t>un 1.5</w:t>
            </w:r>
            <w:r w:rsidR="006813FF" w:rsidRPr="00013B70">
              <w:rPr>
                <w:lang w:val="en-GB"/>
              </w:rPr>
              <w:t xml:space="preserve"> </w:t>
            </w:r>
            <w:r w:rsidR="00974CBF" w:rsidRPr="00013B70">
              <w:rPr>
                <w:lang w:val="en-GB"/>
              </w:rPr>
              <w:t>AM</w:t>
            </w:r>
          </w:p>
        </w:tc>
        <w:tc>
          <w:tcPr>
            <w:tcW w:w="325" w:type="dxa"/>
          </w:tcPr>
          <w:p w14:paraId="642C5C10" w14:textId="77777777" w:rsidR="007B2F38" w:rsidRPr="00013B70" w:rsidRDefault="007B2F38" w:rsidP="00D65B28">
            <w:pPr>
              <w:rPr>
                <w:lang w:val="en-GB"/>
              </w:rPr>
            </w:pPr>
          </w:p>
        </w:tc>
        <w:tc>
          <w:tcPr>
            <w:tcW w:w="608" w:type="dxa"/>
          </w:tcPr>
          <w:p w14:paraId="14D4BEFC" w14:textId="77777777" w:rsidR="007B2F38" w:rsidRPr="00013B70" w:rsidRDefault="007B2F38" w:rsidP="00D65B28">
            <w:pPr>
              <w:rPr>
                <w:lang w:val="en-GB"/>
              </w:rPr>
            </w:pPr>
          </w:p>
        </w:tc>
        <w:tc>
          <w:tcPr>
            <w:tcW w:w="608" w:type="dxa"/>
          </w:tcPr>
          <w:p w14:paraId="40AF95F9" w14:textId="77777777" w:rsidR="007B2F38" w:rsidRPr="00013B70" w:rsidRDefault="007B2F38" w:rsidP="00D65B28">
            <w:pPr>
              <w:rPr>
                <w:lang w:val="en-GB"/>
              </w:rPr>
            </w:pPr>
          </w:p>
        </w:tc>
        <w:tc>
          <w:tcPr>
            <w:tcW w:w="609" w:type="dxa"/>
          </w:tcPr>
          <w:p w14:paraId="2B1955CA" w14:textId="77777777" w:rsidR="007B2F38" w:rsidRPr="00013B70" w:rsidRDefault="007B2F38" w:rsidP="00D65B28">
            <w:pPr>
              <w:rPr>
                <w:lang w:val="en-GB"/>
              </w:rPr>
            </w:pPr>
          </w:p>
        </w:tc>
        <w:tc>
          <w:tcPr>
            <w:tcW w:w="827" w:type="dxa"/>
          </w:tcPr>
          <w:p w14:paraId="05FCE22E" w14:textId="77777777" w:rsidR="007B2F38" w:rsidRPr="00013B70" w:rsidRDefault="007B2F38" w:rsidP="00D65B28">
            <w:pPr>
              <w:rPr>
                <w:lang w:val="en-GB"/>
              </w:rPr>
            </w:pPr>
          </w:p>
        </w:tc>
        <w:tc>
          <w:tcPr>
            <w:tcW w:w="389" w:type="dxa"/>
          </w:tcPr>
          <w:p w14:paraId="517DB03D" w14:textId="77777777" w:rsidR="007B2F38" w:rsidRPr="00013B70" w:rsidRDefault="007B2F38" w:rsidP="00D65B28">
            <w:pPr>
              <w:rPr>
                <w:lang w:val="en-GB"/>
              </w:rPr>
            </w:pPr>
          </w:p>
        </w:tc>
        <w:tc>
          <w:tcPr>
            <w:tcW w:w="608" w:type="dxa"/>
          </w:tcPr>
          <w:p w14:paraId="5DDEF078" w14:textId="77777777" w:rsidR="007B2F38" w:rsidRPr="00013B70" w:rsidRDefault="007B2F38" w:rsidP="00D65B28">
            <w:pPr>
              <w:rPr>
                <w:lang w:val="en-GB"/>
              </w:rPr>
            </w:pPr>
          </w:p>
        </w:tc>
        <w:tc>
          <w:tcPr>
            <w:tcW w:w="609" w:type="dxa"/>
          </w:tcPr>
          <w:p w14:paraId="4CBC2367" w14:textId="77777777" w:rsidR="007B2F38" w:rsidRPr="00013B70" w:rsidRDefault="007B2F38" w:rsidP="00D65B28">
            <w:pPr>
              <w:rPr>
                <w:lang w:val="en-GB"/>
              </w:rPr>
            </w:pPr>
          </w:p>
        </w:tc>
        <w:tc>
          <w:tcPr>
            <w:tcW w:w="608" w:type="dxa"/>
          </w:tcPr>
          <w:p w14:paraId="68A71143" w14:textId="77777777" w:rsidR="007B2F38" w:rsidRPr="00013B70" w:rsidRDefault="007B2F38" w:rsidP="00D65B28">
            <w:pPr>
              <w:rPr>
                <w:lang w:val="en-GB"/>
              </w:rPr>
            </w:pPr>
          </w:p>
        </w:tc>
        <w:tc>
          <w:tcPr>
            <w:tcW w:w="1828" w:type="dxa"/>
          </w:tcPr>
          <w:p w14:paraId="6C4E384A" w14:textId="77777777" w:rsidR="007B2F38" w:rsidRPr="00013B70" w:rsidRDefault="007B2F38" w:rsidP="00D65B28">
            <w:pPr>
              <w:rPr>
                <w:lang w:val="en-GB"/>
              </w:rPr>
            </w:pPr>
          </w:p>
        </w:tc>
        <w:tc>
          <w:tcPr>
            <w:tcW w:w="595" w:type="dxa"/>
          </w:tcPr>
          <w:p w14:paraId="0FD25FE1" w14:textId="77777777" w:rsidR="007B2F38" w:rsidRPr="00013B70" w:rsidRDefault="007B2F38" w:rsidP="00D65B28">
            <w:pPr>
              <w:rPr>
                <w:lang w:val="en-GB"/>
              </w:rPr>
            </w:pPr>
          </w:p>
        </w:tc>
      </w:tr>
      <w:tr w:rsidR="007B2F38" w:rsidRPr="00013B70" w14:paraId="2FEFFEF4" w14:textId="77777777" w:rsidTr="00850A8F">
        <w:trPr>
          <w:trHeight w:val="185"/>
        </w:trPr>
        <w:tc>
          <w:tcPr>
            <w:tcW w:w="1242" w:type="dxa"/>
          </w:tcPr>
          <w:p w14:paraId="7BA50B57" w14:textId="77777777" w:rsidR="007B2F38" w:rsidRPr="00013B70" w:rsidRDefault="00FD0EA5" w:rsidP="00D65B28">
            <w:pPr>
              <w:rPr>
                <w:lang w:val="en-GB"/>
              </w:rPr>
            </w:pPr>
            <w:r w:rsidRPr="00013B70">
              <w:rPr>
                <w:lang w:val="en-GB"/>
              </w:rPr>
              <w:t>0.99 s</w:t>
            </w:r>
            <w:r w:rsidR="00974CBF" w:rsidRPr="00013B70">
              <w:rPr>
                <w:lang w:val="en-GB"/>
              </w:rPr>
              <w:t>un</w:t>
            </w:r>
          </w:p>
        </w:tc>
        <w:tc>
          <w:tcPr>
            <w:tcW w:w="325" w:type="dxa"/>
          </w:tcPr>
          <w:p w14:paraId="05B0FDDF" w14:textId="77777777" w:rsidR="007B2F38" w:rsidRPr="00013B70" w:rsidRDefault="007B2F38" w:rsidP="00D65B28">
            <w:pPr>
              <w:rPr>
                <w:lang w:val="en-GB"/>
              </w:rPr>
            </w:pPr>
          </w:p>
        </w:tc>
        <w:tc>
          <w:tcPr>
            <w:tcW w:w="608" w:type="dxa"/>
          </w:tcPr>
          <w:p w14:paraId="720811D3" w14:textId="77777777" w:rsidR="007B2F38" w:rsidRPr="00013B70" w:rsidRDefault="007B2F38" w:rsidP="00D65B28">
            <w:pPr>
              <w:rPr>
                <w:lang w:val="en-GB"/>
              </w:rPr>
            </w:pPr>
          </w:p>
        </w:tc>
        <w:tc>
          <w:tcPr>
            <w:tcW w:w="608" w:type="dxa"/>
          </w:tcPr>
          <w:p w14:paraId="3AA0C63C" w14:textId="77777777" w:rsidR="007B2F38" w:rsidRPr="00013B70" w:rsidRDefault="007B2F38" w:rsidP="00D65B28">
            <w:pPr>
              <w:rPr>
                <w:lang w:val="en-GB"/>
              </w:rPr>
            </w:pPr>
          </w:p>
        </w:tc>
        <w:tc>
          <w:tcPr>
            <w:tcW w:w="609" w:type="dxa"/>
          </w:tcPr>
          <w:p w14:paraId="44E1CBEE" w14:textId="77777777" w:rsidR="007B2F38" w:rsidRPr="00013B70" w:rsidRDefault="007B2F38" w:rsidP="00D65B28">
            <w:pPr>
              <w:rPr>
                <w:lang w:val="en-GB"/>
              </w:rPr>
            </w:pPr>
          </w:p>
        </w:tc>
        <w:tc>
          <w:tcPr>
            <w:tcW w:w="827" w:type="dxa"/>
          </w:tcPr>
          <w:p w14:paraId="25594506" w14:textId="77777777" w:rsidR="007B2F38" w:rsidRPr="00013B70" w:rsidRDefault="007B2F38" w:rsidP="00D65B28">
            <w:pPr>
              <w:rPr>
                <w:lang w:val="en-GB"/>
              </w:rPr>
            </w:pPr>
          </w:p>
        </w:tc>
        <w:tc>
          <w:tcPr>
            <w:tcW w:w="389" w:type="dxa"/>
          </w:tcPr>
          <w:p w14:paraId="6CB9CFAB" w14:textId="77777777" w:rsidR="007B2F38" w:rsidRPr="00013B70" w:rsidRDefault="007B2F38" w:rsidP="00D65B28">
            <w:pPr>
              <w:rPr>
                <w:lang w:val="en-GB"/>
              </w:rPr>
            </w:pPr>
          </w:p>
        </w:tc>
        <w:tc>
          <w:tcPr>
            <w:tcW w:w="608" w:type="dxa"/>
          </w:tcPr>
          <w:p w14:paraId="2F60C0D1" w14:textId="77777777" w:rsidR="007B2F38" w:rsidRPr="00013B70" w:rsidRDefault="007B2F38" w:rsidP="00D65B28">
            <w:pPr>
              <w:rPr>
                <w:lang w:val="en-GB"/>
              </w:rPr>
            </w:pPr>
          </w:p>
        </w:tc>
        <w:tc>
          <w:tcPr>
            <w:tcW w:w="609" w:type="dxa"/>
          </w:tcPr>
          <w:p w14:paraId="2DD1E8C5" w14:textId="77777777" w:rsidR="007B2F38" w:rsidRPr="00013B70" w:rsidRDefault="007B2F38" w:rsidP="00D65B28">
            <w:pPr>
              <w:rPr>
                <w:lang w:val="en-GB"/>
              </w:rPr>
            </w:pPr>
          </w:p>
        </w:tc>
        <w:tc>
          <w:tcPr>
            <w:tcW w:w="608" w:type="dxa"/>
          </w:tcPr>
          <w:p w14:paraId="68DB950C" w14:textId="77777777" w:rsidR="007B2F38" w:rsidRPr="00013B70" w:rsidRDefault="007B2F38" w:rsidP="00D65B28">
            <w:pPr>
              <w:rPr>
                <w:lang w:val="en-GB"/>
              </w:rPr>
            </w:pPr>
          </w:p>
        </w:tc>
        <w:tc>
          <w:tcPr>
            <w:tcW w:w="1828" w:type="dxa"/>
          </w:tcPr>
          <w:p w14:paraId="4AF1D223" w14:textId="77777777" w:rsidR="007B2F38" w:rsidRPr="00013B70" w:rsidRDefault="007B2F38" w:rsidP="00D65B28">
            <w:pPr>
              <w:rPr>
                <w:lang w:val="en-GB"/>
              </w:rPr>
            </w:pPr>
          </w:p>
        </w:tc>
        <w:tc>
          <w:tcPr>
            <w:tcW w:w="595" w:type="dxa"/>
          </w:tcPr>
          <w:p w14:paraId="3A176E51" w14:textId="77777777" w:rsidR="007B2F38" w:rsidRPr="00013B70" w:rsidRDefault="007B2F38" w:rsidP="00D65B28">
            <w:pPr>
              <w:rPr>
                <w:lang w:val="en-GB"/>
              </w:rPr>
            </w:pPr>
          </w:p>
        </w:tc>
      </w:tr>
      <w:tr w:rsidR="007B2F38" w:rsidRPr="00013B70" w14:paraId="3E00E1F3" w14:textId="77777777" w:rsidTr="00850A8F">
        <w:trPr>
          <w:trHeight w:val="185"/>
        </w:trPr>
        <w:tc>
          <w:tcPr>
            <w:tcW w:w="1242" w:type="dxa"/>
          </w:tcPr>
          <w:p w14:paraId="2514B534" w14:textId="77777777" w:rsidR="007B2F38" w:rsidRPr="00013B70" w:rsidRDefault="00FD0EA5" w:rsidP="00D65B28">
            <w:pPr>
              <w:rPr>
                <w:lang w:val="en-GB"/>
              </w:rPr>
            </w:pPr>
            <w:r w:rsidRPr="00013B70">
              <w:rPr>
                <w:lang w:val="en-GB"/>
              </w:rPr>
              <w:t>0.5 s</w:t>
            </w:r>
            <w:r w:rsidR="00974CBF" w:rsidRPr="00013B70">
              <w:rPr>
                <w:lang w:val="en-GB"/>
              </w:rPr>
              <w:t>un</w:t>
            </w:r>
          </w:p>
        </w:tc>
        <w:tc>
          <w:tcPr>
            <w:tcW w:w="325" w:type="dxa"/>
          </w:tcPr>
          <w:p w14:paraId="26784836" w14:textId="77777777" w:rsidR="007B2F38" w:rsidRPr="00013B70" w:rsidRDefault="007B2F38" w:rsidP="00D65B28">
            <w:pPr>
              <w:rPr>
                <w:lang w:val="en-GB"/>
              </w:rPr>
            </w:pPr>
          </w:p>
        </w:tc>
        <w:tc>
          <w:tcPr>
            <w:tcW w:w="608" w:type="dxa"/>
          </w:tcPr>
          <w:p w14:paraId="6F76FB8F" w14:textId="77777777" w:rsidR="007B2F38" w:rsidRPr="00013B70" w:rsidRDefault="007B2F38" w:rsidP="00D65B28">
            <w:pPr>
              <w:rPr>
                <w:lang w:val="en-GB"/>
              </w:rPr>
            </w:pPr>
          </w:p>
        </w:tc>
        <w:tc>
          <w:tcPr>
            <w:tcW w:w="608" w:type="dxa"/>
          </w:tcPr>
          <w:p w14:paraId="429D82C7" w14:textId="77777777" w:rsidR="007B2F38" w:rsidRPr="00013B70" w:rsidRDefault="007B2F38" w:rsidP="00D65B28">
            <w:pPr>
              <w:rPr>
                <w:lang w:val="en-GB"/>
              </w:rPr>
            </w:pPr>
          </w:p>
        </w:tc>
        <w:tc>
          <w:tcPr>
            <w:tcW w:w="609" w:type="dxa"/>
          </w:tcPr>
          <w:p w14:paraId="2FAEE070" w14:textId="77777777" w:rsidR="007B2F38" w:rsidRPr="00013B70" w:rsidRDefault="007B2F38" w:rsidP="00D65B28">
            <w:pPr>
              <w:rPr>
                <w:lang w:val="en-GB"/>
              </w:rPr>
            </w:pPr>
          </w:p>
        </w:tc>
        <w:tc>
          <w:tcPr>
            <w:tcW w:w="827" w:type="dxa"/>
          </w:tcPr>
          <w:p w14:paraId="62E501DA" w14:textId="77777777" w:rsidR="007B2F38" w:rsidRPr="00013B70" w:rsidRDefault="007B2F38" w:rsidP="00D65B28">
            <w:pPr>
              <w:rPr>
                <w:lang w:val="en-GB"/>
              </w:rPr>
            </w:pPr>
          </w:p>
        </w:tc>
        <w:tc>
          <w:tcPr>
            <w:tcW w:w="389" w:type="dxa"/>
          </w:tcPr>
          <w:p w14:paraId="0684E7E2" w14:textId="77777777" w:rsidR="007B2F38" w:rsidRPr="00013B70" w:rsidRDefault="007B2F38" w:rsidP="00D65B28">
            <w:pPr>
              <w:rPr>
                <w:lang w:val="en-GB"/>
              </w:rPr>
            </w:pPr>
          </w:p>
        </w:tc>
        <w:tc>
          <w:tcPr>
            <w:tcW w:w="608" w:type="dxa"/>
          </w:tcPr>
          <w:p w14:paraId="33C07ADB" w14:textId="77777777" w:rsidR="007B2F38" w:rsidRPr="00013B70" w:rsidRDefault="007B2F38" w:rsidP="00D65B28">
            <w:pPr>
              <w:rPr>
                <w:lang w:val="en-GB"/>
              </w:rPr>
            </w:pPr>
          </w:p>
        </w:tc>
        <w:tc>
          <w:tcPr>
            <w:tcW w:w="609" w:type="dxa"/>
          </w:tcPr>
          <w:p w14:paraId="7A35EE69" w14:textId="77777777" w:rsidR="007B2F38" w:rsidRPr="00013B70" w:rsidRDefault="007B2F38" w:rsidP="00D65B28">
            <w:pPr>
              <w:rPr>
                <w:lang w:val="en-GB"/>
              </w:rPr>
            </w:pPr>
          </w:p>
        </w:tc>
        <w:tc>
          <w:tcPr>
            <w:tcW w:w="608" w:type="dxa"/>
          </w:tcPr>
          <w:p w14:paraId="02081D99" w14:textId="77777777" w:rsidR="007B2F38" w:rsidRPr="00013B70" w:rsidRDefault="007B2F38" w:rsidP="00D65B28">
            <w:pPr>
              <w:rPr>
                <w:lang w:val="en-GB"/>
              </w:rPr>
            </w:pPr>
          </w:p>
        </w:tc>
        <w:tc>
          <w:tcPr>
            <w:tcW w:w="1828" w:type="dxa"/>
          </w:tcPr>
          <w:p w14:paraId="0C6415FB" w14:textId="77777777" w:rsidR="007B2F38" w:rsidRPr="00013B70" w:rsidRDefault="007B2F38" w:rsidP="00D65B28">
            <w:pPr>
              <w:rPr>
                <w:lang w:val="en-GB"/>
              </w:rPr>
            </w:pPr>
          </w:p>
        </w:tc>
        <w:tc>
          <w:tcPr>
            <w:tcW w:w="595" w:type="dxa"/>
          </w:tcPr>
          <w:p w14:paraId="76ABF5C8" w14:textId="77777777" w:rsidR="007B2F38" w:rsidRPr="00013B70" w:rsidRDefault="007B2F38" w:rsidP="00D65B28">
            <w:pPr>
              <w:rPr>
                <w:lang w:val="en-GB"/>
              </w:rPr>
            </w:pPr>
          </w:p>
        </w:tc>
      </w:tr>
      <w:tr w:rsidR="007B2F38" w:rsidRPr="00013B70" w14:paraId="0DE97767" w14:textId="77777777" w:rsidTr="00850A8F">
        <w:trPr>
          <w:trHeight w:val="185"/>
        </w:trPr>
        <w:tc>
          <w:tcPr>
            <w:tcW w:w="1242" w:type="dxa"/>
          </w:tcPr>
          <w:p w14:paraId="42E8EBFD" w14:textId="77777777" w:rsidR="007B2F38" w:rsidRPr="00013B70" w:rsidRDefault="00974CBF" w:rsidP="00D65B28">
            <w:pPr>
              <w:rPr>
                <w:lang w:val="en-GB"/>
              </w:rPr>
            </w:pPr>
            <w:r w:rsidRPr="00013B70">
              <w:rPr>
                <w:lang w:val="en-GB"/>
              </w:rPr>
              <w:t>Dark/Storage</w:t>
            </w:r>
          </w:p>
        </w:tc>
        <w:tc>
          <w:tcPr>
            <w:tcW w:w="325" w:type="dxa"/>
          </w:tcPr>
          <w:p w14:paraId="7CB21209" w14:textId="77777777" w:rsidR="007B2F38" w:rsidRPr="00013B70" w:rsidRDefault="007B2F38" w:rsidP="00D65B28">
            <w:pPr>
              <w:rPr>
                <w:lang w:val="en-GB"/>
              </w:rPr>
            </w:pPr>
          </w:p>
        </w:tc>
        <w:tc>
          <w:tcPr>
            <w:tcW w:w="608" w:type="dxa"/>
          </w:tcPr>
          <w:p w14:paraId="566AEE43" w14:textId="77777777" w:rsidR="007B2F38" w:rsidRPr="00013B70" w:rsidRDefault="007B2F38" w:rsidP="00D65B28">
            <w:pPr>
              <w:rPr>
                <w:lang w:val="en-GB"/>
              </w:rPr>
            </w:pPr>
          </w:p>
        </w:tc>
        <w:tc>
          <w:tcPr>
            <w:tcW w:w="608" w:type="dxa"/>
          </w:tcPr>
          <w:p w14:paraId="5F435814" w14:textId="77777777" w:rsidR="007B2F38" w:rsidRPr="00013B70" w:rsidRDefault="007B2F38" w:rsidP="00D65B28">
            <w:pPr>
              <w:rPr>
                <w:lang w:val="en-GB"/>
              </w:rPr>
            </w:pPr>
          </w:p>
        </w:tc>
        <w:tc>
          <w:tcPr>
            <w:tcW w:w="609" w:type="dxa"/>
          </w:tcPr>
          <w:p w14:paraId="3596EC01" w14:textId="77777777" w:rsidR="007B2F38" w:rsidRPr="00013B70" w:rsidRDefault="007B2F38" w:rsidP="00D65B28">
            <w:pPr>
              <w:rPr>
                <w:lang w:val="en-GB"/>
              </w:rPr>
            </w:pPr>
          </w:p>
        </w:tc>
        <w:tc>
          <w:tcPr>
            <w:tcW w:w="827" w:type="dxa"/>
          </w:tcPr>
          <w:p w14:paraId="79E8BC0D" w14:textId="77777777" w:rsidR="007B2F38" w:rsidRPr="00013B70" w:rsidRDefault="007B2F38" w:rsidP="00D65B28">
            <w:pPr>
              <w:rPr>
                <w:lang w:val="en-GB"/>
              </w:rPr>
            </w:pPr>
          </w:p>
        </w:tc>
        <w:tc>
          <w:tcPr>
            <w:tcW w:w="389" w:type="dxa"/>
          </w:tcPr>
          <w:p w14:paraId="708328D2" w14:textId="77777777" w:rsidR="007B2F38" w:rsidRPr="00013B70" w:rsidRDefault="007B2F38" w:rsidP="00D65B28">
            <w:pPr>
              <w:rPr>
                <w:lang w:val="en-GB"/>
              </w:rPr>
            </w:pPr>
          </w:p>
        </w:tc>
        <w:tc>
          <w:tcPr>
            <w:tcW w:w="608" w:type="dxa"/>
          </w:tcPr>
          <w:p w14:paraId="72C1E1EB" w14:textId="77777777" w:rsidR="007B2F38" w:rsidRPr="00013B70" w:rsidRDefault="007B2F38" w:rsidP="00D65B28">
            <w:pPr>
              <w:rPr>
                <w:lang w:val="en-GB"/>
              </w:rPr>
            </w:pPr>
          </w:p>
        </w:tc>
        <w:tc>
          <w:tcPr>
            <w:tcW w:w="609" w:type="dxa"/>
          </w:tcPr>
          <w:p w14:paraId="1304E84A" w14:textId="77777777" w:rsidR="007B2F38" w:rsidRPr="00013B70" w:rsidRDefault="007B2F38" w:rsidP="00D65B28">
            <w:pPr>
              <w:rPr>
                <w:lang w:val="en-GB"/>
              </w:rPr>
            </w:pPr>
          </w:p>
        </w:tc>
        <w:tc>
          <w:tcPr>
            <w:tcW w:w="608" w:type="dxa"/>
          </w:tcPr>
          <w:p w14:paraId="3E50125C" w14:textId="77777777" w:rsidR="007B2F38" w:rsidRPr="00013B70" w:rsidRDefault="007B2F38" w:rsidP="00D65B28">
            <w:pPr>
              <w:rPr>
                <w:lang w:val="en-GB"/>
              </w:rPr>
            </w:pPr>
          </w:p>
        </w:tc>
        <w:tc>
          <w:tcPr>
            <w:tcW w:w="1828" w:type="dxa"/>
          </w:tcPr>
          <w:p w14:paraId="20DD2519" w14:textId="77777777" w:rsidR="007B2F38" w:rsidRPr="00013B70" w:rsidRDefault="007B2F38" w:rsidP="00D65B28">
            <w:pPr>
              <w:rPr>
                <w:lang w:val="en-GB"/>
              </w:rPr>
            </w:pPr>
          </w:p>
        </w:tc>
        <w:tc>
          <w:tcPr>
            <w:tcW w:w="595" w:type="dxa"/>
          </w:tcPr>
          <w:p w14:paraId="5EE4E31B" w14:textId="77777777" w:rsidR="007B2F38" w:rsidRPr="00013B70" w:rsidRDefault="007B2F38" w:rsidP="00D65B28">
            <w:pPr>
              <w:rPr>
                <w:lang w:val="en-GB"/>
              </w:rPr>
            </w:pPr>
          </w:p>
        </w:tc>
      </w:tr>
      <w:tr w:rsidR="007B2F38" w:rsidRPr="00013B70" w14:paraId="702BBCC0" w14:textId="77777777" w:rsidTr="00850A8F">
        <w:trPr>
          <w:trHeight w:val="185"/>
        </w:trPr>
        <w:tc>
          <w:tcPr>
            <w:tcW w:w="1242" w:type="dxa"/>
          </w:tcPr>
          <w:p w14:paraId="50964FCE" w14:textId="77777777" w:rsidR="007B2F38" w:rsidRPr="00013B70" w:rsidRDefault="00974CBF" w:rsidP="00D65B28">
            <w:pPr>
              <w:rPr>
                <w:lang w:val="en-GB"/>
              </w:rPr>
            </w:pPr>
            <w:r w:rsidRPr="00013B70">
              <w:rPr>
                <w:lang w:val="en-GB"/>
              </w:rPr>
              <w:t>Electrical</w:t>
            </w:r>
          </w:p>
        </w:tc>
        <w:tc>
          <w:tcPr>
            <w:tcW w:w="325" w:type="dxa"/>
          </w:tcPr>
          <w:p w14:paraId="3180842D" w14:textId="77777777" w:rsidR="007B2F38" w:rsidRPr="00013B70" w:rsidRDefault="007B2F38" w:rsidP="00D65B28">
            <w:pPr>
              <w:rPr>
                <w:lang w:val="en-GB"/>
              </w:rPr>
            </w:pPr>
          </w:p>
        </w:tc>
        <w:tc>
          <w:tcPr>
            <w:tcW w:w="608" w:type="dxa"/>
          </w:tcPr>
          <w:p w14:paraId="2A5B933B" w14:textId="77777777" w:rsidR="007B2F38" w:rsidRPr="00013B70" w:rsidRDefault="007B2F38" w:rsidP="00D65B28">
            <w:pPr>
              <w:rPr>
                <w:lang w:val="en-GB"/>
              </w:rPr>
            </w:pPr>
          </w:p>
        </w:tc>
        <w:tc>
          <w:tcPr>
            <w:tcW w:w="608" w:type="dxa"/>
          </w:tcPr>
          <w:p w14:paraId="162C12F5" w14:textId="77777777" w:rsidR="007B2F38" w:rsidRPr="00013B70" w:rsidRDefault="007B2F38" w:rsidP="00D65B28">
            <w:pPr>
              <w:rPr>
                <w:lang w:val="en-GB"/>
              </w:rPr>
            </w:pPr>
          </w:p>
        </w:tc>
        <w:tc>
          <w:tcPr>
            <w:tcW w:w="609" w:type="dxa"/>
          </w:tcPr>
          <w:p w14:paraId="33DFF049" w14:textId="77777777" w:rsidR="007B2F38" w:rsidRPr="00013B70" w:rsidRDefault="007B2F38" w:rsidP="00D65B28">
            <w:pPr>
              <w:rPr>
                <w:lang w:val="en-GB"/>
              </w:rPr>
            </w:pPr>
          </w:p>
        </w:tc>
        <w:tc>
          <w:tcPr>
            <w:tcW w:w="827" w:type="dxa"/>
          </w:tcPr>
          <w:p w14:paraId="3111EB99" w14:textId="77777777" w:rsidR="007B2F38" w:rsidRPr="00013B70" w:rsidRDefault="007B2F38" w:rsidP="00D65B28">
            <w:pPr>
              <w:rPr>
                <w:lang w:val="en-GB"/>
              </w:rPr>
            </w:pPr>
          </w:p>
        </w:tc>
        <w:tc>
          <w:tcPr>
            <w:tcW w:w="389" w:type="dxa"/>
          </w:tcPr>
          <w:p w14:paraId="17882693" w14:textId="77777777" w:rsidR="007B2F38" w:rsidRPr="00013B70" w:rsidRDefault="007B2F38" w:rsidP="00D65B28">
            <w:pPr>
              <w:rPr>
                <w:lang w:val="en-GB"/>
              </w:rPr>
            </w:pPr>
          </w:p>
        </w:tc>
        <w:tc>
          <w:tcPr>
            <w:tcW w:w="608" w:type="dxa"/>
          </w:tcPr>
          <w:p w14:paraId="5D3C8EA5" w14:textId="77777777" w:rsidR="007B2F38" w:rsidRPr="00013B70" w:rsidRDefault="007B2F38" w:rsidP="00D65B28">
            <w:pPr>
              <w:rPr>
                <w:lang w:val="en-GB"/>
              </w:rPr>
            </w:pPr>
          </w:p>
        </w:tc>
        <w:tc>
          <w:tcPr>
            <w:tcW w:w="609" w:type="dxa"/>
          </w:tcPr>
          <w:p w14:paraId="77394773" w14:textId="77777777" w:rsidR="007B2F38" w:rsidRPr="00013B70" w:rsidRDefault="007B2F38" w:rsidP="00D65B28">
            <w:pPr>
              <w:rPr>
                <w:lang w:val="en-GB"/>
              </w:rPr>
            </w:pPr>
          </w:p>
        </w:tc>
        <w:tc>
          <w:tcPr>
            <w:tcW w:w="608" w:type="dxa"/>
          </w:tcPr>
          <w:p w14:paraId="6B76FC1D" w14:textId="77777777" w:rsidR="007B2F38" w:rsidRPr="00013B70" w:rsidRDefault="007B2F38" w:rsidP="00D65B28">
            <w:pPr>
              <w:rPr>
                <w:lang w:val="en-GB"/>
              </w:rPr>
            </w:pPr>
          </w:p>
        </w:tc>
        <w:tc>
          <w:tcPr>
            <w:tcW w:w="1828" w:type="dxa"/>
          </w:tcPr>
          <w:p w14:paraId="4EB2CFC2" w14:textId="77777777" w:rsidR="007B2F38" w:rsidRPr="00013B70" w:rsidRDefault="007B2F38" w:rsidP="00D65B28">
            <w:pPr>
              <w:rPr>
                <w:lang w:val="en-GB"/>
              </w:rPr>
            </w:pPr>
          </w:p>
        </w:tc>
        <w:tc>
          <w:tcPr>
            <w:tcW w:w="595" w:type="dxa"/>
          </w:tcPr>
          <w:p w14:paraId="3CD91C9E" w14:textId="77777777" w:rsidR="007B2F38" w:rsidRPr="00013B70" w:rsidRDefault="007B2F38" w:rsidP="00D65B28">
            <w:pPr>
              <w:rPr>
                <w:lang w:val="en-GB"/>
              </w:rPr>
            </w:pPr>
          </w:p>
        </w:tc>
      </w:tr>
      <w:tr w:rsidR="007B2F38" w:rsidRPr="00013B70" w14:paraId="3CE8E00C" w14:textId="77777777" w:rsidTr="00850A8F">
        <w:trPr>
          <w:trHeight w:val="185"/>
        </w:trPr>
        <w:tc>
          <w:tcPr>
            <w:tcW w:w="1242" w:type="dxa"/>
          </w:tcPr>
          <w:p w14:paraId="58F50C68" w14:textId="77777777" w:rsidR="007B2F38" w:rsidRPr="00013B70" w:rsidRDefault="00FD0EA5" w:rsidP="00D65B28">
            <w:pPr>
              <w:rPr>
                <w:lang w:val="en-GB"/>
              </w:rPr>
            </w:pPr>
            <w:r w:rsidRPr="00013B70">
              <w:rPr>
                <w:lang w:val="en-GB"/>
              </w:rPr>
              <w:t>Open c</w:t>
            </w:r>
            <w:r w:rsidR="00974CBF" w:rsidRPr="00013B70">
              <w:rPr>
                <w:lang w:val="en-GB"/>
              </w:rPr>
              <w:t>ircuit</w:t>
            </w:r>
          </w:p>
        </w:tc>
        <w:tc>
          <w:tcPr>
            <w:tcW w:w="325" w:type="dxa"/>
          </w:tcPr>
          <w:p w14:paraId="4BE9D8F5" w14:textId="77777777" w:rsidR="007B2F38" w:rsidRPr="00013B70" w:rsidRDefault="007B2F38" w:rsidP="00D65B28">
            <w:pPr>
              <w:rPr>
                <w:lang w:val="en-GB"/>
              </w:rPr>
            </w:pPr>
          </w:p>
        </w:tc>
        <w:tc>
          <w:tcPr>
            <w:tcW w:w="608" w:type="dxa"/>
          </w:tcPr>
          <w:p w14:paraId="65350D69" w14:textId="77777777" w:rsidR="007B2F38" w:rsidRPr="00013B70" w:rsidRDefault="007B2F38" w:rsidP="00D65B28">
            <w:pPr>
              <w:rPr>
                <w:lang w:val="en-GB"/>
              </w:rPr>
            </w:pPr>
          </w:p>
        </w:tc>
        <w:tc>
          <w:tcPr>
            <w:tcW w:w="608" w:type="dxa"/>
          </w:tcPr>
          <w:p w14:paraId="3F507041" w14:textId="77777777" w:rsidR="007B2F38" w:rsidRPr="00013B70" w:rsidRDefault="007B2F38" w:rsidP="00D65B28">
            <w:pPr>
              <w:rPr>
                <w:lang w:val="en-GB"/>
              </w:rPr>
            </w:pPr>
          </w:p>
        </w:tc>
        <w:tc>
          <w:tcPr>
            <w:tcW w:w="609" w:type="dxa"/>
          </w:tcPr>
          <w:p w14:paraId="0BEF31CD" w14:textId="77777777" w:rsidR="007B2F38" w:rsidRPr="00013B70" w:rsidRDefault="007B2F38" w:rsidP="00D65B28">
            <w:pPr>
              <w:rPr>
                <w:lang w:val="en-GB"/>
              </w:rPr>
            </w:pPr>
          </w:p>
        </w:tc>
        <w:tc>
          <w:tcPr>
            <w:tcW w:w="827" w:type="dxa"/>
          </w:tcPr>
          <w:p w14:paraId="7256442F" w14:textId="77777777" w:rsidR="007B2F38" w:rsidRPr="00013B70" w:rsidRDefault="007B2F38" w:rsidP="00D65B28">
            <w:pPr>
              <w:rPr>
                <w:lang w:val="en-GB"/>
              </w:rPr>
            </w:pPr>
          </w:p>
        </w:tc>
        <w:tc>
          <w:tcPr>
            <w:tcW w:w="389" w:type="dxa"/>
          </w:tcPr>
          <w:p w14:paraId="7282C08C" w14:textId="77777777" w:rsidR="007B2F38" w:rsidRPr="00013B70" w:rsidRDefault="007B2F38" w:rsidP="00D65B28">
            <w:pPr>
              <w:rPr>
                <w:lang w:val="en-GB"/>
              </w:rPr>
            </w:pPr>
          </w:p>
        </w:tc>
        <w:tc>
          <w:tcPr>
            <w:tcW w:w="608" w:type="dxa"/>
          </w:tcPr>
          <w:p w14:paraId="1D21B645" w14:textId="77777777" w:rsidR="007B2F38" w:rsidRPr="00013B70" w:rsidRDefault="007B2F38" w:rsidP="00D65B28">
            <w:pPr>
              <w:rPr>
                <w:lang w:val="en-GB"/>
              </w:rPr>
            </w:pPr>
          </w:p>
        </w:tc>
        <w:tc>
          <w:tcPr>
            <w:tcW w:w="609" w:type="dxa"/>
          </w:tcPr>
          <w:p w14:paraId="315A2ED6" w14:textId="77777777" w:rsidR="007B2F38" w:rsidRPr="00013B70" w:rsidRDefault="007B2F38" w:rsidP="00D65B28">
            <w:pPr>
              <w:rPr>
                <w:lang w:val="en-GB"/>
              </w:rPr>
            </w:pPr>
          </w:p>
        </w:tc>
        <w:tc>
          <w:tcPr>
            <w:tcW w:w="608" w:type="dxa"/>
          </w:tcPr>
          <w:p w14:paraId="6BC3A34D" w14:textId="77777777" w:rsidR="007B2F38" w:rsidRPr="00013B70" w:rsidRDefault="007B2F38" w:rsidP="00D65B28">
            <w:pPr>
              <w:rPr>
                <w:lang w:val="en-GB"/>
              </w:rPr>
            </w:pPr>
          </w:p>
        </w:tc>
        <w:tc>
          <w:tcPr>
            <w:tcW w:w="1828" w:type="dxa"/>
          </w:tcPr>
          <w:p w14:paraId="4B5CBFD3" w14:textId="77777777" w:rsidR="007B2F38" w:rsidRPr="00013B70" w:rsidRDefault="007B2F38" w:rsidP="00D65B28">
            <w:pPr>
              <w:rPr>
                <w:lang w:val="en-GB"/>
              </w:rPr>
            </w:pPr>
          </w:p>
        </w:tc>
        <w:tc>
          <w:tcPr>
            <w:tcW w:w="595" w:type="dxa"/>
          </w:tcPr>
          <w:p w14:paraId="4037EF6C" w14:textId="77777777" w:rsidR="007B2F38" w:rsidRPr="00013B70" w:rsidRDefault="007B2F38" w:rsidP="00D65B28">
            <w:pPr>
              <w:rPr>
                <w:lang w:val="en-GB"/>
              </w:rPr>
            </w:pPr>
          </w:p>
        </w:tc>
      </w:tr>
      <w:tr w:rsidR="007B2F38" w:rsidRPr="00013B70" w14:paraId="11719808" w14:textId="77777777" w:rsidTr="00850A8F">
        <w:trPr>
          <w:trHeight w:val="185"/>
        </w:trPr>
        <w:tc>
          <w:tcPr>
            <w:tcW w:w="1242" w:type="dxa"/>
          </w:tcPr>
          <w:p w14:paraId="4CE7EFB8" w14:textId="77777777" w:rsidR="007B2F38" w:rsidRPr="00013B70" w:rsidRDefault="00FD0EA5" w:rsidP="00D65B28">
            <w:pPr>
              <w:rPr>
                <w:lang w:val="en-GB"/>
              </w:rPr>
            </w:pPr>
            <w:r w:rsidRPr="00013B70">
              <w:rPr>
                <w:lang w:val="en-GB"/>
              </w:rPr>
              <w:t>Short c</w:t>
            </w:r>
            <w:r w:rsidR="00974CBF" w:rsidRPr="00013B70">
              <w:rPr>
                <w:lang w:val="en-GB"/>
              </w:rPr>
              <w:t>ircuit</w:t>
            </w:r>
          </w:p>
        </w:tc>
        <w:tc>
          <w:tcPr>
            <w:tcW w:w="325" w:type="dxa"/>
          </w:tcPr>
          <w:p w14:paraId="78E44AFE" w14:textId="77777777" w:rsidR="007B2F38" w:rsidRPr="00013B70" w:rsidRDefault="007B2F38" w:rsidP="00D65B28">
            <w:pPr>
              <w:rPr>
                <w:lang w:val="en-GB"/>
              </w:rPr>
            </w:pPr>
          </w:p>
        </w:tc>
        <w:tc>
          <w:tcPr>
            <w:tcW w:w="608" w:type="dxa"/>
          </w:tcPr>
          <w:p w14:paraId="691DFAB7" w14:textId="77777777" w:rsidR="007B2F38" w:rsidRPr="00013B70" w:rsidRDefault="007B2F38" w:rsidP="00D65B28">
            <w:pPr>
              <w:rPr>
                <w:lang w:val="en-GB"/>
              </w:rPr>
            </w:pPr>
          </w:p>
        </w:tc>
        <w:tc>
          <w:tcPr>
            <w:tcW w:w="608" w:type="dxa"/>
          </w:tcPr>
          <w:p w14:paraId="3E2835D7" w14:textId="77777777" w:rsidR="007B2F38" w:rsidRPr="00013B70" w:rsidRDefault="007B2F38" w:rsidP="00D65B28">
            <w:pPr>
              <w:rPr>
                <w:lang w:val="en-GB"/>
              </w:rPr>
            </w:pPr>
          </w:p>
        </w:tc>
        <w:tc>
          <w:tcPr>
            <w:tcW w:w="609" w:type="dxa"/>
          </w:tcPr>
          <w:p w14:paraId="27A66082" w14:textId="77777777" w:rsidR="007B2F38" w:rsidRPr="00013B70" w:rsidRDefault="007B2F38" w:rsidP="00D65B28">
            <w:pPr>
              <w:rPr>
                <w:lang w:val="en-GB"/>
              </w:rPr>
            </w:pPr>
          </w:p>
        </w:tc>
        <w:tc>
          <w:tcPr>
            <w:tcW w:w="827" w:type="dxa"/>
          </w:tcPr>
          <w:p w14:paraId="34D1282E" w14:textId="77777777" w:rsidR="007B2F38" w:rsidRPr="00013B70" w:rsidRDefault="007B2F38" w:rsidP="00D65B28">
            <w:pPr>
              <w:rPr>
                <w:lang w:val="en-GB"/>
              </w:rPr>
            </w:pPr>
          </w:p>
        </w:tc>
        <w:tc>
          <w:tcPr>
            <w:tcW w:w="389" w:type="dxa"/>
          </w:tcPr>
          <w:p w14:paraId="56FF3517" w14:textId="77777777" w:rsidR="007B2F38" w:rsidRPr="00013B70" w:rsidRDefault="007B2F38" w:rsidP="00D65B28">
            <w:pPr>
              <w:rPr>
                <w:lang w:val="en-GB"/>
              </w:rPr>
            </w:pPr>
          </w:p>
        </w:tc>
        <w:tc>
          <w:tcPr>
            <w:tcW w:w="608" w:type="dxa"/>
          </w:tcPr>
          <w:p w14:paraId="17A49F08" w14:textId="77777777" w:rsidR="007B2F38" w:rsidRPr="00013B70" w:rsidRDefault="007B2F38" w:rsidP="00D65B28">
            <w:pPr>
              <w:rPr>
                <w:lang w:val="en-GB"/>
              </w:rPr>
            </w:pPr>
          </w:p>
        </w:tc>
        <w:tc>
          <w:tcPr>
            <w:tcW w:w="609" w:type="dxa"/>
          </w:tcPr>
          <w:p w14:paraId="2175AA0F" w14:textId="77777777" w:rsidR="007B2F38" w:rsidRPr="00013B70" w:rsidRDefault="007B2F38" w:rsidP="00D65B28">
            <w:pPr>
              <w:rPr>
                <w:lang w:val="en-GB"/>
              </w:rPr>
            </w:pPr>
          </w:p>
        </w:tc>
        <w:tc>
          <w:tcPr>
            <w:tcW w:w="608" w:type="dxa"/>
          </w:tcPr>
          <w:p w14:paraId="3A09C51C" w14:textId="77777777" w:rsidR="007B2F38" w:rsidRPr="00013B70" w:rsidRDefault="007B2F38" w:rsidP="00D65B28">
            <w:pPr>
              <w:rPr>
                <w:lang w:val="en-GB"/>
              </w:rPr>
            </w:pPr>
          </w:p>
        </w:tc>
        <w:tc>
          <w:tcPr>
            <w:tcW w:w="1828" w:type="dxa"/>
          </w:tcPr>
          <w:p w14:paraId="23DB9DD6" w14:textId="77777777" w:rsidR="007B2F38" w:rsidRPr="00013B70" w:rsidRDefault="007B2F38" w:rsidP="00D65B28">
            <w:pPr>
              <w:rPr>
                <w:lang w:val="en-GB"/>
              </w:rPr>
            </w:pPr>
          </w:p>
        </w:tc>
        <w:tc>
          <w:tcPr>
            <w:tcW w:w="595" w:type="dxa"/>
          </w:tcPr>
          <w:p w14:paraId="3B42EC57" w14:textId="77777777" w:rsidR="007B2F38" w:rsidRPr="00013B70" w:rsidRDefault="007B2F38" w:rsidP="00D65B28">
            <w:pPr>
              <w:rPr>
                <w:lang w:val="en-GB"/>
              </w:rPr>
            </w:pPr>
          </w:p>
        </w:tc>
      </w:tr>
      <w:tr w:rsidR="007B2F38" w:rsidRPr="00013B70" w14:paraId="3B59B943" w14:textId="77777777" w:rsidTr="00850A8F">
        <w:trPr>
          <w:trHeight w:val="185"/>
        </w:trPr>
        <w:tc>
          <w:tcPr>
            <w:tcW w:w="1242" w:type="dxa"/>
          </w:tcPr>
          <w:p w14:paraId="4DE216E3" w14:textId="77777777" w:rsidR="007B2F38" w:rsidRPr="00013B70" w:rsidRDefault="00FD0EA5" w:rsidP="00D65B28">
            <w:pPr>
              <w:rPr>
                <w:lang w:val="en-GB"/>
              </w:rPr>
            </w:pPr>
            <w:r w:rsidRPr="00013B70">
              <w:rPr>
                <w:lang w:val="en-GB"/>
              </w:rPr>
              <w:lastRenderedPageBreak/>
              <w:t>Reverse b</w:t>
            </w:r>
            <w:r w:rsidR="00974CBF" w:rsidRPr="00013B70">
              <w:rPr>
                <w:lang w:val="en-GB"/>
              </w:rPr>
              <w:t>ias</w:t>
            </w:r>
          </w:p>
          <w:p w14:paraId="7594F434" w14:textId="77777777" w:rsidR="007B2F38" w:rsidRPr="00013B70" w:rsidRDefault="00974CBF" w:rsidP="00D65B28">
            <w:pPr>
              <w:rPr>
                <w:lang w:val="en-GB"/>
              </w:rPr>
            </w:pPr>
            <w:r w:rsidRPr="00013B70">
              <w:rPr>
                <w:lang w:val="en-GB"/>
              </w:rPr>
              <w:t>(</w:t>
            </w:r>
            <w:r w:rsidRPr="00013B70">
              <w:rPr>
                <w:i/>
                <w:lang w:val="en-GB"/>
              </w:rPr>
              <w:t>V</w:t>
            </w:r>
            <w:r w:rsidRPr="00013B70">
              <w:rPr>
                <w:lang w:val="en-GB"/>
              </w:rPr>
              <w:t xml:space="preserve"> or </w:t>
            </w:r>
            <w:r w:rsidRPr="00013B70">
              <w:rPr>
                <w:i/>
                <w:lang w:val="en-GB"/>
              </w:rPr>
              <w:t>I</w:t>
            </w:r>
            <w:r w:rsidRPr="00013B70">
              <w:rPr>
                <w:lang w:val="en-GB"/>
              </w:rPr>
              <w:t>)</w:t>
            </w:r>
          </w:p>
        </w:tc>
        <w:tc>
          <w:tcPr>
            <w:tcW w:w="325" w:type="dxa"/>
          </w:tcPr>
          <w:p w14:paraId="6E6964C0" w14:textId="77777777" w:rsidR="007B2F38" w:rsidRPr="00013B70" w:rsidRDefault="007B2F38" w:rsidP="00D65B28">
            <w:pPr>
              <w:rPr>
                <w:lang w:val="en-GB"/>
              </w:rPr>
            </w:pPr>
          </w:p>
        </w:tc>
        <w:tc>
          <w:tcPr>
            <w:tcW w:w="608" w:type="dxa"/>
          </w:tcPr>
          <w:p w14:paraId="5C4B0F50" w14:textId="77777777" w:rsidR="007B2F38" w:rsidRPr="00013B70" w:rsidRDefault="007B2F38" w:rsidP="00D65B28">
            <w:pPr>
              <w:rPr>
                <w:lang w:val="en-GB"/>
              </w:rPr>
            </w:pPr>
          </w:p>
        </w:tc>
        <w:tc>
          <w:tcPr>
            <w:tcW w:w="608" w:type="dxa"/>
          </w:tcPr>
          <w:p w14:paraId="469749C0" w14:textId="77777777" w:rsidR="007B2F38" w:rsidRPr="00013B70" w:rsidRDefault="007B2F38" w:rsidP="00D65B28">
            <w:pPr>
              <w:rPr>
                <w:lang w:val="en-GB"/>
              </w:rPr>
            </w:pPr>
          </w:p>
        </w:tc>
        <w:tc>
          <w:tcPr>
            <w:tcW w:w="609" w:type="dxa"/>
          </w:tcPr>
          <w:p w14:paraId="34F534D9" w14:textId="77777777" w:rsidR="007B2F38" w:rsidRPr="00013B70" w:rsidRDefault="007B2F38" w:rsidP="00D65B28">
            <w:pPr>
              <w:rPr>
                <w:lang w:val="en-GB"/>
              </w:rPr>
            </w:pPr>
          </w:p>
        </w:tc>
        <w:tc>
          <w:tcPr>
            <w:tcW w:w="827" w:type="dxa"/>
          </w:tcPr>
          <w:p w14:paraId="3DF94A77" w14:textId="77777777" w:rsidR="007B2F38" w:rsidRPr="00013B70" w:rsidRDefault="007B2F38" w:rsidP="00D65B28">
            <w:pPr>
              <w:rPr>
                <w:lang w:val="en-GB"/>
              </w:rPr>
            </w:pPr>
          </w:p>
        </w:tc>
        <w:tc>
          <w:tcPr>
            <w:tcW w:w="389" w:type="dxa"/>
          </w:tcPr>
          <w:p w14:paraId="1FAA84B5" w14:textId="77777777" w:rsidR="007B2F38" w:rsidRPr="00013B70" w:rsidRDefault="007B2F38" w:rsidP="00D65B28">
            <w:pPr>
              <w:rPr>
                <w:lang w:val="en-GB"/>
              </w:rPr>
            </w:pPr>
          </w:p>
        </w:tc>
        <w:tc>
          <w:tcPr>
            <w:tcW w:w="608" w:type="dxa"/>
          </w:tcPr>
          <w:p w14:paraId="6BB1E68C" w14:textId="77777777" w:rsidR="007B2F38" w:rsidRPr="00013B70" w:rsidRDefault="007B2F38" w:rsidP="00D65B28">
            <w:pPr>
              <w:rPr>
                <w:lang w:val="en-GB"/>
              </w:rPr>
            </w:pPr>
          </w:p>
        </w:tc>
        <w:tc>
          <w:tcPr>
            <w:tcW w:w="609" w:type="dxa"/>
          </w:tcPr>
          <w:p w14:paraId="22E67E0D" w14:textId="77777777" w:rsidR="007B2F38" w:rsidRPr="00013B70" w:rsidRDefault="007B2F38" w:rsidP="00D65B28">
            <w:pPr>
              <w:rPr>
                <w:lang w:val="en-GB"/>
              </w:rPr>
            </w:pPr>
          </w:p>
        </w:tc>
        <w:tc>
          <w:tcPr>
            <w:tcW w:w="608" w:type="dxa"/>
          </w:tcPr>
          <w:p w14:paraId="7F7E6F7E" w14:textId="77777777" w:rsidR="007B2F38" w:rsidRPr="00013B70" w:rsidRDefault="007B2F38" w:rsidP="00D65B28">
            <w:pPr>
              <w:rPr>
                <w:lang w:val="en-GB"/>
              </w:rPr>
            </w:pPr>
          </w:p>
        </w:tc>
        <w:tc>
          <w:tcPr>
            <w:tcW w:w="1828" w:type="dxa"/>
          </w:tcPr>
          <w:p w14:paraId="30882C83" w14:textId="77777777" w:rsidR="007B2F38" w:rsidRPr="00013B70" w:rsidRDefault="007B2F38" w:rsidP="00D65B28">
            <w:pPr>
              <w:rPr>
                <w:lang w:val="en-GB"/>
              </w:rPr>
            </w:pPr>
          </w:p>
        </w:tc>
        <w:tc>
          <w:tcPr>
            <w:tcW w:w="595" w:type="dxa"/>
          </w:tcPr>
          <w:p w14:paraId="73205B41" w14:textId="77777777" w:rsidR="007B2F38" w:rsidRPr="00013B70" w:rsidRDefault="007B2F38" w:rsidP="00D65B28">
            <w:pPr>
              <w:rPr>
                <w:lang w:val="en-GB"/>
              </w:rPr>
            </w:pPr>
          </w:p>
        </w:tc>
      </w:tr>
      <w:tr w:rsidR="007B2F38" w:rsidRPr="00013B70" w14:paraId="61B368FA" w14:textId="77777777" w:rsidTr="00850A8F">
        <w:trPr>
          <w:trHeight w:val="185"/>
        </w:trPr>
        <w:tc>
          <w:tcPr>
            <w:tcW w:w="1242" w:type="dxa"/>
          </w:tcPr>
          <w:p w14:paraId="7C250180" w14:textId="77777777" w:rsidR="007B2F38" w:rsidRPr="00013B70" w:rsidRDefault="00974CBF" w:rsidP="00D65B28">
            <w:pPr>
              <w:rPr>
                <w:lang w:val="en-GB"/>
              </w:rPr>
            </w:pPr>
            <w:r w:rsidRPr="00013B70">
              <w:rPr>
                <w:lang w:val="en-GB"/>
              </w:rPr>
              <w:t>Atmosphere</w:t>
            </w:r>
          </w:p>
        </w:tc>
        <w:tc>
          <w:tcPr>
            <w:tcW w:w="325" w:type="dxa"/>
          </w:tcPr>
          <w:p w14:paraId="32B77440" w14:textId="77777777" w:rsidR="007B2F38" w:rsidRPr="00013B70" w:rsidRDefault="007B2F38" w:rsidP="00D65B28">
            <w:pPr>
              <w:rPr>
                <w:lang w:val="en-GB"/>
              </w:rPr>
            </w:pPr>
          </w:p>
        </w:tc>
        <w:tc>
          <w:tcPr>
            <w:tcW w:w="608" w:type="dxa"/>
          </w:tcPr>
          <w:p w14:paraId="42F392B1" w14:textId="77777777" w:rsidR="007B2F38" w:rsidRPr="00013B70" w:rsidRDefault="007B2F38" w:rsidP="00D65B28">
            <w:pPr>
              <w:rPr>
                <w:lang w:val="en-GB"/>
              </w:rPr>
            </w:pPr>
          </w:p>
        </w:tc>
        <w:tc>
          <w:tcPr>
            <w:tcW w:w="608" w:type="dxa"/>
          </w:tcPr>
          <w:p w14:paraId="154F692B" w14:textId="77777777" w:rsidR="007B2F38" w:rsidRPr="00013B70" w:rsidRDefault="007B2F38" w:rsidP="00D65B28">
            <w:pPr>
              <w:rPr>
                <w:lang w:val="en-GB"/>
              </w:rPr>
            </w:pPr>
          </w:p>
        </w:tc>
        <w:tc>
          <w:tcPr>
            <w:tcW w:w="609" w:type="dxa"/>
          </w:tcPr>
          <w:p w14:paraId="22825A6F" w14:textId="77777777" w:rsidR="007B2F38" w:rsidRPr="00013B70" w:rsidRDefault="007B2F38" w:rsidP="00D65B28">
            <w:pPr>
              <w:rPr>
                <w:lang w:val="en-GB"/>
              </w:rPr>
            </w:pPr>
          </w:p>
        </w:tc>
        <w:tc>
          <w:tcPr>
            <w:tcW w:w="827" w:type="dxa"/>
          </w:tcPr>
          <w:p w14:paraId="7DD4168F" w14:textId="77777777" w:rsidR="007B2F38" w:rsidRPr="00013B70" w:rsidRDefault="007B2F38" w:rsidP="00D65B28">
            <w:pPr>
              <w:rPr>
                <w:lang w:val="en-GB"/>
              </w:rPr>
            </w:pPr>
          </w:p>
        </w:tc>
        <w:tc>
          <w:tcPr>
            <w:tcW w:w="389" w:type="dxa"/>
          </w:tcPr>
          <w:p w14:paraId="4C725BAB" w14:textId="77777777" w:rsidR="007B2F38" w:rsidRPr="00013B70" w:rsidRDefault="007B2F38" w:rsidP="00D65B28">
            <w:pPr>
              <w:rPr>
                <w:lang w:val="en-GB"/>
              </w:rPr>
            </w:pPr>
          </w:p>
        </w:tc>
        <w:tc>
          <w:tcPr>
            <w:tcW w:w="608" w:type="dxa"/>
          </w:tcPr>
          <w:p w14:paraId="5A33825D" w14:textId="77777777" w:rsidR="007B2F38" w:rsidRPr="00013B70" w:rsidRDefault="007B2F38" w:rsidP="00D65B28">
            <w:pPr>
              <w:rPr>
                <w:lang w:val="en-GB"/>
              </w:rPr>
            </w:pPr>
          </w:p>
        </w:tc>
        <w:tc>
          <w:tcPr>
            <w:tcW w:w="609" w:type="dxa"/>
          </w:tcPr>
          <w:p w14:paraId="051D226C" w14:textId="77777777" w:rsidR="007B2F38" w:rsidRPr="00013B70" w:rsidRDefault="007B2F38" w:rsidP="00D65B28">
            <w:pPr>
              <w:rPr>
                <w:lang w:val="en-GB"/>
              </w:rPr>
            </w:pPr>
          </w:p>
        </w:tc>
        <w:tc>
          <w:tcPr>
            <w:tcW w:w="608" w:type="dxa"/>
          </w:tcPr>
          <w:p w14:paraId="49BE4DA5" w14:textId="77777777" w:rsidR="007B2F38" w:rsidRPr="00013B70" w:rsidRDefault="007B2F38" w:rsidP="00D65B28">
            <w:pPr>
              <w:rPr>
                <w:lang w:val="en-GB"/>
              </w:rPr>
            </w:pPr>
          </w:p>
        </w:tc>
        <w:tc>
          <w:tcPr>
            <w:tcW w:w="1828" w:type="dxa"/>
          </w:tcPr>
          <w:p w14:paraId="24B58690" w14:textId="77777777" w:rsidR="007B2F38" w:rsidRPr="00013B70" w:rsidRDefault="007B2F38" w:rsidP="00D65B28">
            <w:pPr>
              <w:rPr>
                <w:lang w:val="en-GB"/>
              </w:rPr>
            </w:pPr>
          </w:p>
        </w:tc>
        <w:tc>
          <w:tcPr>
            <w:tcW w:w="595" w:type="dxa"/>
          </w:tcPr>
          <w:p w14:paraId="62F8110F" w14:textId="77777777" w:rsidR="007B2F38" w:rsidRPr="00013B70" w:rsidRDefault="007B2F38" w:rsidP="00D65B28">
            <w:pPr>
              <w:rPr>
                <w:lang w:val="en-GB"/>
              </w:rPr>
            </w:pPr>
          </w:p>
        </w:tc>
      </w:tr>
      <w:tr w:rsidR="007B2F38" w:rsidRPr="00013B70" w14:paraId="0DA388FF" w14:textId="77777777" w:rsidTr="00850A8F">
        <w:trPr>
          <w:trHeight w:val="185"/>
        </w:trPr>
        <w:tc>
          <w:tcPr>
            <w:tcW w:w="1242" w:type="dxa"/>
          </w:tcPr>
          <w:p w14:paraId="3ACF3AAD" w14:textId="77777777" w:rsidR="007B2F38" w:rsidRPr="00013B70" w:rsidRDefault="00974CBF" w:rsidP="00D65B28">
            <w:pPr>
              <w:rPr>
                <w:lang w:val="en-GB"/>
              </w:rPr>
            </w:pPr>
            <w:r w:rsidRPr="00013B70">
              <w:rPr>
                <w:lang w:val="en-GB"/>
              </w:rPr>
              <w:t>Argon</w:t>
            </w:r>
          </w:p>
        </w:tc>
        <w:tc>
          <w:tcPr>
            <w:tcW w:w="325" w:type="dxa"/>
          </w:tcPr>
          <w:p w14:paraId="3B0AE25A" w14:textId="77777777" w:rsidR="007B2F38" w:rsidRPr="00013B70" w:rsidRDefault="007B2F38" w:rsidP="00D65B28">
            <w:pPr>
              <w:rPr>
                <w:lang w:val="en-GB"/>
              </w:rPr>
            </w:pPr>
          </w:p>
        </w:tc>
        <w:tc>
          <w:tcPr>
            <w:tcW w:w="608" w:type="dxa"/>
          </w:tcPr>
          <w:p w14:paraId="2B9A78EE" w14:textId="77777777" w:rsidR="007B2F38" w:rsidRPr="00013B70" w:rsidRDefault="007B2F38" w:rsidP="00D65B28">
            <w:pPr>
              <w:rPr>
                <w:lang w:val="en-GB"/>
              </w:rPr>
            </w:pPr>
          </w:p>
        </w:tc>
        <w:tc>
          <w:tcPr>
            <w:tcW w:w="608" w:type="dxa"/>
          </w:tcPr>
          <w:p w14:paraId="601DFAF5" w14:textId="77777777" w:rsidR="007B2F38" w:rsidRPr="00013B70" w:rsidRDefault="007B2F38" w:rsidP="00D65B28">
            <w:pPr>
              <w:rPr>
                <w:lang w:val="en-GB"/>
              </w:rPr>
            </w:pPr>
          </w:p>
        </w:tc>
        <w:tc>
          <w:tcPr>
            <w:tcW w:w="609" w:type="dxa"/>
          </w:tcPr>
          <w:p w14:paraId="79316131" w14:textId="77777777" w:rsidR="007B2F38" w:rsidRPr="00013B70" w:rsidRDefault="007B2F38" w:rsidP="00D65B28">
            <w:pPr>
              <w:rPr>
                <w:lang w:val="en-GB"/>
              </w:rPr>
            </w:pPr>
          </w:p>
        </w:tc>
        <w:tc>
          <w:tcPr>
            <w:tcW w:w="827" w:type="dxa"/>
          </w:tcPr>
          <w:p w14:paraId="766A8CFC" w14:textId="77777777" w:rsidR="007B2F38" w:rsidRPr="00013B70" w:rsidRDefault="007B2F38" w:rsidP="00D65B28">
            <w:pPr>
              <w:rPr>
                <w:lang w:val="en-GB"/>
              </w:rPr>
            </w:pPr>
          </w:p>
        </w:tc>
        <w:tc>
          <w:tcPr>
            <w:tcW w:w="389" w:type="dxa"/>
          </w:tcPr>
          <w:p w14:paraId="70AF86DF" w14:textId="77777777" w:rsidR="007B2F38" w:rsidRPr="00013B70" w:rsidRDefault="007B2F38" w:rsidP="00D65B28">
            <w:pPr>
              <w:rPr>
                <w:lang w:val="en-GB"/>
              </w:rPr>
            </w:pPr>
          </w:p>
        </w:tc>
        <w:tc>
          <w:tcPr>
            <w:tcW w:w="608" w:type="dxa"/>
          </w:tcPr>
          <w:p w14:paraId="18D60570" w14:textId="77777777" w:rsidR="007B2F38" w:rsidRPr="00013B70" w:rsidRDefault="007B2F38" w:rsidP="00D65B28">
            <w:pPr>
              <w:rPr>
                <w:lang w:val="en-GB"/>
              </w:rPr>
            </w:pPr>
          </w:p>
        </w:tc>
        <w:tc>
          <w:tcPr>
            <w:tcW w:w="609" w:type="dxa"/>
          </w:tcPr>
          <w:p w14:paraId="659B46DE" w14:textId="77777777" w:rsidR="007B2F38" w:rsidRPr="00013B70" w:rsidRDefault="007B2F38" w:rsidP="00D65B28">
            <w:pPr>
              <w:rPr>
                <w:lang w:val="en-GB"/>
              </w:rPr>
            </w:pPr>
          </w:p>
        </w:tc>
        <w:tc>
          <w:tcPr>
            <w:tcW w:w="608" w:type="dxa"/>
          </w:tcPr>
          <w:p w14:paraId="10FAA0CC" w14:textId="77777777" w:rsidR="007B2F38" w:rsidRPr="00013B70" w:rsidRDefault="007B2F38" w:rsidP="00D65B28">
            <w:pPr>
              <w:rPr>
                <w:lang w:val="en-GB"/>
              </w:rPr>
            </w:pPr>
          </w:p>
        </w:tc>
        <w:tc>
          <w:tcPr>
            <w:tcW w:w="1828" w:type="dxa"/>
          </w:tcPr>
          <w:p w14:paraId="79F76608" w14:textId="77777777" w:rsidR="007B2F38" w:rsidRPr="00013B70" w:rsidRDefault="007B2F38" w:rsidP="00D65B28">
            <w:pPr>
              <w:rPr>
                <w:lang w:val="en-GB"/>
              </w:rPr>
            </w:pPr>
          </w:p>
        </w:tc>
        <w:tc>
          <w:tcPr>
            <w:tcW w:w="595" w:type="dxa"/>
          </w:tcPr>
          <w:p w14:paraId="23123C64" w14:textId="77777777" w:rsidR="007B2F38" w:rsidRPr="00013B70" w:rsidRDefault="007B2F38" w:rsidP="00D65B28">
            <w:pPr>
              <w:rPr>
                <w:lang w:val="en-GB"/>
              </w:rPr>
            </w:pPr>
          </w:p>
        </w:tc>
      </w:tr>
      <w:tr w:rsidR="007B2F38" w:rsidRPr="00013B70" w14:paraId="247E7D6E" w14:textId="77777777" w:rsidTr="00850A8F">
        <w:trPr>
          <w:trHeight w:val="185"/>
        </w:trPr>
        <w:tc>
          <w:tcPr>
            <w:tcW w:w="1242" w:type="dxa"/>
          </w:tcPr>
          <w:p w14:paraId="55CB48BF" w14:textId="77777777" w:rsidR="007B2F38" w:rsidRPr="00013B70" w:rsidRDefault="00974CBF" w:rsidP="00D65B28">
            <w:pPr>
              <w:rPr>
                <w:lang w:val="en-GB"/>
              </w:rPr>
            </w:pPr>
            <w:r w:rsidRPr="00013B70">
              <w:rPr>
                <w:lang w:val="en-GB"/>
              </w:rPr>
              <w:t>Nitrogen</w:t>
            </w:r>
          </w:p>
        </w:tc>
        <w:tc>
          <w:tcPr>
            <w:tcW w:w="325" w:type="dxa"/>
          </w:tcPr>
          <w:p w14:paraId="72B2A45F" w14:textId="77777777" w:rsidR="007B2F38" w:rsidRPr="00013B70" w:rsidRDefault="007B2F38" w:rsidP="00D65B28">
            <w:pPr>
              <w:rPr>
                <w:lang w:val="en-GB"/>
              </w:rPr>
            </w:pPr>
          </w:p>
        </w:tc>
        <w:tc>
          <w:tcPr>
            <w:tcW w:w="608" w:type="dxa"/>
          </w:tcPr>
          <w:p w14:paraId="4A58BA4F" w14:textId="77777777" w:rsidR="007B2F38" w:rsidRPr="00013B70" w:rsidRDefault="007B2F38" w:rsidP="00D65B28">
            <w:pPr>
              <w:rPr>
                <w:lang w:val="en-GB"/>
              </w:rPr>
            </w:pPr>
          </w:p>
        </w:tc>
        <w:tc>
          <w:tcPr>
            <w:tcW w:w="608" w:type="dxa"/>
          </w:tcPr>
          <w:p w14:paraId="48F054D2" w14:textId="77777777" w:rsidR="007B2F38" w:rsidRPr="00013B70" w:rsidRDefault="007B2F38" w:rsidP="00D65B28">
            <w:pPr>
              <w:rPr>
                <w:lang w:val="en-GB"/>
              </w:rPr>
            </w:pPr>
          </w:p>
        </w:tc>
        <w:tc>
          <w:tcPr>
            <w:tcW w:w="609" w:type="dxa"/>
          </w:tcPr>
          <w:p w14:paraId="46F2DA40" w14:textId="77777777" w:rsidR="007B2F38" w:rsidRPr="00013B70" w:rsidRDefault="007B2F38" w:rsidP="00D65B28">
            <w:pPr>
              <w:rPr>
                <w:lang w:val="en-GB"/>
              </w:rPr>
            </w:pPr>
          </w:p>
        </w:tc>
        <w:tc>
          <w:tcPr>
            <w:tcW w:w="827" w:type="dxa"/>
          </w:tcPr>
          <w:p w14:paraId="6DAB9A8B" w14:textId="77777777" w:rsidR="007B2F38" w:rsidRPr="00013B70" w:rsidRDefault="007B2F38" w:rsidP="00D65B28">
            <w:pPr>
              <w:rPr>
                <w:lang w:val="en-GB"/>
              </w:rPr>
            </w:pPr>
          </w:p>
        </w:tc>
        <w:tc>
          <w:tcPr>
            <w:tcW w:w="389" w:type="dxa"/>
          </w:tcPr>
          <w:p w14:paraId="6B54C9C5" w14:textId="77777777" w:rsidR="007B2F38" w:rsidRPr="00013B70" w:rsidRDefault="007B2F38" w:rsidP="00D65B28">
            <w:pPr>
              <w:rPr>
                <w:lang w:val="en-GB"/>
              </w:rPr>
            </w:pPr>
          </w:p>
        </w:tc>
        <w:tc>
          <w:tcPr>
            <w:tcW w:w="608" w:type="dxa"/>
          </w:tcPr>
          <w:p w14:paraId="2ECD6D66" w14:textId="77777777" w:rsidR="007B2F38" w:rsidRPr="00013B70" w:rsidRDefault="007B2F38" w:rsidP="00D65B28">
            <w:pPr>
              <w:rPr>
                <w:lang w:val="en-GB"/>
              </w:rPr>
            </w:pPr>
          </w:p>
        </w:tc>
        <w:tc>
          <w:tcPr>
            <w:tcW w:w="609" w:type="dxa"/>
          </w:tcPr>
          <w:p w14:paraId="19EAAC03" w14:textId="77777777" w:rsidR="007B2F38" w:rsidRPr="00013B70" w:rsidRDefault="007B2F38" w:rsidP="00D65B28">
            <w:pPr>
              <w:rPr>
                <w:lang w:val="en-GB"/>
              </w:rPr>
            </w:pPr>
          </w:p>
        </w:tc>
        <w:tc>
          <w:tcPr>
            <w:tcW w:w="608" w:type="dxa"/>
          </w:tcPr>
          <w:p w14:paraId="5AD5AD47" w14:textId="77777777" w:rsidR="007B2F38" w:rsidRPr="00013B70" w:rsidRDefault="007B2F38" w:rsidP="00D65B28">
            <w:pPr>
              <w:rPr>
                <w:lang w:val="en-GB"/>
              </w:rPr>
            </w:pPr>
          </w:p>
        </w:tc>
        <w:tc>
          <w:tcPr>
            <w:tcW w:w="1828" w:type="dxa"/>
          </w:tcPr>
          <w:p w14:paraId="526573DA" w14:textId="77777777" w:rsidR="007B2F38" w:rsidRPr="00013B70" w:rsidRDefault="007B2F38" w:rsidP="00D65B28">
            <w:pPr>
              <w:rPr>
                <w:lang w:val="en-GB"/>
              </w:rPr>
            </w:pPr>
          </w:p>
        </w:tc>
        <w:tc>
          <w:tcPr>
            <w:tcW w:w="595" w:type="dxa"/>
          </w:tcPr>
          <w:p w14:paraId="191A6417" w14:textId="77777777" w:rsidR="007B2F38" w:rsidRPr="00013B70" w:rsidRDefault="007B2F38" w:rsidP="00D65B28">
            <w:pPr>
              <w:rPr>
                <w:lang w:val="en-GB"/>
              </w:rPr>
            </w:pPr>
          </w:p>
        </w:tc>
      </w:tr>
      <w:tr w:rsidR="007B2F38" w:rsidRPr="00013B70" w14:paraId="35804DA4" w14:textId="77777777" w:rsidTr="00850A8F">
        <w:trPr>
          <w:trHeight w:val="185"/>
        </w:trPr>
        <w:tc>
          <w:tcPr>
            <w:tcW w:w="1242" w:type="dxa"/>
          </w:tcPr>
          <w:p w14:paraId="239EABD8" w14:textId="77777777" w:rsidR="007B2F38" w:rsidRPr="00013B70" w:rsidRDefault="00974CBF" w:rsidP="00D65B28">
            <w:pPr>
              <w:rPr>
                <w:lang w:val="en-GB"/>
              </w:rPr>
            </w:pPr>
            <w:r w:rsidRPr="00013B70">
              <w:rPr>
                <w:lang w:val="en-GB"/>
              </w:rPr>
              <w:t>Oxygen</w:t>
            </w:r>
          </w:p>
        </w:tc>
        <w:tc>
          <w:tcPr>
            <w:tcW w:w="325" w:type="dxa"/>
          </w:tcPr>
          <w:p w14:paraId="193350DE" w14:textId="77777777" w:rsidR="007B2F38" w:rsidRPr="00013B70" w:rsidRDefault="007B2F38" w:rsidP="00D65B28">
            <w:pPr>
              <w:rPr>
                <w:lang w:val="en-GB"/>
              </w:rPr>
            </w:pPr>
          </w:p>
        </w:tc>
        <w:tc>
          <w:tcPr>
            <w:tcW w:w="608" w:type="dxa"/>
          </w:tcPr>
          <w:p w14:paraId="60B20E7E" w14:textId="77777777" w:rsidR="007B2F38" w:rsidRPr="00013B70" w:rsidRDefault="007B2F38" w:rsidP="00D65B28">
            <w:pPr>
              <w:rPr>
                <w:lang w:val="en-GB"/>
              </w:rPr>
            </w:pPr>
          </w:p>
        </w:tc>
        <w:tc>
          <w:tcPr>
            <w:tcW w:w="608" w:type="dxa"/>
          </w:tcPr>
          <w:p w14:paraId="29E2DA4E" w14:textId="77777777" w:rsidR="007B2F38" w:rsidRPr="00013B70" w:rsidRDefault="007B2F38" w:rsidP="00D65B28">
            <w:pPr>
              <w:rPr>
                <w:lang w:val="en-GB"/>
              </w:rPr>
            </w:pPr>
          </w:p>
        </w:tc>
        <w:tc>
          <w:tcPr>
            <w:tcW w:w="609" w:type="dxa"/>
          </w:tcPr>
          <w:p w14:paraId="7EDDB6B4" w14:textId="77777777" w:rsidR="007B2F38" w:rsidRPr="00013B70" w:rsidRDefault="007B2F38" w:rsidP="00D65B28">
            <w:pPr>
              <w:rPr>
                <w:lang w:val="en-GB"/>
              </w:rPr>
            </w:pPr>
          </w:p>
        </w:tc>
        <w:tc>
          <w:tcPr>
            <w:tcW w:w="827" w:type="dxa"/>
          </w:tcPr>
          <w:p w14:paraId="1AB70577" w14:textId="77777777" w:rsidR="007B2F38" w:rsidRPr="00013B70" w:rsidRDefault="007B2F38" w:rsidP="00D65B28">
            <w:pPr>
              <w:rPr>
                <w:lang w:val="en-GB"/>
              </w:rPr>
            </w:pPr>
          </w:p>
        </w:tc>
        <w:tc>
          <w:tcPr>
            <w:tcW w:w="389" w:type="dxa"/>
          </w:tcPr>
          <w:p w14:paraId="7A595342" w14:textId="77777777" w:rsidR="007B2F38" w:rsidRPr="00013B70" w:rsidRDefault="007B2F38" w:rsidP="00D65B28">
            <w:pPr>
              <w:rPr>
                <w:lang w:val="en-GB"/>
              </w:rPr>
            </w:pPr>
          </w:p>
        </w:tc>
        <w:tc>
          <w:tcPr>
            <w:tcW w:w="608" w:type="dxa"/>
          </w:tcPr>
          <w:p w14:paraId="4FDC118C" w14:textId="77777777" w:rsidR="007B2F38" w:rsidRPr="00013B70" w:rsidRDefault="007B2F38" w:rsidP="00D65B28">
            <w:pPr>
              <w:rPr>
                <w:lang w:val="en-GB"/>
              </w:rPr>
            </w:pPr>
          </w:p>
        </w:tc>
        <w:tc>
          <w:tcPr>
            <w:tcW w:w="609" w:type="dxa"/>
          </w:tcPr>
          <w:p w14:paraId="489A0A64" w14:textId="77777777" w:rsidR="007B2F38" w:rsidRPr="00013B70" w:rsidRDefault="007B2F38" w:rsidP="00D65B28">
            <w:pPr>
              <w:rPr>
                <w:lang w:val="en-GB"/>
              </w:rPr>
            </w:pPr>
          </w:p>
        </w:tc>
        <w:tc>
          <w:tcPr>
            <w:tcW w:w="608" w:type="dxa"/>
          </w:tcPr>
          <w:p w14:paraId="588D72B2" w14:textId="77777777" w:rsidR="007B2F38" w:rsidRPr="00013B70" w:rsidRDefault="007B2F38" w:rsidP="00D65B28">
            <w:pPr>
              <w:rPr>
                <w:lang w:val="en-GB"/>
              </w:rPr>
            </w:pPr>
          </w:p>
        </w:tc>
        <w:tc>
          <w:tcPr>
            <w:tcW w:w="1828" w:type="dxa"/>
          </w:tcPr>
          <w:p w14:paraId="457604BC" w14:textId="77777777" w:rsidR="007B2F38" w:rsidRPr="00013B70" w:rsidRDefault="007B2F38" w:rsidP="00D65B28">
            <w:pPr>
              <w:rPr>
                <w:lang w:val="en-GB"/>
              </w:rPr>
            </w:pPr>
          </w:p>
        </w:tc>
        <w:tc>
          <w:tcPr>
            <w:tcW w:w="595" w:type="dxa"/>
          </w:tcPr>
          <w:p w14:paraId="5BA0739E" w14:textId="77777777" w:rsidR="007B2F38" w:rsidRPr="00013B70" w:rsidRDefault="007B2F38" w:rsidP="00D65B28">
            <w:pPr>
              <w:rPr>
                <w:lang w:val="en-GB"/>
              </w:rPr>
            </w:pPr>
          </w:p>
        </w:tc>
      </w:tr>
      <w:tr w:rsidR="007B2F38" w:rsidRPr="00013B70" w14:paraId="6C2A416E" w14:textId="77777777" w:rsidTr="00850A8F">
        <w:trPr>
          <w:trHeight w:val="185"/>
        </w:trPr>
        <w:tc>
          <w:tcPr>
            <w:tcW w:w="1242" w:type="dxa"/>
          </w:tcPr>
          <w:p w14:paraId="162F4CDF" w14:textId="77777777" w:rsidR="007B2F38" w:rsidRPr="00013B70" w:rsidRDefault="00974CBF" w:rsidP="00D65B28">
            <w:pPr>
              <w:rPr>
                <w:lang w:val="en-GB"/>
              </w:rPr>
            </w:pPr>
            <w:r w:rsidRPr="00013B70">
              <w:rPr>
                <w:lang w:val="en-GB"/>
              </w:rPr>
              <w:t>Ambient</w:t>
            </w:r>
          </w:p>
        </w:tc>
        <w:tc>
          <w:tcPr>
            <w:tcW w:w="325" w:type="dxa"/>
          </w:tcPr>
          <w:p w14:paraId="2FA4B4A5" w14:textId="77777777" w:rsidR="007B2F38" w:rsidRPr="00013B70" w:rsidRDefault="007B2F38" w:rsidP="00D65B28">
            <w:pPr>
              <w:rPr>
                <w:lang w:val="en-GB"/>
              </w:rPr>
            </w:pPr>
          </w:p>
        </w:tc>
        <w:tc>
          <w:tcPr>
            <w:tcW w:w="608" w:type="dxa"/>
          </w:tcPr>
          <w:p w14:paraId="5CB2E92B" w14:textId="77777777" w:rsidR="007B2F38" w:rsidRPr="00013B70" w:rsidRDefault="007B2F38" w:rsidP="00D65B28">
            <w:pPr>
              <w:rPr>
                <w:lang w:val="en-GB"/>
              </w:rPr>
            </w:pPr>
          </w:p>
        </w:tc>
        <w:tc>
          <w:tcPr>
            <w:tcW w:w="608" w:type="dxa"/>
          </w:tcPr>
          <w:p w14:paraId="56A7FE8C" w14:textId="77777777" w:rsidR="007B2F38" w:rsidRPr="00013B70" w:rsidRDefault="007B2F38" w:rsidP="00D65B28">
            <w:pPr>
              <w:rPr>
                <w:lang w:val="en-GB"/>
              </w:rPr>
            </w:pPr>
          </w:p>
        </w:tc>
        <w:tc>
          <w:tcPr>
            <w:tcW w:w="609" w:type="dxa"/>
          </w:tcPr>
          <w:p w14:paraId="05DD183B" w14:textId="77777777" w:rsidR="007B2F38" w:rsidRPr="00013B70" w:rsidRDefault="007B2F38" w:rsidP="00D65B28">
            <w:pPr>
              <w:rPr>
                <w:lang w:val="en-GB"/>
              </w:rPr>
            </w:pPr>
          </w:p>
        </w:tc>
        <w:tc>
          <w:tcPr>
            <w:tcW w:w="827" w:type="dxa"/>
          </w:tcPr>
          <w:p w14:paraId="0DF73AF8" w14:textId="77777777" w:rsidR="007B2F38" w:rsidRPr="00013B70" w:rsidRDefault="007B2F38" w:rsidP="00D65B28">
            <w:pPr>
              <w:rPr>
                <w:lang w:val="en-GB"/>
              </w:rPr>
            </w:pPr>
          </w:p>
        </w:tc>
        <w:tc>
          <w:tcPr>
            <w:tcW w:w="389" w:type="dxa"/>
          </w:tcPr>
          <w:p w14:paraId="609E0406" w14:textId="77777777" w:rsidR="007B2F38" w:rsidRPr="00013B70" w:rsidRDefault="007B2F38" w:rsidP="00D65B28">
            <w:pPr>
              <w:rPr>
                <w:lang w:val="en-GB"/>
              </w:rPr>
            </w:pPr>
          </w:p>
        </w:tc>
        <w:tc>
          <w:tcPr>
            <w:tcW w:w="608" w:type="dxa"/>
          </w:tcPr>
          <w:p w14:paraId="290D4268" w14:textId="77777777" w:rsidR="007B2F38" w:rsidRPr="00013B70" w:rsidRDefault="007B2F38" w:rsidP="00D65B28">
            <w:pPr>
              <w:rPr>
                <w:lang w:val="en-GB"/>
              </w:rPr>
            </w:pPr>
          </w:p>
        </w:tc>
        <w:tc>
          <w:tcPr>
            <w:tcW w:w="609" w:type="dxa"/>
          </w:tcPr>
          <w:p w14:paraId="7CB95CA8" w14:textId="77777777" w:rsidR="007B2F38" w:rsidRPr="00013B70" w:rsidRDefault="007B2F38" w:rsidP="00D65B28">
            <w:pPr>
              <w:rPr>
                <w:lang w:val="en-GB"/>
              </w:rPr>
            </w:pPr>
          </w:p>
        </w:tc>
        <w:tc>
          <w:tcPr>
            <w:tcW w:w="608" w:type="dxa"/>
          </w:tcPr>
          <w:p w14:paraId="6E2480CE" w14:textId="77777777" w:rsidR="007B2F38" w:rsidRPr="00013B70" w:rsidRDefault="007B2F38" w:rsidP="00D65B28">
            <w:pPr>
              <w:rPr>
                <w:lang w:val="en-GB"/>
              </w:rPr>
            </w:pPr>
          </w:p>
        </w:tc>
        <w:tc>
          <w:tcPr>
            <w:tcW w:w="1828" w:type="dxa"/>
          </w:tcPr>
          <w:p w14:paraId="096E4EB5" w14:textId="77777777" w:rsidR="007B2F38" w:rsidRPr="00013B70" w:rsidRDefault="007B2F38" w:rsidP="00D65B28">
            <w:pPr>
              <w:rPr>
                <w:lang w:val="en-GB"/>
              </w:rPr>
            </w:pPr>
          </w:p>
        </w:tc>
        <w:tc>
          <w:tcPr>
            <w:tcW w:w="595" w:type="dxa"/>
          </w:tcPr>
          <w:p w14:paraId="67CE3092" w14:textId="77777777" w:rsidR="007B2F38" w:rsidRPr="00013B70" w:rsidRDefault="007B2F38" w:rsidP="00D65B28">
            <w:pPr>
              <w:rPr>
                <w:lang w:val="en-GB"/>
              </w:rPr>
            </w:pPr>
          </w:p>
        </w:tc>
      </w:tr>
      <w:tr w:rsidR="007B2F38" w:rsidRPr="00013B70" w14:paraId="21E2F846" w14:textId="77777777" w:rsidTr="00850A8F">
        <w:trPr>
          <w:trHeight w:val="185"/>
        </w:trPr>
        <w:tc>
          <w:tcPr>
            <w:tcW w:w="1242" w:type="dxa"/>
          </w:tcPr>
          <w:p w14:paraId="2C1D047C" w14:textId="77777777" w:rsidR="007B2F38" w:rsidRPr="00013B70" w:rsidRDefault="00974CBF" w:rsidP="00D65B28">
            <w:pPr>
              <w:rPr>
                <w:lang w:val="en-GB"/>
              </w:rPr>
            </w:pPr>
            <w:r w:rsidRPr="00013B70">
              <w:rPr>
                <w:lang w:val="en-GB"/>
              </w:rPr>
              <w:t>Humidity</w:t>
            </w:r>
          </w:p>
        </w:tc>
        <w:tc>
          <w:tcPr>
            <w:tcW w:w="325" w:type="dxa"/>
          </w:tcPr>
          <w:p w14:paraId="7041D5B2" w14:textId="77777777" w:rsidR="007B2F38" w:rsidRPr="00013B70" w:rsidRDefault="007B2F38" w:rsidP="00D65B28">
            <w:pPr>
              <w:rPr>
                <w:lang w:val="en-GB"/>
              </w:rPr>
            </w:pPr>
          </w:p>
        </w:tc>
        <w:tc>
          <w:tcPr>
            <w:tcW w:w="608" w:type="dxa"/>
          </w:tcPr>
          <w:p w14:paraId="28B006E6" w14:textId="77777777" w:rsidR="007B2F38" w:rsidRPr="00013B70" w:rsidRDefault="007B2F38" w:rsidP="00D65B28">
            <w:pPr>
              <w:rPr>
                <w:lang w:val="en-GB"/>
              </w:rPr>
            </w:pPr>
          </w:p>
        </w:tc>
        <w:tc>
          <w:tcPr>
            <w:tcW w:w="608" w:type="dxa"/>
          </w:tcPr>
          <w:p w14:paraId="04057B80" w14:textId="77777777" w:rsidR="007B2F38" w:rsidRPr="00013B70" w:rsidRDefault="007B2F38" w:rsidP="00D65B28">
            <w:pPr>
              <w:rPr>
                <w:lang w:val="en-GB"/>
              </w:rPr>
            </w:pPr>
          </w:p>
        </w:tc>
        <w:tc>
          <w:tcPr>
            <w:tcW w:w="609" w:type="dxa"/>
          </w:tcPr>
          <w:p w14:paraId="615F9E16" w14:textId="77777777" w:rsidR="007B2F38" w:rsidRPr="00013B70" w:rsidRDefault="007B2F38" w:rsidP="00D65B28">
            <w:pPr>
              <w:rPr>
                <w:lang w:val="en-GB"/>
              </w:rPr>
            </w:pPr>
          </w:p>
        </w:tc>
        <w:tc>
          <w:tcPr>
            <w:tcW w:w="827" w:type="dxa"/>
          </w:tcPr>
          <w:p w14:paraId="2C40A1DD" w14:textId="77777777" w:rsidR="007B2F38" w:rsidRPr="00013B70" w:rsidRDefault="007B2F38" w:rsidP="00D65B28">
            <w:pPr>
              <w:rPr>
                <w:lang w:val="en-GB"/>
              </w:rPr>
            </w:pPr>
          </w:p>
        </w:tc>
        <w:tc>
          <w:tcPr>
            <w:tcW w:w="389" w:type="dxa"/>
          </w:tcPr>
          <w:p w14:paraId="468E5607" w14:textId="77777777" w:rsidR="007B2F38" w:rsidRPr="00013B70" w:rsidRDefault="007B2F38" w:rsidP="00D65B28">
            <w:pPr>
              <w:rPr>
                <w:lang w:val="en-GB"/>
              </w:rPr>
            </w:pPr>
          </w:p>
        </w:tc>
        <w:tc>
          <w:tcPr>
            <w:tcW w:w="608" w:type="dxa"/>
          </w:tcPr>
          <w:p w14:paraId="5D8733F7" w14:textId="77777777" w:rsidR="007B2F38" w:rsidRPr="00013B70" w:rsidRDefault="007B2F38" w:rsidP="00D65B28">
            <w:pPr>
              <w:rPr>
                <w:lang w:val="en-GB"/>
              </w:rPr>
            </w:pPr>
          </w:p>
        </w:tc>
        <w:tc>
          <w:tcPr>
            <w:tcW w:w="609" w:type="dxa"/>
          </w:tcPr>
          <w:p w14:paraId="26E17A60" w14:textId="77777777" w:rsidR="007B2F38" w:rsidRPr="00013B70" w:rsidRDefault="007B2F38" w:rsidP="00D65B28">
            <w:pPr>
              <w:rPr>
                <w:lang w:val="en-GB"/>
              </w:rPr>
            </w:pPr>
          </w:p>
        </w:tc>
        <w:tc>
          <w:tcPr>
            <w:tcW w:w="608" w:type="dxa"/>
          </w:tcPr>
          <w:p w14:paraId="33208114" w14:textId="77777777" w:rsidR="007B2F38" w:rsidRPr="00013B70" w:rsidRDefault="007B2F38" w:rsidP="00D65B28">
            <w:pPr>
              <w:rPr>
                <w:lang w:val="en-GB"/>
              </w:rPr>
            </w:pPr>
          </w:p>
        </w:tc>
        <w:tc>
          <w:tcPr>
            <w:tcW w:w="1828" w:type="dxa"/>
          </w:tcPr>
          <w:p w14:paraId="0104ABB2" w14:textId="77777777" w:rsidR="007B2F38" w:rsidRPr="00013B70" w:rsidRDefault="007B2F38" w:rsidP="00D65B28">
            <w:pPr>
              <w:rPr>
                <w:lang w:val="en-GB"/>
              </w:rPr>
            </w:pPr>
          </w:p>
        </w:tc>
        <w:tc>
          <w:tcPr>
            <w:tcW w:w="595" w:type="dxa"/>
          </w:tcPr>
          <w:p w14:paraId="2B3B6D75" w14:textId="77777777" w:rsidR="007B2F38" w:rsidRPr="00013B70" w:rsidRDefault="007B2F38" w:rsidP="00D65B28">
            <w:pPr>
              <w:rPr>
                <w:lang w:val="en-GB"/>
              </w:rPr>
            </w:pPr>
          </w:p>
        </w:tc>
      </w:tr>
      <w:tr w:rsidR="007B2F38" w:rsidRPr="00013B70" w14:paraId="101127E2" w14:textId="77777777" w:rsidTr="00850A8F">
        <w:trPr>
          <w:trHeight w:val="185"/>
        </w:trPr>
        <w:tc>
          <w:tcPr>
            <w:tcW w:w="1242" w:type="dxa"/>
          </w:tcPr>
          <w:p w14:paraId="1B5B6172" w14:textId="77777777" w:rsidR="007B2F38" w:rsidRPr="00013B70" w:rsidRDefault="00974CBF" w:rsidP="00D65B28">
            <w:pPr>
              <w:rPr>
                <w:lang w:val="en-GB"/>
              </w:rPr>
            </w:pPr>
            <w:r w:rsidRPr="00013B70">
              <w:rPr>
                <w:lang w:val="en-GB"/>
              </w:rPr>
              <w:t>Approximately dry &lt; 1ppm</w:t>
            </w:r>
          </w:p>
        </w:tc>
        <w:tc>
          <w:tcPr>
            <w:tcW w:w="325" w:type="dxa"/>
          </w:tcPr>
          <w:p w14:paraId="1BB6239A" w14:textId="77777777" w:rsidR="007B2F38" w:rsidRPr="00013B70" w:rsidRDefault="007B2F38" w:rsidP="00D65B28">
            <w:pPr>
              <w:rPr>
                <w:lang w:val="en-GB"/>
              </w:rPr>
            </w:pPr>
          </w:p>
        </w:tc>
        <w:tc>
          <w:tcPr>
            <w:tcW w:w="608" w:type="dxa"/>
          </w:tcPr>
          <w:p w14:paraId="35808A39" w14:textId="77777777" w:rsidR="007B2F38" w:rsidRPr="00013B70" w:rsidRDefault="007B2F38" w:rsidP="00D65B28">
            <w:pPr>
              <w:rPr>
                <w:lang w:val="en-GB"/>
              </w:rPr>
            </w:pPr>
          </w:p>
        </w:tc>
        <w:tc>
          <w:tcPr>
            <w:tcW w:w="608" w:type="dxa"/>
          </w:tcPr>
          <w:p w14:paraId="1F43828A" w14:textId="77777777" w:rsidR="007B2F38" w:rsidRPr="00013B70" w:rsidRDefault="007B2F38" w:rsidP="00D65B28">
            <w:pPr>
              <w:rPr>
                <w:lang w:val="en-GB"/>
              </w:rPr>
            </w:pPr>
          </w:p>
        </w:tc>
        <w:tc>
          <w:tcPr>
            <w:tcW w:w="609" w:type="dxa"/>
          </w:tcPr>
          <w:p w14:paraId="7BF3B169" w14:textId="77777777" w:rsidR="007B2F38" w:rsidRPr="00013B70" w:rsidRDefault="007B2F38" w:rsidP="00D65B28">
            <w:pPr>
              <w:rPr>
                <w:lang w:val="en-GB"/>
              </w:rPr>
            </w:pPr>
          </w:p>
        </w:tc>
        <w:tc>
          <w:tcPr>
            <w:tcW w:w="827" w:type="dxa"/>
          </w:tcPr>
          <w:p w14:paraId="4EE9FBB6" w14:textId="77777777" w:rsidR="007B2F38" w:rsidRPr="00013B70" w:rsidRDefault="007B2F38" w:rsidP="00D65B28">
            <w:pPr>
              <w:rPr>
                <w:lang w:val="en-GB"/>
              </w:rPr>
            </w:pPr>
          </w:p>
        </w:tc>
        <w:tc>
          <w:tcPr>
            <w:tcW w:w="389" w:type="dxa"/>
          </w:tcPr>
          <w:p w14:paraId="016A449F" w14:textId="77777777" w:rsidR="007B2F38" w:rsidRPr="00013B70" w:rsidRDefault="007B2F38" w:rsidP="00D65B28">
            <w:pPr>
              <w:rPr>
                <w:lang w:val="en-GB"/>
              </w:rPr>
            </w:pPr>
          </w:p>
        </w:tc>
        <w:tc>
          <w:tcPr>
            <w:tcW w:w="608" w:type="dxa"/>
          </w:tcPr>
          <w:p w14:paraId="64D73085" w14:textId="77777777" w:rsidR="007B2F38" w:rsidRPr="00013B70" w:rsidRDefault="007B2F38" w:rsidP="00D65B28">
            <w:pPr>
              <w:rPr>
                <w:lang w:val="en-GB"/>
              </w:rPr>
            </w:pPr>
          </w:p>
        </w:tc>
        <w:tc>
          <w:tcPr>
            <w:tcW w:w="609" w:type="dxa"/>
          </w:tcPr>
          <w:p w14:paraId="2E6D5754" w14:textId="77777777" w:rsidR="007B2F38" w:rsidRPr="00013B70" w:rsidRDefault="007B2F38" w:rsidP="00D65B28">
            <w:pPr>
              <w:rPr>
                <w:lang w:val="en-GB"/>
              </w:rPr>
            </w:pPr>
          </w:p>
        </w:tc>
        <w:tc>
          <w:tcPr>
            <w:tcW w:w="608" w:type="dxa"/>
          </w:tcPr>
          <w:p w14:paraId="33BBFDDE" w14:textId="77777777" w:rsidR="007B2F38" w:rsidRPr="00013B70" w:rsidRDefault="007B2F38" w:rsidP="00D65B28">
            <w:pPr>
              <w:rPr>
                <w:lang w:val="en-GB"/>
              </w:rPr>
            </w:pPr>
          </w:p>
        </w:tc>
        <w:tc>
          <w:tcPr>
            <w:tcW w:w="1828" w:type="dxa"/>
          </w:tcPr>
          <w:p w14:paraId="4E070B02" w14:textId="77777777" w:rsidR="007B2F38" w:rsidRPr="00013B70" w:rsidRDefault="007B2F38" w:rsidP="00D65B28">
            <w:pPr>
              <w:rPr>
                <w:lang w:val="en-GB"/>
              </w:rPr>
            </w:pPr>
          </w:p>
        </w:tc>
        <w:tc>
          <w:tcPr>
            <w:tcW w:w="595" w:type="dxa"/>
          </w:tcPr>
          <w:p w14:paraId="7F3E3200" w14:textId="77777777" w:rsidR="007B2F38" w:rsidRPr="00013B70" w:rsidRDefault="007B2F38" w:rsidP="00D65B28">
            <w:pPr>
              <w:rPr>
                <w:lang w:val="en-GB"/>
              </w:rPr>
            </w:pPr>
          </w:p>
        </w:tc>
      </w:tr>
      <w:tr w:rsidR="007B2F38" w:rsidRPr="00013B70" w14:paraId="22395399" w14:textId="77777777" w:rsidTr="00850A8F">
        <w:trPr>
          <w:trHeight w:val="185"/>
        </w:trPr>
        <w:tc>
          <w:tcPr>
            <w:tcW w:w="1242" w:type="dxa"/>
          </w:tcPr>
          <w:p w14:paraId="7D33C291" w14:textId="77777777" w:rsidR="007B2F38" w:rsidRPr="00013B70" w:rsidRDefault="00974CBF" w:rsidP="00D65B28">
            <w:pPr>
              <w:rPr>
                <w:lang w:val="en-GB"/>
              </w:rPr>
            </w:pPr>
            <w:r w:rsidRPr="00013B70">
              <w:rPr>
                <w:lang w:val="en-GB"/>
              </w:rPr>
              <w:t>10%</w:t>
            </w:r>
          </w:p>
        </w:tc>
        <w:tc>
          <w:tcPr>
            <w:tcW w:w="325" w:type="dxa"/>
          </w:tcPr>
          <w:p w14:paraId="45BC4117" w14:textId="77777777" w:rsidR="007B2F38" w:rsidRPr="00013B70" w:rsidRDefault="007B2F38" w:rsidP="00D65B28">
            <w:pPr>
              <w:rPr>
                <w:lang w:val="en-GB"/>
              </w:rPr>
            </w:pPr>
          </w:p>
        </w:tc>
        <w:tc>
          <w:tcPr>
            <w:tcW w:w="608" w:type="dxa"/>
          </w:tcPr>
          <w:p w14:paraId="6219F87A" w14:textId="77777777" w:rsidR="007B2F38" w:rsidRPr="00013B70" w:rsidRDefault="007B2F38" w:rsidP="00D65B28">
            <w:pPr>
              <w:rPr>
                <w:lang w:val="en-GB"/>
              </w:rPr>
            </w:pPr>
          </w:p>
        </w:tc>
        <w:tc>
          <w:tcPr>
            <w:tcW w:w="608" w:type="dxa"/>
          </w:tcPr>
          <w:p w14:paraId="195E5A75" w14:textId="77777777" w:rsidR="007B2F38" w:rsidRPr="00013B70" w:rsidRDefault="007B2F38" w:rsidP="00D65B28">
            <w:pPr>
              <w:rPr>
                <w:lang w:val="en-GB"/>
              </w:rPr>
            </w:pPr>
          </w:p>
        </w:tc>
        <w:tc>
          <w:tcPr>
            <w:tcW w:w="609" w:type="dxa"/>
          </w:tcPr>
          <w:p w14:paraId="53C0F0D3" w14:textId="77777777" w:rsidR="007B2F38" w:rsidRPr="00013B70" w:rsidRDefault="007B2F38" w:rsidP="00D65B28">
            <w:pPr>
              <w:rPr>
                <w:lang w:val="en-GB"/>
              </w:rPr>
            </w:pPr>
          </w:p>
        </w:tc>
        <w:tc>
          <w:tcPr>
            <w:tcW w:w="827" w:type="dxa"/>
          </w:tcPr>
          <w:p w14:paraId="2BE3C2F1" w14:textId="77777777" w:rsidR="007B2F38" w:rsidRPr="00013B70" w:rsidRDefault="007B2F38" w:rsidP="00D65B28">
            <w:pPr>
              <w:rPr>
                <w:lang w:val="en-GB"/>
              </w:rPr>
            </w:pPr>
          </w:p>
        </w:tc>
        <w:tc>
          <w:tcPr>
            <w:tcW w:w="389" w:type="dxa"/>
          </w:tcPr>
          <w:p w14:paraId="5BBA6DCB" w14:textId="77777777" w:rsidR="007B2F38" w:rsidRPr="00013B70" w:rsidRDefault="007B2F38" w:rsidP="00D65B28">
            <w:pPr>
              <w:rPr>
                <w:lang w:val="en-GB"/>
              </w:rPr>
            </w:pPr>
          </w:p>
        </w:tc>
        <w:tc>
          <w:tcPr>
            <w:tcW w:w="608" w:type="dxa"/>
          </w:tcPr>
          <w:p w14:paraId="1A12E136" w14:textId="77777777" w:rsidR="007B2F38" w:rsidRPr="00013B70" w:rsidRDefault="007B2F38" w:rsidP="00D65B28">
            <w:pPr>
              <w:rPr>
                <w:lang w:val="en-GB"/>
              </w:rPr>
            </w:pPr>
          </w:p>
        </w:tc>
        <w:tc>
          <w:tcPr>
            <w:tcW w:w="609" w:type="dxa"/>
          </w:tcPr>
          <w:p w14:paraId="61568DA3" w14:textId="77777777" w:rsidR="007B2F38" w:rsidRPr="00013B70" w:rsidRDefault="007B2F38" w:rsidP="00D65B28">
            <w:pPr>
              <w:rPr>
                <w:lang w:val="en-GB"/>
              </w:rPr>
            </w:pPr>
          </w:p>
        </w:tc>
        <w:tc>
          <w:tcPr>
            <w:tcW w:w="608" w:type="dxa"/>
          </w:tcPr>
          <w:p w14:paraId="508488D2" w14:textId="77777777" w:rsidR="007B2F38" w:rsidRPr="00013B70" w:rsidRDefault="007B2F38" w:rsidP="00D65B28">
            <w:pPr>
              <w:rPr>
                <w:lang w:val="en-GB"/>
              </w:rPr>
            </w:pPr>
          </w:p>
        </w:tc>
        <w:tc>
          <w:tcPr>
            <w:tcW w:w="1828" w:type="dxa"/>
          </w:tcPr>
          <w:p w14:paraId="0781BBA1" w14:textId="77777777" w:rsidR="007B2F38" w:rsidRPr="00013B70" w:rsidRDefault="007B2F38" w:rsidP="00D65B28">
            <w:pPr>
              <w:rPr>
                <w:lang w:val="en-GB"/>
              </w:rPr>
            </w:pPr>
          </w:p>
        </w:tc>
        <w:tc>
          <w:tcPr>
            <w:tcW w:w="595" w:type="dxa"/>
          </w:tcPr>
          <w:p w14:paraId="1707D314" w14:textId="77777777" w:rsidR="007B2F38" w:rsidRPr="00013B70" w:rsidRDefault="007B2F38" w:rsidP="00D65B28">
            <w:pPr>
              <w:rPr>
                <w:lang w:val="en-GB"/>
              </w:rPr>
            </w:pPr>
          </w:p>
        </w:tc>
      </w:tr>
      <w:tr w:rsidR="007B2F38" w:rsidRPr="00013B70" w14:paraId="52535B75" w14:textId="77777777" w:rsidTr="00850A8F">
        <w:trPr>
          <w:trHeight w:val="185"/>
        </w:trPr>
        <w:tc>
          <w:tcPr>
            <w:tcW w:w="1242" w:type="dxa"/>
          </w:tcPr>
          <w:p w14:paraId="0C48EA4E" w14:textId="77777777" w:rsidR="007B2F38" w:rsidRPr="00013B70" w:rsidRDefault="00974CBF" w:rsidP="00D65B28">
            <w:pPr>
              <w:rPr>
                <w:lang w:val="en-GB"/>
              </w:rPr>
            </w:pPr>
            <w:r w:rsidRPr="00013B70">
              <w:rPr>
                <w:lang w:val="en-GB"/>
              </w:rPr>
              <w:t>20%</w:t>
            </w:r>
          </w:p>
        </w:tc>
        <w:tc>
          <w:tcPr>
            <w:tcW w:w="325" w:type="dxa"/>
          </w:tcPr>
          <w:p w14:paraId="64515E04" w14:textId="77777777" w:rsidR="007B2F38" w:rsidRPr="00013B70" w:rsidRDefault="007B2F38" w:rsidP="00D65B28">
            <w:pPr>
              <w:rPr>
                <w:lang w:val="en-GB"/>
              </w:rPr>
            </w:pPr>
          </w:p>
        </w:tc>
        <w:tc>
          <w:tcPr>
            <w:tcW w:w="608" w:type="dxa"/>
          </w:tcPr>
          <w:p w14:paraId="2090BBB0" w14:textId="77777777" w:rsidR="007B2F38" w:rsidRPr="00013B70" w:rsidRDefault="007B2F38" w:rsidP="00D65B28">
            <w:pPr>
              <w:rPr>
                <w:lang w:val="en-GB"/>
              </w:rPr>
            </w:pPr>
          </w:p>
        </w:tc>
        <w:tc>
          <w:tcPr>
            <w:tcW w:w="608" w:type="dxa"/>
          </w:tcPr>
          <w:p w14:paraId="6B7D088E" w14:textId="77777777" w:rsidR="007B2F38" w:rsidRPr="00013B70" w:rsidRDefault="007B2F38" w:rsidP="00D65B28">
            <w:pPr>
              <w:rPr>
                <w:lang w:val="en-GB"/>
              </w:rPr>
            </w:pPr>
          </w:p>
        </w:tc>
        <w:tc>
          <w:tcPr>
            <w:tcW w:w="609" w:type="dxa"/>
          </w:tcPr>
          <w:p w14:paraId="36BE2393" w14:textId="77777777" w:rsidR="007B2F38" w:rsidRPr="00013B70" w:rsidRDefault="007B2F38" w:rsidP="00D65B28">
            <w:pPr>
              <w:rPr>
                <w:lang w:val="en-GB"/>
              </w:rPr>
            </w:pPr>
          </w:p>
        </w:tc>
        <w:tc>
          <w:tcPr>
            <w:tcW w:w="827" w:type="dxa"/>
          </w:tcPr>
          <w:p w14:paraId="37679F23" w14:textId="77777777" w:rsidR="007B2F38" w:rsidRPr="00013B70" w:rsidRDefault="007B2F38" w:rsidP="00D65B28">
            <w:pPr>
              <w:rPr>
                <w:lang w:val="en-GB"/>
              </w:rPr>
            </w:pPr>
          </w:p>
        </w:tc>
        <w:tc>
          <w:tcPr>
            <w:tcW w:w="389" w:type="dxa"/>
          </w:tcPr>
          <w:p w14:paraId="1D50C84D" w14:textId="77777777" w:rsidR="007B2F38" w:rsidRPr="00013B70" w:rsidRDefault="007B2F38" w:rsidP="00D65B28">
            <w:pPr>
              <w:rPr>
                <w:lang w:val="en-GB"/>
              </w:rPr>
            </w:pPr>
          </w:p>
        </w:tc>
        <w:tc>
          <w:tcPr>
            <w:tcW w:w="608" w:type="dxa"/>
          </w:tcPr>
          <w:p w14:paraId="3F20E97F" w14:textId="77777777" w:rsidR="007B2F38" w:rsidRPr="00013B70" w:rsidRDefault="007B2F38" w:rsidP="00D65B28">
            <w:pPr>
              <w:rPr>
                <w:lang w:val="en-GB"/>
              </w:rPr>
            </w:pPr>
          </w:p>
        </w:tc>
        <w:tc>
          <w:tcPr>
            <w:tcW w:w="609" w:type="dxa"/>
          </w:tcPr>
          <w:p w14:paraId="6CAA7777" w14:textId="77777777" w:rsidR="007B2F38" w:rsidRPr="00013B70" w:rsidRDefault="007B2F38" w:rsidP="00D65B28">
            <w:pPr>
              <w:rPr>
                <w:lang w:val="en-GB"/>
              </w:rPr>
            </w:pPr>
          </w:p>
        </w:tc>
        <w:tc>
          <w:tcPr>
            <w:tcW w:w="608" w:type="dxa"/>
          </w:tcPr>
          <w:p w14:paraId="62B5F143" w14:textId="77777777" w:rsidR="007B2F38" w:rsidRPr="00013B70" w:rsidRDefault="007B2F38" w:rsidP="00D65B28">
            <w:pPr>
              <w:rPr>
                <w:lang w:val="en-GB"/>
              </w:rPr>
            </w:pPr>
          </w:p>
        </w:tc>
        <w:tc>
          <w:tcPr>
            <w:tcW w:w="1828" w:type="dxa"/>
          </w:tcPr>
          <w:p w14:paraId="78F579DE" w14:textId="77777777" w:rsidR="007B2F38" w:rsidRPr="00013B70" w:rsidRDefault="007B2F38" w:rsidP="00D65B28">
            <w:pPr>
              <w:rPr>
                <w:lang w:val="en-GB"/>
              </w:rPr>
            </w:pPr>
          </w:p>
        </w:tc>
        <w:tc>
          <w:tcPr>
            <w:tcW w:w="595" w:type="dxa"/>
          </w:tcPr>
          <w:p w14:paraId="7C513461" w14:textId="77777777" w:rsidR="007B2F38" w:rsidRPr="00013B70" w:rsidRDefault="007B2F38" w:rsidP="00D65B28">
            <w:pPr>
              <w:rPr>
                <w:lang w:val="en-GB"/>
              </w:rPr>
            </w:pPr>
          </w:p>
        </w:tc>
      </w:tr>
      <w:tr w:rsidR="007B2F38" w:rsidRPr="00013B70" w14:paraId="424245D3" w14:textId="77777777" w:rsidTr="00850A8F">
        <w:trPr>
          <w:trHeight w:val="185"/>
        </w:trPr>
        <w:tc>
          <w:tcPr>
            <w:tcW w:w="1242" w:type="dxa"/>
          </w:tcPr>
          <w:p w14:paraId="62E878D5" w14:textId="77777777" w:rsidR="007B2F38" w:rsidRPr="00013B70" w:rsidRDefault="00974CBF" w:rsidP="00D65B28">
            <w:pPr>
              <w:rPr>
                <w:lang w:val="en-GB"/>
              </w:rPr>
            </w:pPr>
            <w:r w:rsidRPr="00013B70">
              <w:rPr>
                <w:lang w:val="en-GB"/>
              </w:rPr>
              <w:t>30%</w:t>
            </w:r>
          </w:p>
        </w:tc>
        <w:tc>
          <w:tcPr>
            <w:tcW w:w="325" w:type="dxa"/>
          </w:tcPr>
          <w:p w14:paraId="0B7081B6" w14:textId="77777777" w:rsidR="007B2F38" w:rsidRPr="00013B70" w:rsidRDefault="007B2F38" w:rsidP="00D65B28">
            <w:pPr>
              <w:rPr>
                <w:lang w:val="en-GB"/>
              </w:rPr>
            </w:pPr>
          </w:p>
        </w:tc>
        <w:tc>
          <w:tcPr>
            <w:tcW w:w="608" w:type="dxa"/>
          </w:tcPr>
          <w:p w14:paraId="762CE008" w14:textId="77777777" w:rsidR="007B2F38" w:rsidRPr="00013B70" w:rsidRDefault="007B2F38" w:rsidP="00D65B28">
            <w:pPr>
              <w:rPr>
                <w:lang w:val="en-GB"/>
              </w:rPr>
            </w:pPr>
          </w:p>
        </w:tc>
        <w:tc>
          <w:tcPr>
            <w:tcW w:w="608" w:type="dxa"/>
          </w:tcPr>
          <w:p w14:paraId="329B8699" w14:textId="77777777" w:rsidR="007B2F38" w:rsidRPr="00013B70" w:rsidRDefault="007B2F38" w:rsidP="00D65B28">
            <w:pPr>
              <w:rPr>
                <w:lang w:val="en-GB"/>
              </w:rPr>
            </w:pPr>
          </w:p>
        </w:tc>
        <w:tc>
          <w:tcPr>
            <w:tcW w:w="609" w:type="dxa"/>
          </w:tcPr>
          <w:p w14:paraId="13876072" w14:textId="77777777" w:rsidR="007B2F38" w:rsidRPr="00013B70" w:rsidRDefault="007B2F38" w:rsidP="00D65B28">
            <w:pPr>
              <w:rPr>
                <w:lang w:val="en-GB"/>
              </w:rPr>
            </w:pPr>
          </w:p>
        </w:tc>
        <w:tc>
          <w:tcPr>
            <w:tcW w:w="827" w:type="dxa"/>
          </w:tcPr>
          <w:p w14:paraId="4B8BA61E" w14:textId="77777777" w:rsidR="007B2F38" w:rsidRPr="00013B70" w:rsidRDefault="007B2F38" w:rsidP="00D65B28">
            <w:pPr>
              <w:rPr>
                <w:lang w:val="en-GB"/>
              </w:rPr>
            </w:pPr>
          </w:p>
        </w:tc>
        <w:tc>
          <w:tcPr>
            <w:tcW w:w="389" w:type="dxa"/>
          </w:tcPr>
          <w:p w14:paraId="4770A949" w14:textId="77777777" w:rsidR="007B2F38" w:rsidRPr="00013B70" w:rsidRDefault="007B2F38" w:rsidP="00D65B28">
            <w:pPr>
              <w:rPr>
                <w:lang w:val="en-GB"/>
              </w:rPr>
            </w:pPr>
          </w:p>
        </w:tc>
        <w:tc>
          <w:tcPr>
            <w:tcW w:w="608" w:type="dxa"/>
          </w:tcPr>
          <w:p w14:paraId="481B2DEF" w14:textId="77777777" w:rsidR="007B2F38" w:rsidRPr="00013B70" w:rsidRDefault="007B2F38" w:rsidP="00D65B28">
            <w:pPr>
              <w:rPr>
                <w:lang w:val="en-GB"/>
              </w:rPr>
            </w:pPr>
          </w:p>
        </w:tc>
        <w:tc>
          <w:tcPr>
            <w:tcW w:w="609" w:type="dxa"/>
          </w:tcPr>
          <w:p w14:paraId="55BE108D" w14:textId="77777777" w:rsidR="007B2F38" w:rsidRPr="00013B70" w:rsidRDefault="007B2F38" w:rsidP="00D65B28">
            <w:pPr>
              <w:rPr>
                <w:lang w:val="en-GB"/>
              </w:rPr>
            </w:pPr>
          </w:p>
        </w:tc>
        <w:tc>
          <w:tcPr>
            <w:tcW w:w="608" w:type="dxa"/>
          </w:tcPr>
          <w:p w14:paraId="778DCC2F" w14:textId="77777777" w:rsidR="007B2F38" w:rsidRPr="00013B70" w:rsidRDefault="007B2F38" w:rsidP="00D65B28">
            <w:pPr>
              <w:rPr>
                <w:lang w:val="en-GB"/>
              </w:rPr>
            </w:pPr>
          </w:p>
        </w:tc>
        <w:tc>
          <w:tcPr>
            <w:tcW w:w="1828" w:type="dxa"/>
          </w:tcPr>
          <w:p w14:paraId="15DF148C" w14:textId="77777777" w:rsidR="007B2F38" w:rsidRPr="00013B70" w:rsidRDefault="007B2F38" w:rsidP="00D65B28">
            <w:pPr>
              <w:rPr>
                <w:lang w:val="en-GB"/>
              </w:rPr>
            </w:pPr>
          </w:p>
        </w:tc>
        <w:tc>
          <w:tcPr>
            <w:tcW w:w="595" w:type="dxa"/>
          </w:tcPr>
          <w:p w14:paraId="2A2400DF" w14:textId="77777777" w:rsidR="007B2F38" w:rsidRPr="00013B70" w:rsidRDefault="007B2F38" w:rsidP="00D65B28">
            <w:pPr>
              <w:rPr>
                <w:lang w:val="en-GB"/>
              </w:rPr>
            </w:pPr>
          </w:p>
        </w:tc>
      </w:tr>
      <w:tr w:rsidR="007B2F38" w:rsidRPr="00013B70" w14:paraId="24D7D396" w14:textId="77777777" w:rsidTr="00850A8F">
        <w:trPr>
          <w:trHeight w:val="185"/>
        </w:trPr>
        <w:tc>
          <w:tcPr>
            <w:tcW w:w="1242" w:type="dxa"/>
          </w:tcPr>
          <w:p w14:paraId="037D8F31" w14:textId="77777777" w:rsidR="007B2F38" w:rsidRPr="00013B70" w:rsidRDefault="00974CBF" w:rsidP="00D65B28">
            <w:pPr>
              <w:rPr>
                <w:lang w:val="en-GB"/>
              </w:rPr>
            </w:pPr>
            <w:r w:rsidRPr="00013B70">
              <w:rPr>
                <w:lang w:val="en-GB"/>
              </w:rPr>
              <w:t>Etc. up to 100%</w:t>
            </w:r>
          </w:p>
        </w:tc>
        <w:tc>
          <w:tcPr>
            <w:tcW w:w="325" w:type="dxa"/>
          </w:tcPr>
          <w:p w14:paraId="02EAEE9F" w14:textId="77777777" w:rsidR="007B2F38" w:rsidRPr="00013B70" w:rsidRDefault="007B2F38" w:rsidP="00D65B28">
            <w:pPr>
              <w:rPr>
                <w:lang w:val="en-GB"/>
              </w:rPr>
            </w:pPr>
          </w:p>
        </w:tc>
        <w:tc>
          <w:tcPr>
            <w:tcW w:w="608" w:type="dxa"/>
          </w:tcPr>
          <w:p w14:paraId="09D0F67F" w14:textId="77777777" w:rsidR="007B2F38" w:rsidRPr="00013B70" w:rsidRDefault="007B2F38" w:rsidP="00D65B28">
            <w:pPr>
              <w:rPr>
                <w:lang w:val="en-GB"/>
              </w:rPr>
            </w:pPr>
          </w:p>
        </w:tc>
        <w:tc>
          <w:tcPr>
            <w:tcW w:w="608" w:type="dxa"/>
          </w:tcPr>
          <w:p w14:paraId="308D2A7A" w14:textId="77777777" w:rsidR="007B2F38" w:rsidRPr="00013B70" w:rsidRDefault="007B2F38" w:rsidP="00D65B28">
            <w:pPr>
              <w:rPr>
                <w:lang w:val="en-GB"/>
              </w:rPr>
            </w:pPr>
          </w:p>
        </w:tc>
        <w:tc>
          <w:tcPr>
            <w:tcW w:w="609" w:type="dxa"/>
          </w:tcPr>
          <w:p w14:paraId="32A3479A" w14:textId="77777777" w:rsidR="007B2F38" w:rsidRPr="00013B70" w:rsidRDefault="007B2F38" w:rsidP="00D65B28">
            <w:pPr>
              <w:rPr>
                <w:lang w:val="en-GB"/>
              </w:rPr>
            </w:pPr>
          </w:p>
        </w:tc>
        <w:tc>
          <w:tcPr>
            <w:tcW w:w="827" w:type="dxa"/>
          </w:tcPr>
          <w:p w14:paraId="3CFEBFDE" w14:textId="77777777" w:rsidR="007B2F38" w:rsidRPr="00013B70" w:rsidRDefault="007B2F38" w:rsidP="00D65B28">
            <w:pPr>
              <w:rPr>
                <w:lang w:val="en-GB"/>
              </w:rPr>
            </w:pPr>
          </w:p>
        </w:tc>
        <w:tc>
          <w:tcPr>
            <w:tcW w:w="389" w:type="dxa"/>
          </w:tcPr>
          <w:p w14:paraId="14136C79" w14:textId="77777777" w:rsidR="007B2F38" w:rsidRPr="00013B70" w:rsidRDefault="007B2F38" w:rsidP="00D65B28">
            <w:pPr>
              <w:rPr>
                <w:lang w:val="en-GB"/>
              </w:rPr>
            </w:pPr>
          </w:p>
        </w:tc>
        <w:tc>
          <w:tcPr>
            <w:tcW w:w="608" w:type="dxa"/>
          </w:tcPr>
          <w:p w14:paraId="48351E65" w14:textId="77777777" w:rsidR="007B2F38" w:rsidRPr="00013B70" w:rsidRDefault="007B2F38" w:rsidP="00D65B28">
            <w:pPr>
              <w:rPr>
                <w:lang w:val="en-GB"/>
              </w:rPr>
            </w:pPr>
          </w:p>
        </w:tc>
        <w:tc>
          <w:tcPr>
            <w:tcW w:w="609" w:type="dxa"/>
          </w:tcPr>
          <w:p w14:paraId="38DBEAA0" w14:textId="77777777" w:rsidR="007B2F38" w:rsidRPr="00013B70" w:rsidRDefault="007B2F38" w:rsidP="00D65B28">
            <w:pPr>
              <w:rPr>
                <w:lang w:val="en-GB"/>
              </w:rPr>
            </w:pPr>
          </w:p>
        </w:tc>
        <w:tc>
          <w:tcPr>
            <w:tcW w:w="608" w:type="dxa"/>
          </w:tcPr>
          <w:p w14:paraId="67C4BF1C" w14:textId="77777777" w:rsidR="007B2F38" w:rsidRPr="00013B70" w:rsidRDefault="007B2F38" w:rsidP="00D65B28">
            <w:pPr>
              <w:rPr>
                <w:lang w:val="en-GB"/>
              </w:rPr>
            </w:pPr>
          </w:p>
        </w:tc>
        <w:tc>
          <w:tcPr>
            <w:tcW w:w="1828" w:type="dxa"/>
          </w:tcPr>
          <w:p w14:paraId="01E47DDA" w14:textId="77777777" w:rsidR="007B2F38" w:rsidRPr="00013B70" w:rsidRDefault="007B2F38" w:rsidP="00D65B28">
            <w:pPr>
              <w:rPr>
                <w:lang w:val="en-GB"/>
              </w:rPr>
            </w:pPr>
          </w:p>
        </w:tc>
        <w:tc>
          <w:tcPr>
            <w:tcW w:w="595" w:type="dxa"/>
          </w:tcPr>
          <w:p w14:paraId="35BCBE28" w14:textId="77777777" w:rsidR="007B2F38" w:rsidRPr="00013B70" w:rsidRDefault="007B2F38" w:rsidP="00D65B28">
            <w:pPr>
              <w:rPr>
                <w:lang w:val="en-GB"/>
              </w:rPr>
            </w:pPr>
          </w:p>
        </w:tc>
      </w:tr>
      <w:tr w:rsidR="007B2F38" w:rsidRPr="00013B70" w14:paraId="6CEE228D" w14:textId="77777777" w:rsidTr="00850A8F">
        <w:trPr>
          <w:trHeight w:val="185"/>
        </w:trPr>
        <w:tc>
          <w:tcPr>
            <w:tcW w:w="1242" w:type="dxa"/>
          </w:tcPr>
          <w:p w14:paraId="06DCDDD0" w14:textId="77777777" w:rsidR="007B2F38" w:rsidRPr="00013B70" w:rsidRDefault="00974CBF" w:rsidP="00D65B28">
            <w:pPr>
              <w:rPr>
                <w:lang w:val="en-GB"/>
              </w:rPr>
            </w:pPr>
            <w:r w:rsidRPr="00013B70">
              <w:rPr>
                <w:lang w:val="en-GB"/>
              </w:rPr>
              <w:t>Thermal</w:t>
            </w:r>
          </w:p>
        </w:tc>
        <w:tc>
          <w:tcPr>
            <w:tcW w:w="325" w:type="dxa"/>
          </w:tcPr>
          <w:p w14:paraId="62363081" w14:textId="77777777" w:rsidR="007B2F38" w:rsidRPr="00013B70" w:rsidRDefault="007B2F38" w:rsidP="00D65B28">
            <w:pPr>
              <w:rPr>
                <w:lang w:val="en-GB"/>
              </w:rPr>
            </w:pPr>
          </w:p>
        </w:tc>
        <w:tc>
          <w:tcPr>
            <w:tcW w:w="608" w:type="dxa"/>
          </w:tcPr>
          <w:p w14:paraId="53EFAAB1" w14:textId="77777777" w:rsidR="007B2F38" w:rsidRPr="00013B70" w:rsidRDefault="007B2F38" w:rsidP="00D65B28">
            <w:pPr>
              <w:rPr>
                <w:lang w:val="en-GB"/>
              </w:rPr>
            </w:pPr>
          </w:p>
        </w:tc>
        <w:tc>
          <w:tcPr>
            <w:tcW w:w="608" w:type="dxa"/>
          </w:tcPr>
          <w:p w14:paraId="2C741C5F" w14:textId="77777777" w:rsidR="007B2F38" w:rsidRPr="00013B70" w:rsidRDefault="007B2F38" w:rsidP="00D65B28">
            <w:pPr>
              <w:rPr>
                <w:lang w:val="en-GB"/>
              </w:rPr>
            </w:pPr>
          </w:p>
        </w:tc>
        <w:tc>
          <w:tcPr>
            <w:tcW w:w="609" w:type="dxa"/>
          </w:tcPr>
          <w:p w14:paraId="7D713AB4" w14:textId="77777777" w:rsidR="007B2F38" w:rsidRPr="00013B70" w:rsidRDefault="007B2F38" w:rsidP="00D65B28">
            <w:pPr>
              <w:rPr>
                <w:lang w:val="en-GB"/>
              </w:rPr>
            </w:pPr>
          </w:p>
        </w:tc>
        <w:tc>
          <w:tcPr>
            <w:tcW w:w="827" w:type="dxa"/>
          </w:tcPr>
          <w:p w14:paraId="7BE6158E" w14:textId="77777777" w:rsidR="007B2F38" w:rsidRPr="00013B70" w:rsidRDefault="007B2F38" w:rsidP="00D65B28">
            <w:pPr>
              <w:rPr>
                <w:lang w:val="en-GB"/>
              </w:rPr>
            </w:pPr>
          </w:p>
        </w:tc>
        <w:tc>
          <w:tcPr>
            <w:tcW w:w="389" w:type="dxa"/>
          </w:tcPr>
          <w:p w14:paraId="44D5E6B1" w14:textId="77777777" w:rsidR="007B2F38" w:rsidRPr="00013B70" w:rsidRDefault="007B2F38" w:rsidP="00D65B28">
            <w:pPr>
              <w:rPr>
                <w:lang w:val="en-GB"/>
              </w:rPr>
            </w:pPr>
          </w:p>
        </w:tc>
        <w:tc>
          <w:tcPr>
            <w:tcW w:w="608" w:type="dxa"/>
          </w:tcPr>
          <w:p w14:paraId="5CFFE2C0" w14:textId="77777777" w:rsidR="007B2F38" w:rsidRPr="00013B70" w:rsidRDefault="007B2F38" w:rsidP="00D65B28">
            <w:pPr>
              <w:rPr>
                <w:lang w:val="en-GB"/>
              </w:rPr>
            </w:pPr>
          </w:p>
        </w:tc>
        <w:tc>
          <w:tcPr>
            <w:tcW w:w="609" w:type="dxa"/>
          </w:tcPr>
          <w:p w14:paraId="5FAAC068" w14:textId="77777777" w:rsidR="007B2F38" w:rsidRPr="00013B70" w:rsidRDefault="007B2F38" w:rsidP="00D65B28">
            <w:pPr>
              <w:rPr>
                <w:lang w:val="en-GB"/>
              </w:rPr>
            </w:pPr>
          </w:p>
        </w:tc>
        <w:tc>
          <w:tcPr>
            <w:tcW w:w="608" w:type="dxa"/>
          </w:tcPr>
          <w:p w14:paraId="34A43BC2" w14:textId="77777777" w:rsidR="007B2F38" w:rsidRPr="00013B70" w:rsidRDefault="007B2F38" w:rsidP="00D65B28">
            <w:pPr>
              <w:rPr>
                <w:lang w:val="en-GB"/>
              </w:rPr>
            </w:pPr>
          </w:p>
        </w:tc>
        <w:tc>
          <w:tcPr>
            <w:tcW w:w="1828" w:type="dxa"/>
          </w:tcPr>
          <w:p w14:paraId="1B95637C" w14:textId="77777777" w:rsidR="007B2F38" w:rsidRPr="00013B70" w:rsidRDefault="007B2F38" w:rsidP="00D65B28">
            <w:pPr>
              <w:rPr>
                <w:lang w:val="en-GB"/>
              </w:rPr>
            </w:pPr>
          </w:p>
        </w:tc>
        <w:tc>
          <w:tcPr>
            <w:tcW w:w="595" w:type="dxa"/>
          </w:tcPr>
          <w:p w14:paraId="4D165600" w14:textId="77777777" w:rsidR="007B2F38" w:rsidRPr="00013B70" w:rsidRDefault="007B2F38" w:rsidP="00D65B28">
            <w:pPr>
              <w:rPr>
                <w:lang w:val="en-GB"/>
              </w:rPr>
            </w:pPr>
          </w:p>
        </w:tc>
      </w:tr>
      <w:tr w:rsidR="007B2F38" w:rsidRPr="00013B70" w14:paraId="60D69E5D" w14:textId="77777777" w:rsidTr="00850A8F">
        <w:trPr>
          <w:trHeight w:val="185"/>
        </w:trPr>
        <w:tc>
          <w:tcPr>
            <w:tcW w:w="1242" w:type="dxa"/>
          </w:tcPr>
          <w:p w14:paraId="06B0724A" w14:textId="77777777" w:rsidR="007B2F38" w:rsidRPr="00013B70" w:rsidRDefault="00974CBF" w:rsidP="00D65B28">
            <w:pPr>
              <w:rPr>
                <w:lang w:val="en-GB"/>
              </w:rPr>
            </w:pPr>
            <w:r w:rsidRPr="00013B70">
              <w:rPr>
                <w:lang w:val="en-GB"/>
              </w:rPr>
              <w:t>200 K (</w:t>
            </w:r>
            <w:r w:rsidR="0042295C" w:rsidRPr="00013B70">
              <w:rPr>
                <w:lang w:val="en-GB"/>
              </w:rPr>
              <w:t>Antarctica</w:t>
            </w:r>
            <w:r w:rsidRPr="00013B70">
              <w:rPr>
                <w:lang w:val="en-GB"/>
              </w:rPr>
              <w:t>)</w:t>
            </w:r>
          </w:p>
        </w:tc>
        <w:tc>
          <w:tcPr>
            <w:tcW w:w="325" w:type="dxa"/>
          </w:tcPr>
          <w:p w14:paraId="3A1D261F" w14:textId="77777777" w:rsidR="007B2F38" w:rsidRPr="00013B70" w:rsidRDefault="007B2F38" w:rsidP="00D65B28">
            <w:pPr>
              <w:rPr>
                <w:lang w:val="en-GB"/>
              </w:rPr>
            </w:pPr>
          </w:p>
        </w:tc>
        <w:tc>
          <w:tcPr>
            <w:tcW w:w="608" w:type="dxa"/>
          </w:tcPr>
          <w:p w14:paraId="0B4C57AB" w14:textId="77777777" w:rsidR="007B2F38" w:rsidRPr="00013B70" w:rsidRDefault="007B2F38" w:rsidP="00D65B28">
            <w:pPr>
              <w:rPr>
                <w:lang w:val="en-GB"/>
              </w:rPr>
            </w:pPr>
          </w:p>
        </w:tc>
        <w:tc>
          <w:tcPr>
            <w:tcW w:w="608" w:type="dxa"/>
          </w:tcPr>
          <w:p w14:paraId="0ACBFDE3" w14:textId="77777777" w:rsidR="007B2F38" w:rsidRPr="00013B70" w:rsidRDefault="007B2F38" w:rsidP="00D65B28">
            <w:pPr>
              <w:rPr>
                <w:lang w:val="en-GB"/>
              </w:rPr>
            </w:pPr>
          </w:p>
        </w:tc>
        <w:tc>
          <w:tcPr>
            <w:tcW w:w="609" w:type="dxa"/>
          </w:tcPr>
          <w:p w14:paraId="4ED79ADF" w14:textId="77777777" w:rsidR="007B2F38" w:rsidRPr="00013B70" w:rsidRDefault="007B2F38" w:rsidP="00D65B28">
            <w:pPr>
              <w:rPr>
                <w:lang w:val="en-GB"/>
              </w:rPr>
            </w:pPr>
          </w:p>
        </w:tc>
        <w:tc>
          <w:tcPr>
            <w:tcW w:w="827" w:type="dxa"/>
          </w:tcPr>
          <w:p w14:paraId="405D39B3" w14:textId="77777777" w:rsidR="007B2F38" w:rsidRPr="00013B70" w:rsidRDefault="007B2F38" w:rsidP="00D65B28">
            <w:pPr>
              <w:rPr>
                <w:lang w:val="en-GB"/>
              </w:rPr>
            </w:pPr>
          </w:p>
        </w:tc>
        <w:tc>
          <w:tcPr>
            <w:tcW w:w="389" w:type="dxa"/>
          </w:tcPr>
          <w:p w14:paraId="537B55F4" w14:textId="77777777" w:rsidR="007B2F38" w:rsidRPr="00013B70" w:rsidRDefault="007B2F38" w:rsidP="00D65B28">
            <w:pPr>
              <w:rPr>
                <w:lang w:val="en-GB"/>
              </w:rPr>
            </w:pPr>
          </w:p>
        </w:tc>
        <w:tc>
          <w:tcPr>
            <w:tcW w:w="608" w:type="dxa"/>
          </w:tcPr>
          <w:p w14:paraId="3D9D47E2" w14:textId="77777777" w:rsidR="007B2F38" w:rsidRPr="00013B70" w:rsidRDefault="007B2F38" w:rsidP="00D65B28">
            <w:pPr>
              <w:rPr>
                <w:lang w:val="en-GB"/>
              </w:rPr>
            </w:pPr>
          </w:p>
        </w:tc>
        <w:tc>
          <w:tcPr>
            <w:tcW w:w="609" w:type="dxa"/>
          </w:tcPr>
          <w:p w14:paraId="55DB8590" w14:textId="77777777" w:rsidR="007B2F38" w:rsidRPr="00013B70" w:rsidRDefault="007B2F38" w:rsidP="00D65B28">
            <w:pPr>
              <w:rPr>
                <w:lang w:val="en-GB"/>
              </w:rPr>
            </w:pPr>
          </w:p>
        </w:tc>
        <w:tc>
          <w:tcPr>
            <w:tcW w:w="608" w:type="dxa"/>
          </w:tcPr>
          <w:p w14:paraId="619FC4B2" w14:textId="77777777" w:rsidR="007B2F38" w:rsidRPr="00013B70" w:rsidRDefault="007B2F38" w:rsidP="00D65B28">
            <w:pPr>
              <w:rPr>
                <w:lang w:val="en-GB"/>
              </w:rPr>
            </w:pPr>
          </w:p>
        </w:tc>
        <w:tc>
          <w:tcPr>
            <w:tcW w:w="1828" w:type="dxa"/>
          </w:tcPr>
          <w:p w14:paraId="4949C345" w14:textId="77777777" w:rsidR="007B2F38" w:rsidRPr="00013B70" w:rsidRDefault="007B2F38" w:rsidP="00D65B28">
            <w:pPr>
              <w:rPr>
                <w:lang w:val="en-GB"/>
              </w:rPr>
            </w:pPr>
          </w:p>
        </w:tc>
        <w:tc>
          <w:tcPr>
            <w:tcW w:w="595" w:type="dxa"/>
          </w:tcPr>
          <w:p w14:paraId="2DD50968" w14:textId="77777777" w:rsidR="007B2F38" w:rsidRPr="00013B70" w:rsidRDefault="007B2F38" w:rsidP="00D65B28">
            <w:pPr>
              <w:rPr>
                <w:lang w:val="en-GB"/>
              </w:rPr>
            </w:pPr>
          </w:p>
        </w:tc>
      </w:tr>
      <w:tr w:rsidR="007B2F38" w:rsidRPr="00013B70" w14:paraId="6E0155E9" w14:textId="77777777" w:rsidTr="00850A8F">
        <w:trPr>
          <w:trHeight w:val="185"/>
        </w:trPr>
        <w:tc>
          <w:tcPr>
            <w:tcW w:w="1242" w:type="dxa"/>
          </w:tcPr>
          <w:p w14:paraId="24864FD8" w14:textId="77777777" w:rsidR="007B2F38" w:rsidRPr="00013B70" w:rsidRDefault="004A3807" w:rsidP="00D65B28">
            <w:pPr>
              <w:rPr>
                <w:lang w:val="en-GB"/>
              </w:rPr>
            </w:pPr>
            <w:r w:rsidRPr="00013B70">
              <w:rPr>
                <w:lang w:val="en-GB"/>
              </w:rPr>
              <w:t>273.5K (Freezing point of w</w:t>
            </w:r>
            <w:r w:rsidR="00974CBF" w:rsidRPr="00013B70">
              <w:rPr>
                <w:lang w:val="en-GB"/>
              </w:rPr>
              <w:t>ater)</w:t>
            </w:r>
          </w:p>
        </w:tc>
        <w:tc>
          <w:tcPr>
            <w:tcW w:w="325" w:type="dxa"/>
          </w:tcPr>
          <w:p w14:paraId="4FB1E730" w14:textId="77777777" w:rsidR="007B2F38" w:rsidRPr="00013B70" w:rsidRDefault="007B2F38" w:rsidP="00D65B28">
            <w:pPr>
              <w:rPr>
                <w:lang w:val="en-GB"/>
              </w:rPr>
            </w:pPr>
          </w:p>
        </w:tc>
        <w:tc>
          <w:tcPr>
            <w:tcW w:w="608" w:type="dxa"/>
          </w:tcPr>
          <w:p w14:paraId="76FEEE7B" w14:textId="77777777" w:rsidR="007B2F38" w:rsidRPr="00013B70" w:rsidRDefault="007B2F38" w:rsidP="00D65B28">
            <w:pPr>
              <w:rPr>
                <w:lang w:val="en-GB"/>
              </w:rPr>
            </w:pPr>
          </w:p>
        </w:tc>
        <w:tc>
          <w:tcPr>
            <w:tcW w:w="608" w:type="dxa"/>
          </w:tcPr>
          <w:p w14:paraId="2D0FE0EB" w14:textId="77777777" w:rsidR="007B2F38" w:rsidRPr="00013B70" w:rsidRDefault="007B2F38" w:rsidP="00D65B28">
            <w:pPr>
              <w:rPr>
                <w:lang w:val="en-GB"/>
              </w:rPr>
            </w:pPr>
          </w:p>
        </w:tc>
        <w:tc>
          <w:tcPr>
            <w:tcW w:w="609" w:type="dxa"/>
          </w:tcPr>
          <w:p w14:paraId="55345124" w14:textId="77777777" w:rsidR="007B2F38" w:rsidRPr="00013B70" w:rsidRDefault="007B2F38" w:rsidP="00D65B28">
            <w:pPr>
              <w:rPr>
                <w:lang w:val="en-GB"/>
              </w:rPr>
            </w:pPr>
          </w:p>
        </w:tc>
        <w:tc>
          <w:tcPr>
            <w:tcW w:w="827" w:type="dxa"/>
          </w:tcPr>
          <w:p w14:paraId="5319ADA4" w14:textId="77777777" w:rsidR="007B2F38" w:rsidRPr="00013B70" w:rsidRDefault="007B2F38" w:rsidP="00D65B28">
            <w:pPr>
              <w:rPr>
                <w:lang w:val="en-GB"/>
              </w:rPr>
            </w:pPr>
          </w:p>
        </w:tc>
        <w:tc>
          <w:tcPr>
            <w:tcW w:w="389" w:type="dxa"/>
          </w:tcPr>
          <w:p w14:paraId="1B274512" w14:textId="77777777" w:rsidR="007B2F38" w:rsidRPr="00013B70" w:rsidRDefault="007B2F38" w:rsidP="00D65B28">
            <w:pPr>
              <w:rPr>
                <w:lang w:val="en-GB"/>
              </w:rPr>
            </w:pPr>
          </w:p>
        </w:tc>
        <w:tc>
          <w:tcPr>
            <w:tcW w:w="608" w:type="dxa"/>
          </w:tcPr>
          <w:p w14:paraId="4C918ADF" w14:textId="77777777" w:rsidR="007B2F38" w:rsidRPr="00013B70" w:rsidRDefault="007B2F38" w:rsidP="00D65B28">
            <w:pPr>
              <w:rPr>
                <w:lang w:val="en-GB"/>
              </w:rPr>
            </w:pPr>
          </w:p>
        </w:tc>
        <w:tc>
          <w:tcPr>
            <w:tcW w:w="609" w:type="dxa"/>
          </w:tcPr>
          <w:p w14:paraId="068963DC" w14:textId="77777777" w:rsidR="007B2F38" w:rsidRPr="00013B70" w:rsidRDefault="007B2F38" w:rsidP="00D65B28">
            <w:pPr>
              <w:rPr>
                <w:lang w:val="en-GB"/>
              </w:rPr>
            </w:pPr>
          </w:p>
        </w:tc>
        <w:tc>
          <w:tcPr>
            <w:tcW w:w="608" w:type="dxa"/>
          </w:tcPr>
          <w:p w14:paraId="5FC8900A" w14:textId="77777777" w:rsidR="007B2F38" w:rsidRPr="00013B70" w:rsidRDefault="007B2F38" w:rsidP="00D65B28">
            <w:pPr>
              <w:rPr>
                <w:lang w:val="en-GB"/>
              </w:rPr>
            </w:pPr>
          </w:p>
        </w:tc>
        <w:tc>
          <w:tcPr>
            <w:tcW w:w="1828" w:type="dxa"/>
          </w:tcPr>
          <w:p w14:paraId="2C4AB46A" w14:textId="77777777" w:rsidR="007B2F38" w:rsidRPr="00013B70" w:rsidRDefault="007B2F38" w:rsidP="00D65B28">
            <w:pPr>
              <w:rPr>
                <w:lang w:val="en-GB"/>
              </w:rPr>
            </w:pPr>
          </w:p>
        </w:tc>
        <w:tc>
          <w:tcPr>
            <w:tcW w:w="595" w:type="dxa"/>
          </w:tcPr>
          <w:p w14:paraId="48F805BF" w14:textId="77777777" w:rsidR="007B2F38" w:rsidRPr="00013B70" w:rsidRDefault="007B2F38" w:rsidP="00D65B28">
            <w:pPr>
              <w:rPr>
                <w:lang w:val="en-GB"/>
              </w:rPr>
            </w:pPr>
          </w:p>
        </w:tc>
      </w:tr>
      <w:tr w:rsidR="007B2F38" w:rsidRPr="00013B70" w14:paraId="39673365" w14:textId="77777777" w:rsidTr="00850A8F">
        <w:trPr>
          <w:trHeight w:val="185"/>
        </w:trPr>
        <w:tc>
          <w:tcPr>
            <w:tcW w:w="1242" w:type="dxa"/>
          </w:tcPr>
          <w:p w14:paraId="4449D091" w14:textId="77777777" w:rsidR="007B2F38" w:rsidRPr="00013B70" w:rsidRDefault="004A3807" w:rsidP="00D65B28">
            <w:pPr>
              <w:rPr>
                <w:lang w:val="en-GB"/>
              </w:rPr>
            </w:pPr>
            <w:r w:rsidRPr="00013B70">
              <w:rPr>
                <w:lang w:val="en-GB"/>
              </w:rPr>
              <w:t>373.5K (Boiling point of w</w:t>
            </w:r>
            <w:r w:rsidR="00974CBF" w:rsidRPr="00013B70">
              <w:rPr>
                <w:lang w:val="en-GB"/>
              </w:rPr>
              <w:t xml:space="preserve">ater) </w:t>
            </w:r>
          </w:p>
        </w:tc>
        <w:tc>
          <w:tcPr>
            <w:tcW w:w="325" w:type="dxa"/>
          </w:tcPr>
          <w:p w14:paraId="5ED32D81" w14:textId="77777777" w:rsidR="007B2F38" w:rsidRPr="00013B70" w:rsidRDefault="007B2F38" w:rsidP="00D65B28">
            <w:pPr>
              <w:rPr>
                <w:lang w:val="en-GB"/>
              </w:rPr>
            </w:pPr>
          </w:p>
        </w:tc>
        <w:tc>
          <w:tcPr>
            <w:tcW w:w="608" w:type="dxa"/>
          </w:tcPr>
          <w:p w14:paraId="66859E1B" w14:textId="77777777" w:rsidR="007B2F38" w:rsidRPr="00013B70" w:rsidRDefault="007B2F38" w:rsidP="00D65B28">
            <w:pPr>
              <w:rPr>
                <w:lang w:val="en-GB"/>
              </w:rPr>
            </w:pPr>
          </w:p>
        </w:tc>
        <w:tc>
          <w:tcPr>
            <w:tcW w:w="608" w:type="dxa"/>
          </w:tcPr>
          <w:p w14:paraId="2F0F4F65" w14:textId="77777777" w:rsidR="007B2F38" w:rsidRPr="00013B70" w:rsidRDefault="007B2F38" w:rsidP="00D65B28">
            <w:pPr>
              <w:rPr>
                <w:lang w:val="en-GB"/>
              </w:rPr>
            </w:pPr>
          </w:p>
        </w:tc>
        <w:tc>
          <w:tcPr>
            <w:tcW w:w="609" w:type="dxa"/>
          </w:tcPr>
          <w:p w14:paraId="7965AA82" w14:textId="77777777" w:rsidR="007B2F38" w:rsidRPr="00013B70" w:rsidRDefault="007B2F38" w:rsidP="00D65B28">
            <w:pPr>
              <w:rPr>
                <w:lang w:val="en-GB"/>
              </w:rPr>
            </w:pPr>
          </w:p>
        </w:tc>
        <w:tc>
          <w:tcPr>
            <w:tcW w:w="827" w:type="dxa"/>
          </w:tcPr>
          <w:p w14:paraId="4C4B2EBE" w14:textId="77777777" w:rsidR="007B2F38" w:rsidRPr="00013B70" w:rsidRDefault="007B2F38" w:rsidP="00D65B28">
            <w:pPr>
              <w:rPr>
                <w:lang w:val="en-GB"/>
              </w:rPr>
            </w:pPr>
          </w:p>
        </w:tc>
        <w:tc>
          <w:tcPr>
            <w:tcW w:w="389" w:type="dxa"/>
          </w:tcPr>
          <w:p w14:paraId="7B4D100D" w14:textId="77777777" w:rsidR="007B2F38" w:rsidRPr="00013B70" w:rsidRDefault="007B2F38" w:rsidP="00D65B28">
            <w:pPr>
              <w:rPr>
                <w:lang w:val="en-GB"/>
              </w:rPr>
            </w:pPr>
          </w:p>
        </w:tc>
        <w:tc>
          <w:tcPr>
            <w:tcW w:w="608" w:type="dxa"/>
          </w:tcPr>
          <w:p w14:paraId="566DCB8A" w14:textId="77777777" w:rsidR="007B2F38" w:rsidRPr="00013B70" w:rsidRDefault="007B2F38" w:rsidP="00D65B28">
            <w:pPr>
              <w:rPr>
                <w:lang w:val="en-GB"/>
              </w:rPr>
            </w:pPr>
          </w:p>
        </w:tc>
        <w:tc>
          <w:tcPr>
            <w:tcW w:w="609" w:type="dxa"/>
          </w:tcPr>
          <w:p w14:paraId="4D26610C" w14:textId="77777777" w:rsidR="007B2F38" w:rsidRPr="00013B70" w:rsidRDefault="007B2F38" w:rsidP="00D65B28">
            <w:pPr>
              <w:rPr>
                <w:lang w:val="en-GB"/>
              </w:rPr>
            </w:pPr>
          </w:p>
        </w:tc>
        <w:tc>
          <w:tcPr>
            <w:tcW w:w="608" w:type="dxa"/>
          </w:tcPr>
          <w:p w14:paraId="5465E31F" w14:textId="77777777" w:rsidR="007B2F38" w:rsidRPr="00013B70" w:rsidRDefault="007B2F38" w:rsidP="00D65B28">
            <w:pPr>
              <w:rPr>
                <w:lang w:val="en-GB"/>
              </w:rPr>
            </w:pPr>
          </w:p>
        </w:tc>
        <w:tc>
          <w:tcPr>
            <w:tcW w:w="1828" w:type="dxa"/>
          </w:tcPr>
          <w:p w14:paraId="63C70D54" w14:textId="77777777" w:rsidR="007B2F38" w:rsidRPr="00013B70" w:rsidRDefault="007B2F38" w:rsidP="00D65B28">
            <w:pPr>
              <w:rPr>
                <w:lang w:val="en-GB"/>
              </w:rPr>
            </w:pPr>
          </w:p>
        </w:tc>
        <w:tc>
          <w:tcPr>
            <w:tcW w:w="595" w:type="dxa"/>
          </w:tcPr>
          <w:p w14:paraId="66572D06" w14:textId="77777777" w:rsidR="007B2F38" w:rsidRPr="00013B70" w:rsidRDefault="007B2F38" w:rsidP="00D65B28">
            <w:pPr>
              <w:rPr>
                <w:lang w:val="en-GB"/>
              </w:rPr>
            </w:pPr>
          </w:p>
        </w:tc>
      </w:tr>
      <w:tr w:rsidR="007B2F38" w:rsidRPr="00013B70" w14:paraId="40D19E02" w14:textId="77777777" w:rsidTr="00850A8F">
        <w:trPr>
          <w:trHeight w:val="185"/>
        </w:trPr>
        <w:tc>
          <w:tcPr>
            <w:tcW w:w="1242" w:type="dxa"/>
          </w:tcPr>
          <w:p w14:paraId="472B78F7" w14:textId="77777777" w:rsidR="007B2F38" w:rsidRPr="00013B70" w:rsidRDefault="00C0593E" w:rsidP="00D65B28">
            <w:pPr>
              <w:rPr>
                <w:lang w:val="en-GB"/>
              </w:rPr>
            </w:pPr>
            <w:r w:rsidRPr="00013B70">
              <w:rPr>
                <w:lang w:val="en-GB"/>
              </w:rPr>
              <w:t>&gt;373.5K</w:t>
            </w:r>
            <w:r w:rsidR="004A3807" w:rsidRPr="00013B70">
              <w:rPr>
                <w:lang w:val="en-GB"/>
              </w:rPr>
              <w:t xml:space="preserve"> Above w</w:t>
            </w:r>
            <w:r w:rsidR="00974CBF" w:rsidRPr="00013B70">
              <w:rPr>
                <w:lang w:val="en-GB"/>
              </w:rPr>
              <w:t>aters boiling point</w:t>
            </w:r>
          </w:p>
        </w:tc>
        <w:tc>
          <w:tcPr>
            <w:tcW w:w="325" w:type="dxa"/>
          </w:tcPr>
          <w:p w14:paraId="69CC7C50" w14:textId="77777777" w:rsidR="007B2F38" w:rsidRPr="00013B70" w:rsidRDefault="007B2F38" w:rsidP="00D65B28">
            <w:pPr>
              <w:rPr>
                <w:lang w:val="en-GB"/>
              </w:rPr>
            </w:pPr>
          </w:p>
        </w:tc>
        <w:tc>
          <w:tcPr>
            <w:tcW w:w="608" w:type="dxa"/>
          </w:tcPr>
          <w:p w14:paraId="64C9E812" w14:textId="77777777" w:rsidR="007B2F38" w:rsidRPr="00013B70" w:rsidRDefault="007B2F38" w:rsidP="00D65B28">
            <w:pPr>
              <w:rPr>
                <w:lang w:val="en-GB"/>
              </w:rPr>
            </w:pPr>
          </w:p>
        </w:tc>
        <w:tc>
          <w:tcPr>
            <w:tcW w:w="608" w:type="dxa"/>
          </w:tcPr>
          <w:p w14:paraId="30D8E0AB" w14:textId="77777777" w:rsidR="007B2F38" w:rsidRPr="00013B70" w:rsidRDefault="007B2F38" w:rsidP="00D65B28">
            <w:pPr>
              <w:rPr>
                <w:lang w:val="en-GB"/>
              </w:rPr>
            </w:pPr>
          </w:p>
        </w:tc>
        <w:tc>
          <w:tcPr>
            <w:tcW w:w="609" w:type="dxa"/>
          </w:tcPr>
          <w:p w14:paraId="0B2FC9B4" w14:textId="77777777" w:rsidR="007B2F38" w:rsidRPr="00013B70" w:rsidRDefault="007B2F38" w:rsidP="00D65B28">
            <w:pPr>
              <w:rPr>
                <w:lang w:val="en-GB"/>
              </w:rPr>
            </w:pPr>
          </w:p>
        </w:tc>
        <w:tc>
          <w:tcPr>
            <w:tcW w:w="827" w:type="dxa"/>
          </w:tcPr>
          <w:p w14:paraId="4359C01A" w14:textId="77777777" w:rsidR="007B2F38" w:rsidRPr="00013B70" w:rsidRDefault="007B2F38" w:rsidP="00D65B28">
            <w:pPr>
              <w:rPr>
                <w:lang w:val="en-GB"/>
              </w:rPr>
            </w:pPr>
          </w:p>
        </w:tc>
        <w:tc>
          <w:tcPr>
            <w:tcW w:w="389" w:type="dxa"/>
          </w:tcPr>
          <w:p w14:paraId="652B8ABF" w14:textId="77777777" w:rsidR="007B2F38" w:rsidRPr="00013B70" w:rsidRDefault="007B2F38" w:rsidP="00D65B28">
            <w:pPr>
              <w:rPr>
                <w:lang w:val="en-GB"/>
              </w:rPr>
            </w:pPr>
          </w:p>
        </w:tc>
        <w:tc>
          <w:tcPr>
            <w:tcW w:w="608" w:type="dxa"/>
          </w:tcPr>
          <w:p w14:paraId="5276B167" w14:textId="77777777" w:rsidR="007B2F38" w:rsidRPr="00013B70" w:rsidRDefault="007B2F38" w:rsidP="00D65B28">
            <w:pPr>
              <w:rPr>
                <w:lang w:val="en-GB"/>
              </w:rPr>
            </w:pPr>
          </w:p>
        </w:tc>
        <w:tc>
          <w:tcPr>
            <w:tcW w:w="609" w:type="dxa"/>
          </w:tcPr>
          <w:p w14:paraId="2E80AB77" w14:textId="77777777" w:rsidR="007B2F38" w:rsidRPr="00013B70" w:rsidRDefault="007B2F38" w:rsidP="00D65B28">
            <w:pPr>
              <w:rPr>
                <w:lang w:val="en-GB"/>
              </w:rPr>
            </w:pPr>
          </w:p>
        </w:tc>
        <w:tc>
          <w:tcPr>
            <w:tcW w:w="608" w:type="dxa"/>
          </w:tcPr>
          <w:p w14:paraId="193EAF0D" w14:textId="77777777" w:rsidR="007B2F38" w:rsidRPr="00013B70" w:rsidRDefault="007B2F38" w:rsidP="00D65B28">
            <w:pPr>
              <w:rPr>
                <w:lang w:val="en-GB"/>
              </w:rPr>
            </w:pPr>
          </w:p>
        </w:tc>
        <w:tc>
          <w:tcPr>
            <w:tcW w:w="1828" w:type="dxa"/>
          </w:tcPr>
          <w:p w14:paraId="14CE4FC1" w14:textId="77777777" w:rsidR="007B2F38" w:rsidRPr="00013B70" w:rsidRDefault="007B2F38" w:rsidP="00D65B28">
            <w:pPr>
              <w:rPr>
                <w:lang w:val="en-GB"/>
              </w:rPr>
            </w:pPr>
          </w:p>
        </w:tc>
        <w:tc>
          <w:tcPr>
            <w:tcW w:w="595" w:type="dxa"/>
          </w:tcPr>
          <w:p w14:paraId="49D66446" w14:textId="77777777" w:rsidR="007B2F38" w:rsidRPr="00013B70" w:rsidRDefault="007B2F38" w:rsidP="00D65B28">
            <w:pPr>
              <w:rPr>
                <w:lang w:val="en-GB"/>
              </w:rPr>
            </w:pPr>
          </w:p>
        </w:tc>
      </w:tr>
      <w:tr w:rsidR="007B2F38" w:rsidRPr="00013B70" w14:paraId="45B22CCF" w14:textId="77777777" w:rsidTr="00850A8F">
        <w:trPr>
          <w:trHeight w:val="185"/>
        </w:trPr>
        <w:tc>
          <w:tcPr>
            <w:tcW w:w="1242" w:type="dxa"/>
          </w:tcPr>
          <w:p w14:paraId="44A77EA1" w14:textId="77777777" w:rsidR="007B2F38" w:rsidRPr="00013B70" w:rsidRDefault="00974CBF" w:rsidP="00D65B28">
            <w:pPr>
              <w:rPr>
                <w:lang w:val="en-GB"/>
              </w:rPr>
            </w:pPr>
            <w:r w:rsidRPr="00013B70">
              <w:rPr>
                <w:lang w:val="en-GB"/>
              </w:rPr>
              <w:t>Mechanical</w:t>
            </w:r>
          </w:p>
        </w:tc>
        <w:tc>
          <w:tcPr>
            <w:tcW w:w="325" w:type="dxa"/>
          </w:tcPr>
          <w:p w14:paraId="68B1C066" w14:textId="77777777" w:rsidR="007B2F38" w:rsidRPr="00013B70" w:rsidRDefault="007B2F38" w:rsidP="00D65B28">
            <w:pPr>
              <w:rPr>
                <w:lang w:val="en-GB"/>
              </w:rPr>
            </w:pPr>
          </w:p>
        </w:tc>
        <w:tc>
          <w:tcPr>
            <w:tcW w:w="608" w:type="dxa"/>
          </w:tcPr>
          <w:p w14:paraId="062F0810" w14:textId="77777777" w:rsidR="007B2F38" w:rsidRPr="00013B70" w:rsidRDefault="007B2F38" w:rsidP="00D65B28">
            <w:pPr>
              <w:rPr>
                <w:lang w:val="en-GB"/>
              </w:rPr>
            </w:pPr>
          </w:p>
        </w:tc>
        <w:tc>
          <w:tcPr>
            <w:tcW w:w="608" w:type="dxa"/>
          </w:tcPr>
          <w:p w14:paraId="5554FCB7" w14:textId="77777777" w:rsidR="007B2F38" w:rsidRPr="00013B70" w:rsidRDefault="007B2F38" w:rsidP="00D65B28">
            <w:pPr>
              <w:rPr>
                <w:lang w:val="en-GB"/>
              </w:rPr>
            </w:pPr>
          </w:p>
        </w:tc>
        <w:tc>
          <w:tcPr>
            <w:tcW w:w="609" w:type="dxa"/>
          </w:tcPr>
          <w:p w14:paraId="386FED72" w14:textId="77777777" w:rsidR="007B2F38" w:rsidRPr="00013B70" w:rsidRDefault="007B2F38" w:rsidP="00D65B28">
            <w:pPr>
              <w:rPr>
                <w:lang w:val="en-GB"/>
              </w:rPr>
            </w:pPr>
          </w:p>
        </w:tc>
        <w:tc>
          <w:tcPr>
            <w:tcW w:w="827" w:type="dxa"/>
          </w:tcPr>
          <w:p w14:paraId="38F4F6A5" w14:textId="77777777" w:rsidR="007B2F38" w:rsidRPr="00013B70" w:rsidRDefault="007B2F38" w:rsidP="00D65B28">
            <w:pPr>
              <w:rPr>
                <w:lang w:val="en-GB"/>
              </w:rPr>
            </w:pPr>
          </w:p>
        </w:tc>
        <w:tc>
          <w:tcPr>
            <w:tcW w:w="389" w:type="dxa"/>
          </w:tcPr>
          <w:p w14:paraId="28A6F5AE" w14:textId="77777777" w:rsidR="007B2F38" w:rsidRPr="00013B70" w:rsidRDefault="007B2F38" w:rsidP="00D65B28">
            <w:pPr>
              <w:rPr>
                <w:lang w:val="en-GB"/>
              </w:rPr>
            </w:pPr>
          </w:p>
        </w:tc>
        <w:tc>
          <w:tcPr>
            <w:tcW w:w="608" w:type="dxa"/>
          </w:tcPr>
          <w:p w14:paraId="282BD09B" w14:textId="77777777" w:rsidR="007B2F38" w:rsidRPr="00013B70" w:rsidRDefault="007B2F38" w:rsidP="00D65B28">
            <w:pPr>
              <w:rPr>
                <w:lang w:val="en-GB"/>
              </w:rPr>
            </w:pPr>
          </w:p>
        </w:tc>
        <w:tc>
          <w:tcPr>
            <w:tcW w:w="609" w:type="dxa"/>
          </w:tcPr>
          <w:p w14:paraId="33EE8D38" w14:textId="77777777" w:rsidR="007B2F38" w:rsidRPr="00013B70" w:rsidRDefault="007B2F38" w:rsidP="00D65B28">
            <w:pPr>
              <w:rPr>
                <w:lang w:val="en-GB"/>
              </w:rPr>
            </w:pPr>
          </w:p>
        </w:tc>
        <w:tc>
          <w:tcPr>
            <w:tcW w:w="608" w:type="dxa"/>
          </w:tcPr>
          <w:p w14:paraId="61AC7F0C" w14:textId="77777777" w:rsidR="007B2F38" w:rsidRPr="00013B70" w:rsidRDefault="007B2F38" w:rsidP="00D65B28">
            <w:pPr>
              <w:rPr>
                <w:lang w:val="en-GB"/>
              </w:rPr>
            </w:pPr>
          </w:p>
        </w:tc>
        <w:tc>
          <w:tcPr>
            <w:tcW w:w="1828" w:type="dxa"/>
          </w:tcPr>
          <w:p w14:paraId="3192EA2B" w14:textId="77777777" w:rsidR="007B2F38" w:rsidRPr="00013B70" w:rsidRDefault="007B2F38" w:rsidP="00D65B28">
            <w:pPr>
              <w:rPr>
                <w:lang w:val="en-GB"/>
              </w:rPr>
            </w:pPr>
          </w:p>
        </w:tc>
        <w:tc>
          <w:tcPr>
            <w:tcW w:w="595" w:type="dxa"/>
          </w:tcPr>
          <w:p w14:paraId="6C2E424B" w14:textId="77777777" w:rsidR="007B2F38" w:rsidRPr="00013B70" w:rsidRDefault="007B2F38" w:rsidP="00D65B28">
            <w:pPr>
              <w:rPr>
                <w:lang w:val="en-GB"/>
              </w:rPr>
            </w:pPr>
          </w:p>
        </w:tc>
      </w:tr>
      <w:tr w:rsidR="007B2F38" w:rsidRPr="00013B70" w14:paraId="3B392714" w14:textId="77777777" w:rsidTr="00850A8F">
        <w:trPr>
          <w:trHeight w:val="185"/>
        </w:trPr>
        <w:tc>
          <w:tcPr>
            <w:tcW w:w="1242" w:type="dxa"/>
          </w:tcPr>
          <w:p w14:paraId="5F6DDAE3" w14:textId="77777777" w:rsidR="007B2F38" w:rsidRPr="00013B70" w:rsidRDefault="00974CBF" w:rsidP="00D65B28">
            <w:pPr>
              <w:rPr>
                <w:lang w:val="en-GB"/>
              </w:rPr>
            </w:pPr>
            <w:r w:rsidRPr="00013B70">
              <w:rPr>
                <w:lang w:val="en-GB"/>
              </w:rPr>
              <w:t>Oscillation</w:t>
            </w:r>
          </w:p>
        </w:tc>
        <w:tc>
          <w:tcPr>
            <w:tcW w:w="325" w:type="dxa"/>
          </w:tcPr>
          <w:p w14:paraId="14732091" w14:textId="77777777" w:rsidR="007B2F38" w:rsidRPr="00013B70" w:rsidRDefault="007B2F38" w:rsidP="00D65B28">
            <w:pPr>
              <w:rPr>
                <w:lang w:val="en-GB"/>
              </w:rPr>
            </w:pPr>
          </w:p>
        </w:tc>
        <w:tc>
          <w:tcPr>
            <w:tcW w:w="608" w:type="dxa"/>
          </w:tcPr>
          <w:p w14:paraId="1FB515F2" w14:textId="77777777" w:rsidR="007B2F38" w:rsidRPr="00013B70" w:rsidRDefault="007B2F38" w:rsidP="00D65B28">
            <w:pPr>
              <w:rPr>
                <w:lang w:val="en-GB"/>
              </w:rPr>
            </w:pPr>
          </w:p>
        </w:tc>
        <w:tc>
          <w:tcPr>
            <w:tcW w:w="608" w:type="dxa"/>
          </w:tcPr>
          <w:p w14:paraId="0117B265" w14:textId="77777777" w:rsidR="007B2F38" w:rsidRPr="00013B70" w:rsidRDefault="007B2F38" w:rsidP="00D65B28">
            <w:pPr>
              <w:rPr>
                <w:lang w:val="en-GB"/>
              </w:rPr>
            </w:pPr>
          </w:p>
        </w:tc>
        <w:tc>
          <w:tcPr>
            <w:tcW w:w="609" w:type="dxa"/>
          </w:tcPr>
          <w:p w14:paraId="05237921" w14:textId="77777777" w:rsidR="007B2F38" w:rsidRPr="00013B70" w:rsidRDefault="007B2F38" w:rsidP="00D65B28">
            <w:pPr>
              <w:rPr>
                <w:lang w:val="en-GB"/>
              </w:rPr>
            </w:pPr>
          </w:p>
        </w:tc>
        <w:tc>
          <w:tcPr>
            <w:tcW w:w="827" w:type="dxa"/>
          </w:tcPr>
          <w:p w14:paraId="3CEA8F74" w14:textId="77777777" w:rsidR="007B2F38" w:rsidRPr="00013B70" w:rsidRDefault="007B2F38" w:rsidP="00D65B28">
            <w:pPr>
              <w:rPr>
                <w:lang w:val="en-GB"/>
              </w:rPr>
            </w:pPr>
          </w:p>
        </w:tc>
        <w:tc>
          <w:tcPr>
            <w:tcW w:w="389" w:type="dxa"/>
          </w:tcPr>
          <w:p w14:paraId="0D8E176A" w14:textId="77777777" w:rsidR="007B2F38" w:rsidRPr="00013B70" w:rsidRDefault="007B2F38" w:rsidP="00D65B28">
            <w:pPr>
              <w:rPr>
                <w:lang w:val="en-GB"/>
              </w:rPr>
            </w:pPr>
          </w:p>
        </w:tc>
        <w:tc>
          <w:tcPr>
            <w:tcW w:w="608" w:type="dxa"/>
          </w:tcPr>
          <w:p w14:paraId="1F24EF90" w14:textId="77777777" w:rsidR="007B2F38" w:rsidRPr="00013B70" w:rsidRDefault="007B2F38" w:rsidP="00D65B28">
            <w:pPr>
              <w:rPr>
                <w:lang w:val="en-GB"/>
              </w:rPr>
            </w:pPr>
          </w:p>
        </w:tc>
        <w:tc>
          <w:tcPr>
            <w:tcW w:w="609" w:type="dxa"/>
          </w:tcPr>
          <w:p w14:paraId="670727AD" w14:textId="77777777" w:rsidR="007B2F38" w:rsidRPr="00013B70" w:rsidRDefault="007B2F38" w:rsidP="00D65B28">
            <w:pPr>
              <w:rPr>
                <w:lang w:val="en-GB"/>
              </w:rPr>
            </w:pPr>
          </w:p>
        </w:tc>
        <w:tc>
          <w:tcPr>
            <w:tcW w:w="608" w:type="dxa"/>
          </w:tcPr>
          <w:p w14:paraId="1889F2D0" w14:textId="77777777" w:rsidR="007B2F38" w:rsidRPr="00013B70" w:rsidRDefault="007B2F38" w:rsidP="00D65B28">
            <w:pPr>
              <w:rPr>
                <w:lang w:val="en-GB"/>
              </w:rPr>
            </w:pPr>
          </w:p>
        </w:tc>
        <w:tc>
          <w:tcPr>
            <w:tcW w:w="1828" w:type="dxa"/>
          </w:tcPr>
          <w:p w14:paraId="7F34DCAA" w14:textId="77777777" w:rsidR="007B2F38" w:rsidRPr="00013B70" w:rsidRDefault="007B2F38" w:rsidP="00D65B28">
            <w:pPr>
              <w:rPr>
                <w:lang w:val="en-GB"/>
              </w:rPr>
            </w:pPr>
          </w:p>
        </w:tc>
        <w:tc>
          <w:tcPr>
            <w:tcW w:w="595" w:type="dxa"/>
          </w:tcPr>
          <w:p w14:paraId="2A02746C" w14:textId="77777777" w:rsidR="007B2F38" w:rsidRPr="00013B70" w:rsidRDefault="007B2F38" w:rsidP="00D65B28">
            <w:pPr>
              <w:rPr>
                <w:lang w:val="en-GB"/>
              </w:rPr>
            </w:pPr>
          </w:p>
        </w:tc>
      </w:tr>
      <w:tr w:rsidR="007B2F38" w:rsidRPr="00013B70" w14:paraId="72073DE5" w14:textId="77777777" w:rsidTr="00850A8F">
        <w:trPr>
          <w:trHeight w:val="185"/>
        </w:trPr>
        <w:tc>
          <w:tcPr>
            <w:tcW w:w="1242" w:type="dxa"/>
          </w:tcPr>
          <w:p w14:paraId="1A9D0DEC" w14:textId="77777777" w:rsidR="007B2F38" w:rsidRPr="00013B70" w:rsidRDefault="004A3807" w:rsidP="00D65B28">
            <w:pPr>
              <w:rPr>
                <w:lang w:val="en-GB"/>
              </w:rPr>
            </w:pPr>
            <w:r w:rsidRPr="00013B70">
              <w:rPr>
                <w:lang w:val="en-GB"/>
              </w:rPr>
              <w:lastRenderedPageBreak/>
              <w:t>Direct i</w:t>
            </w:r>
            <w:r w:rsidR="00974CBF" w:rsidRPr="00013B70">
              <w:rPr>
                <w:lang w:val="en-GB"/>
              </w:rPr>
              <w:t>mpact</w:t>
            </w:r>
          </w:p>
        </w:tc>
        <w:tc>
          <w:tcPr>
            <w:tcW w:w="325" w:type="dxa"/>
          </w:tcPr>
          <w:p w14:paraId="162BE08B" w14:textId="77777777" w:rsidR="007B2F38" w:rsidRPr="00013B70" w:rsidRDefault="007B2F38" w:rsidP="00D65B28">
            <w:pPr>
              <w:rPr>
                <w:lang w:val="en-GB"/>
              </w:rPr>
            </w:pPr>
          </w:p>
        </w:tc>
        <w:tc>
          <w:tcPr>
            <w:tcW w:w="608" w:type="dxa"/>
          </w:tcPr>
          <w:p w14:paraId="2C51E4C0" w14:textId="77777777" w:rsidR="007B2F38" w:rsidRPr="00013B70" w:rsidRDefault="007B2F38" w:rsidP="00D65B28">
            <w:pPr>
              <w:rPr>
                <w:lang w:val="en-GB"/>
              </w:rPr>
            </w:pPr>
          </w:p>
        </w:tc>
        <w:tc>
          <w:tcPr>
            <w:tcW w:w="608" w:type="dxa"/>
          </w:tcPr>
          <w:p w14:paraId="5CC172B0" w14:textId="77777777" w:rsidR="007B2F38" w:rsidRPr="00013B70" w:rsidRDefault="007B2F38" w:rsidP="00D65B28">
            <w:pPr>
              <w:rPr>
                <w:lang w:val="en-GB"/>
              </w:rPr>
            </w:pPr>
          </w:p>
        </w:tc>
        <w:tc>
          <w:tcPr>
            <w:tcW w:w="609" w:type="dxa"/>
          </w:tcPr>
          <w:p w14:paraId="0459BB15" w14:textId="77777777" w:rsidR="007B2F38" w:rsidRPr="00013B70" w:rsidRDefault="007B2F38" w:rsidP="00D65B28">
            <w:pPr>
              <w:rPr>
                <w:lang w:val="en-GB"/>
              </w:rPr>
            </w:pPr>
          </w:p>
        </w:tc>
        <w:tc>
          <w:tcPr>
            <w:tcW w:w="827" w:type="dxa"/>
          </w:tcPr>
          <w:p w14:paraId="016AD2C0" w14:textId="77777777" w:rsidR="007B2F38" w:rsidRPr="00013B70" w:rsidRDefault="007B2F38" w:rsidP="00D65B28">
            <w:pPr>
              <w:rPr>
                <w:lang w:val="en-GB"/>
              </w:rPr>
            </w:pPr>
          </w:p>
        </w:tc>
        <w:tc>
          <w:tcPr>
            <w:tcW w:w="389" w:type="dxa"/>
          </w:tcPr>
          <w:p w14:paraId="7A23B31D" w14:textId="77777777" w:rsidR="007B2F38" w:rsidRPr="00013B70" w:rsidRDefault="007B2F38" w:rsidP="00D65B28">
            <w:pPr>
              <w:rPr>
                <w:lang w:val="en-GB"/>
              </w:rPr>
            </w:pPr>
          </w:p>
        </w:tc>
        <w:tc>
          <w:tcPr>
            <w:tcW w:w="608" w:type="dxa"/>
          </w:tcPr>
          <w:p w14:paraId="469B558C" w14:textId="77777777" w:rsidR="007B2F38" w:rsidRPr="00013B70" w:rsidRDefault="007B2F38" w:rsidP="00D65B28">
            <w:pPr>
              <w:rPr>
                <w:lang w:val="en-GB"/>
              </w:rPr>
            </w:pPr>
          </w:p>
        </w:tc>
        <w:tc>
          <w:tcPr>
            <w:tcW w:w="609" w:type="dxa"/>
          </w:tcPr>
          <w:p w14:paraId="502DC489" w14:textId="77777777" w:rsidR="007B2F38" w:rsidRPr="00013B70" w:rsidRDefault="007B2F38" w:rsidP="00D65B28">
            <w:pPr>
              <w:rPr>
                <w:lang w:val="en-GB"/>
              </w:rPr>
            </w:pPr>
          </w:p>
        </w:tc>
        <w:tc>
          <w:tcPr>
            <w:tcW w:w="608" w:type="dxa"/>
          </w:tcPr>
          <w:p w14:paraId="06D98C19" w14:textId="77777777" w:rsidR="007B2F38" w:rsidRPr="00013B70" w:rsidRDefault="007B2F38" w:rsidP="00D65B28">
            <w:pPr>
              <w:rPr>
                <w:lang w:val="en-GB"/>
              </w:rPr>
            </w:pPr>
          </w:p>
        </w:tc>
        <w:tc>
          <w:tcPr>
            <w:tcW w:w="1828" w:type="dxa"/>
          </w:tcPr>
          <w:p w14:paraId="62E043C4" w14:textId="77777777" w:rsidR="007B2F38" w:rsidRPr="00013B70" w:rsidRDefault="007B2F38" w:rsidP="00D65B28">
            <w:pPr>
              <w:rPr>
                <w:lang w:val="en-GB"/>
              </w:rPr>
            </w:pPr>
          </w:p>
        </w:tc>
        <w:tc>
          <w:tcPr>
            <w:tcW w:w="595" w:type="dxa"/>
          </w:tcPr>
          <w:p w14:paraId="5094A83E" w14:textId="77777777" w:rsidR="007B2F38" w:rsidRPr="00013B70" w:rsidRDefault="007B2F38" w:rsidP="00D65B28">
            <w:pPr>
              <w:rPr>
                <w:lang w:val="en-GB"/>
              </w:rPr>
            </w:pPr>
          </w:p>
        </w:tc>
      </w:tr>
      <w:tr w:rsidR="007B2F38" w:rsidRPr="00013B70" w14:paraId="5DA45962" w14:textId="77777777" w:rsidTr="00850A8F">
        <w:trPr>
          <w:trHeight w:val="185"/>
        </w:trPr>
        <w:tc>
          <w:tcPr>
            <w:tcW w:w="1242" w:type="dxa"/>
          </w:tcPr>
          <w:p w14:paraId="1ADE5F33" w14:textId="77777777" w:rsidR="007B2F38" w:rsidRPr="00013B70" w:rsidRDefault="004A3807" w:rsidP="00D65B28">
            <w:pPr>
              <w:rPr>
                <w:lang w:val="en-GB"/>
              </w:rPr>
            </w:pPr>
            <w:r w:rsidRPr="00013B70">
              <w:rPr>
                <w:lang w:val="en-GB"/>
              </w:rPr>
              <w:t>Long term g</w:t>
            </w:r>
            <w:r w:rsidR="00974CBF" w:rsidRPr="00013B70">
              <w:rPr>
                <w:lang w:val="en-GB"/>
              </w:rPr>
              <w:t>ravity effects</w:t>
            </w:r>
          </w:p>
        </w:tc>
        <w:tc>
          <w:tcPr>
            <w:tcW w:w="325" w:type="dxa"/>
          </w:tcPr>
          <w:p w14:paraId="5FF6D54F" w14:textId="77777777" w:rsidR="007B2F38" w:rsidRPr="00013B70" w:rsidRDefault="007B2F38" w:rsidP="00D65B28">
            <w:pPr>
              <w:rPr>
                <w:lang w:val="en-GB"/>
              </w:rPr>
            </w:pPr>
          </w:p>
        </w:tc>
        <w:tc>
          <w:tcPr>
            <w:tcW w:w="608" w:type="dxa"/>
          </w:tcPr>
          <w:p w14:paraId="1B6210DE" w14:textId="77777777" w:rsidR="007B2F38" w:rsidRPr="00013B70" w:rsidRDefault="007B2F38" w:rsidP="00D65B28">
            <w:pPr>
              <w:rPr>
                <w:lang w:val="en-GB"/>
              </w:rPr>
            </w:pPr>
          </w:p>
        </w:tc>
        <w:tc>
          <w:tcPr>
            <w:tcW w:w="608" w:type="dxa"/>
          </w:tcPr>
          <w:p w14:paraId="1C2DCDF9" w14:textId="77777777" w:rsidR="007B2F38" w:rsidRPr="00013B70" w:rsidRDefault="007B2F38" w:rsidP="00D65B28">
            <w:pPr>
              <w:rPr>
                <w:lang w:val="en-GB"/>
              </w:rPr>
            </w:pPr>
          </w:p>
        </w:tc>
        <w:tc>
          <w:tcPr>
            <w:tcW w:w="609" w:type="dxa"/>
          </w:tcPr>
          <w:p w14:paraId="24437B36" w14:textId="77777777" w:rsidR="007B2F38" w:rsidRPr="00013B70" w:rsidRDefault="007B2F38" w:rsidP="00D65B28">
            <w:pPr>
              <w:rPr>
                <w:lang w:val="en-GB"/>
              </w:rPr>
            </w:pPr>
          </w:p>
        </w:tc>
        <w:tc>
          <w:tcPr>
            <w:tcW w:w="827" w:type="dxa"/>
          </w:tcPr>
          <w:p w14:paraId="4BDA9178" w14:textId="77777777" w:rsidR="007B2F38" w:rsidRPr="00013B70" w:rsidRDefault="007B2F38" w:rsidP="00D65B28">
            <w:pPr>
              <w:rPr>
                <w:lang w:val="en-GB"/>
              </w:rPr>
            </w:pPr>
          </w:p>
        </w:tc>
        <w:tc>
          <w:tcPr>
            <w:tcW w:w="389" w:type="dxa"/>
          </w:tcPr>
          <w:p w14:paraId="1B0B940B" w14:textId="77777777" w:rsidR="007B2F38" w:rsidRPr="00013B70" w:rsidRDefault="007B2F38" w:rsidP="00D65B28">
            <w:pPr>
              <w:rPr>
                <w:lang w:val="en-GB"/>
              </w:rPr>
            </w:pPr>
          </w:p>
        </w:tc>
        <w:tc>
          <w:tcPr>
            <w:tcW w:w="608" w:type="dxa"/>
          </w:tcPr>
          <w:p w14:paraId="263B2F9B" w14:textId="77777777" w:rsidR="007B2F38" w:rsidRPr="00013B70" w:rsidRDefault="007B2F38" w:rsidP="00D65B28">
            <w:pPr>
              <w:rPr>
                <w:lang w:val="en-GB"/>
              </w:rPr>
            </w:pPr>
          </w:p>
        </w:tc>
        <w:tc>
          <w:tcPr>
            <w:tcW w:w="609" w:type="dxa"/>
          </w:tcPr>
          <w:p w14:paraId="479E1D55" w14:textId="77777777" w:rsidR="007B2F38" w:rsidRPr="00013B70" w:rsidRDefault="007B2F38" w:rsidP="00D65B28">
            <w:pPr>
              <w:rPr>
                <w:lang w:val="en-GB"/>
              </w:rPr>
            </w:pPr>
          </w:p>
        </w:tc>
        <w:tc>
          <w:tcPr>
            <w:tcW w:w="608" w:type="dxa"/>
          </w:tcPr>
          <w:p w14:paraId="17D81F6C" w14:textId="77777777" w:rsidR="007B2F38" w:rsidRPr="00013B70" w:rsidRDefault="007B2F38" w:rsidP="00D65B28">
            <w:pPr>
              <w:rPr>
                <w:lang w:val="en-GB"/>
              </w:rPr>
            </w:pPr>
          </w:p>
        </w:tc>
        <w:tc>
          <w:tcPr>
            <w:tcW w:w="1828" w:type="dxa"/>
          </w:tcPr>
          <w:p w14:paraId="593A2808" w14:textId="77777777" w:rsidR="007B2F38" w:rsidRPr="00013B70" w:rsidRDefault="007B2F38" w:rsidP="00D65B28">
            <w:pPr>
              <w:rPr>
                <w:lang w:val="en-GB"/>
              </w:rPr>
            </w:pPr>
          </w:p>
        </w:tc>
        <w:tc>
          <w:tcPr>
            <w:tcW w:w="595" w:type="dxa"/>
          </w:tcPr>
          <w:p w14:paraId="271EA4C8" w14:textId="77777777" w:rsidR="007B2F38" w:rsidRPr="00013B70" w:rsidRDefault="007B2F38" w:rsidP="00D65B28">
            <w:pPr>
              <w:rPr>
                <w:lang w:val="en-GB"/>
              </w:rPr>
            </w:pPr>
          </w:p>
        </w:tc>
      </w:tr>
      <w:tr w:rsidR="007B2F38" w:rsidRPr="00013B70" w14:paraId="2A67A6B9" w14:textId="77777777" w:rsidTr="00850A8F">
        <w:trPr>
          <w:trHeight w:val="185"/>
        </w:trPr>
        <w:tc>
          <w:tcPr>
            <w:tcW w:w="1242" w:type="dxa"/>
          </w:tcPr>
          <w:p w14:paraId="0505DE72" w14:textId="77777777" w:rsidR="007B2F38" w:rsidRPr="00013B70" w:rsidRDefault="00974CBF" w:rsidP="00D65B28">
            <w:pPr>
              <w:rPr>
                <w:lang w:val="en-GB"/>
              </w:rPr>
            </w:pPr>
            <w:r w:rsidRPr="00013B70">
              <w:rPr>
                <w:lang w:val="en-GB"/>
              </w:rPr>
              <w:t>Corrosion</w:t>
            </w:r>
          </w:p>
        </w:tc>
        <w:tc>
          <w:tcPr>
            <w:tcW w:w="325" w:type="dxa"/>
          </w:tcPr>
          <w:p w14:paraId="4D3366B9" w14:textId="77777777" w:rsidR="007B2F38" w:rsidRPr="00013B70" w:rsidRDefault="007B2F38" w:rsidP="00D65B28">
            <w:pPr>
              <w:rPr>
                <w:lang w:val="en-GB"/>
              </w:rPr>
            </w:pPr>
          </w:p>
        </w:tc>
        <w:tc>
          <w:tcPr>
            <w:tcW w:w="608" w:type="dxa"/>
          </w:tcPr>
          <w:p w14:paraId="47F8A099" w14:textId="77777777" w:rsidR="007B2F38" w:rsidRPr="00013B70" w:rsidRDefault="007B2F38" w:rsidP="00D65B28">
            <w:pPr>
              <w:rPr>
                <w:lang w:val="en-GB"/>
              </w:rPr>
            </w:pPr>
          </w:p>
        </w:tc>
        <w:tc>
          <w:tcPr>
            <w:tcW w:w="608" w:type="dxa"/>
          </w:tcPr>
          <w:p w14:paraId="2835DBCF" w14:textId="77777777" w:rsidR="007B2F38" w:rsidRPr="00013B70" w:rsidRDefault="007B2F38" w:rsidP="00D65B28">
            <w:pPr>
              <w:rPr>
                <w:lang w:val="en-GB"/>
              </w:rPr>
            </w:pPr>
          </w:p>
        </w:tc>
        <w:tc>
          <w:tcPr>
            <w:tcW w:w="609" w:type="dxa"/>
          </w:tcPr>
          <w:p w14:paraId="353E5FF4" w14:textId="77777777" w:rsidR="007B2F38" w:rsidRPr="00013B70" w:rsidRDefault="007B2F38" w:rsidP="00D65B28">
            <w:pPr>
              <w:rPr>
                <w:lang w:val="en-GB"/>
              </w:rPr>
            </w:pPr>
          </w:p>
        </w:tc>
        <w:tc>
          <w:tcPr>
            <w:tcW w:w="827" w:type="dxa"/>
          </w:tcPr>
          <w:p w14:paraId="34F3DF9E" w14:textId="77777777" w:rsidR="007B2F38" w:rsidRPr="00013B70" w:rsidRDefault="007B2F38" w:rsidP="00D65B28">
            <w:pPr>
              <w:rPr>
                <w:lang w:val="en-GB"/>
              </w:rPr>
            </w:pPr>
          </w:p>
        </w:tc>
        <w:tc>
          <w:tcPr>
            <w:tcW w:w="389" w:type="dxa"/>
          </w:tcPr>
          <w:p w14:paraId="0AD69149" w14:textId="77777777" w:rsidR="007B2F38" w:rsidRPr="00013B70" w:rsidRDefault="007B2F38" w:rsidP="00D65B28">
            <w:pPr>
              <w:rPr>
                <w:lang w:val="en-GB"/>
              </w:rPr>
            </w:pPr>
          </w:p>
        </w:tc>
        <w:tc>
          <w:tcPr>
            <w:tcW w:w="608" w:type="dxa"/>
          </w:tcPr>
          <w:p w14:paraId="64904BAC" w14:textId="77777777" w:rsidR="007B2F38" w:rsidRPr="00013B70" w:rsidRDefault="007B2F38" w:rsidP="00D65B28">
            <w:pPr>
              <w:rPr>
                <w:lang w:val="en-GB"/>
              </w:rPr>
            </w:pPr>
          </w:p>
        </w:tc>
        <w:tc>
          <w:tcPr>
            <w:tcW w:w="609" w:type="dxa"/>
          </w:tcPr>
          <w:p w14:paraId="0EB4017E" w14:textId="77777777" w:rsidR="007B2F38" w:rsidRPr="00013B70" w:rsidRDefault="007B2F38" w:rsidP="00D65B28">
            <w:pPr>
              <w:rPr>
                <w:lang w:val="en-GB"/>
              </w:rPr>
            </w:pPr>
          </w:p>
        </w:tc>
        <w:tc>
          <w:tcPr>
            <w:tcW w:w="608" w:type="dxa"/>
          </w:tcPr>
          <w:p w14:paraId="2AAA09DA" w14:textId="77777777" w:rsidR="007B2F38" w:rsidRPr="00013B70" w:rsidRDefault="007B2F38" w:rsidP="00D65B28">
            <w:pPr>
              <w:rPr>
                <w:lang w:val="en-GB"/>
              </w:rPr>
            </w:pPr>
          </w:p>
        </w:tc>
        <w:tc>
          <w:tcPr>
            <w:tcW w:w="1828" w:type="dxa"/>
          </w:tcPr>
          <w:p w14:paraId="5848CA2F" w14:textId="77777777" w:rsidR="007B2F38" w:rsidRPr="00013B70" w:rsidRDefault="007B2F38" w:rsidP="00D65B28">
            <w:pPr>
              <w:rPr>
                <w:lang w:val="en-GB"/>
              </w:rPr>
            </w:pPr>
          </w:p>
        </w:tc>
        <w:tc>
          <w:tcPr>
            <w:tcW w:w="595" w:type="dxa"/>
          </w:tcPr>
          <w:p w14:paraId="7B814CAE" w14:textId="77777777" w:rsidR="007B2F38" w:rsidRPr="00013B70" w:rsidRDefault="007B2F38" w:rsidP="00D65B28">
            <w:pPr>
              <w:rPr>
                <w:lang w:val="en-GB"/>
              </w:rPr>
            </w:pPr>
          </w:p>
        </w:tc>
      </w:tr>
      <w:tr w:rsidR="007B2F38" w:rsidRPr="00013B70" w14:paraId="3DD8963F" w14:textId="77777777" w:rsidTr="00850A8F">
        <w:trPr>
          <w:trHeight w:val="185"/>
        </w:trPr>
        <w:tc>
          <w:tcPr>
            <w:tcW w:w="1242" w:type="dxa"/>
          </w:tcPr>
          <w:p w14:paraId="6573D641" w14:textId="77777777" w:rsidR="007B2F38" w:rsidRPr="00013B70" w:rsidRDefault="00974CBF" w:rsidP="00D65B28">
            <w:pPr>
              <w:rPr>
                <w:lang w:val="en-GB"/>
              </w:rPr>
            </w:pPr>
            <w:r w:rsidRPr="00013B70">
              <w:rPr>
                <w:lang w:val="en-GB"/>
              </w:rPr>
              <w:t>Likely fumes</w:t>
            </w:r>
          </w:p>
        </w:tc>
        <w:tc>
          <w:tcPr>
            <w:tcW w:w="325" w:type="dxa"/>
          </w:tcPr>
          <w:p w14:paraId="27EF6DA8" w14:textId="77777777" w:rsidR="007B2F38" w:rsidRPr="00013B70" w:rsidRDefault="007B2F38" w:rsidP="00D65B28">
            <w:pPr>
              <w:rPr>
                <w:lang w:val="en-GB"/>
              </w:rPr>
            </w:pPr>
          </w:p>
        </w:tc>
        <w:tc>
          <w:tcPr>
            <w:tcW w:w="608" w:type="dxa"/>
          </w:tcPr>
          <w:p w14:paraId="274E8B0B" w14:textId="77777777" w:rsidR="007B2F38" w:rsidRPr="00013B70" w:rsidRDefault="007B2F38" w:rsidP="00D65B28">
            <w:pPr>
              <w:rPr>
                <w:lang w:val="en-GB"/>
              </w:rPr>
            </w:pPr>
          </w:p>
        </w:tc>
        <w:tc>
          <w:tcPr>
            <w:tcW w:w="608" w:type="dxa"/>
          </w:tcPr>
          <w:p w14:paraId="0B38E3A4" w14:textId="77777777" w:rsidR="007B2F38" w:rsidRPr="00013B70" w:rsidRDefault="007B2F38" w:rsidP="00D65B28">
            <w:pPr>
              <w:rPr>
                <w:lang w:val="en-GB"/>
              </w:rPr>
            </w:pPr>
          </w:p>
        </w:tc>
        <w:tc>
          <w:tcPr>
            <w:tcW w:w="609" w:type="dxa"/>
          </w:tcPr>
          <w:p w14:paraId="2081B85D" w14:textId="77777777" w:rsidR="007B2F38" w:rsidRPr="00013B70" w:rsidRDefault="007B2F38" w:rsidP="00D65B28">
            <w:pPr>
              <w:rPr>
                <w:lang w:val="en-GB"/>
              </w:rPr>
            </w:pPr>
          </w:p>
        </w:tc>
        <w:tc>
          <w:tcPr>
            <w:tcW w:w="827" w:type="dxa"/>
          </w:tcPr>
          <w:p w14:paraId="2B8A7A97" w14:textId="77777777" w:rsidR="007B2F38" w:rsidRPr="00013B70" w:rsidRDefault="007B2F38" w:rsidP="00D65B28">
            <w:pPr>
              <w:rPr>
                <w:lang w:val="en-GB"/>
              </w:rPr>
            </w:pPr>
          </w:p>
        </w:tc>
        <w:tc>
          <w:tcPr>
            <w:tcW w:w="389" w:type="dxa"/>
          </w:tcPr>
          <w:p w14:paraId="7A8DAC2C" w14:textId="77777777" w:rsidR="007B2F38" w:rsidRPr="00013B70" w:rsidRDefault="007B2F38" w:rsidP="00D65B28">
            <w:pPr>
              <w:rPr>
                <w:lang w:val="en-GB"/>
              </w:rPr>
            </w:pPr>
          </w:p>
        </w:tc>
        <w:tc>
          <w:tcPr>
            <w:tcW w:w="608" w:type="dxa"/>
          </w:tcPr>
          <w:p w14:paraId="28131277" w14:textId="77777777" w:rsidR="007B2F38" w:rsidRPr="00013B70" w:rsidRDefault="007B2F38" w:rsidP="00D65B28">
            <w:pPr>
              <w:rPr>
                <w:lang w:val="en-GB"/>
              </w:rPr>
            </w:pPr>
          </w:p>
        </w:tc>
        <w:tc>
          <w:tcPr>
            <w:tcW w:w="609" w:type="dxa"/>
          </w:tcPr>
          <w:p w14:paraId="7EB82A15" w14:textId="77777777" w:rsidR="007B2F38" w:rsidRPr="00013B70" w:rsidRDefault="007B2F38" w:rsidP="00D65B28">
            <w:pPr>
              <w:rPr>
                <w:lang w:val="en-GB"/>
              </w:rPr>
            </w:pPr>
          </w:p>
        </w:tc>
        <w:tc>
          <w:tcPr>
            <w:tcW w:w="608" w:type="dxa"/>
          </w:tcPr>
          <w:p w14:paraId="7A335313" w14:textId="77777777" w:rsidR="007B2F38" w:rsidRPr="00013B70" w:rsidRDefault="007B2F38" w:rsidP="00D65B28">
            <w:pPr>
              <w:rPr>
                <w:lang w:val="en-GB"/>
              </w:rPr>
            </w:pPr>
          </w:p>
        </w:tc>
        <w:tc>
          <w:tcPr>
            <w:tcW w:w="1828" w:type="dxa"/>
          </w:tcPr>
          <w:p w14:paraId="1E06EC07" w14:textId="77777777" w:rsidR="007B2F38" w:rsidRPr="00013B70" w:rsidRDefault="007B2F38" w:rsidP="00D65B28">
            <w:pPr>
              <w:rPr>
                <w:lang w:val="en-GB"/>
              </w:rPr>
            </w:pPr>
          </w:p>
        </w:tc>
        <w:tc>
          <w:tcPr>
            <w:tcW w:w="595" w:type="dxa"/>
          </w:tcPr>
          <w:p w14:paraId="0A998038" w14:textId="77777777" w:rsidR="007B2F38" w:rsidRPr="00013B70" w:rsidRDefault="007B2F38" w:rsidP="00D65B28">
            <w:pPr>
              <w:rPr>
                <w:lang w:val="en-GB"/>
              </w:rPr>
            </w:pPr>
          </w:p>
        </w:tc>
      </w:tr>
      <w:tr w:rsidR="007B2F38" w:rsidRPr="00013B70" w14:paraId="4D05604B" w14:textId="77777777" w:rsidTr="00850A8F">
        <w:trPr>
          <w:trHeight w:val="185"/>
        </w:trPr>
        <w:tc>
          <w:tcPr>
            <w:tcW w:w="1242" w:type="dxa"/>
          </w:tcPr>
          <w:p w14:paraId="3908C7AD" w14:textId="77777777" w:rsidR="007B2F38" w:rsidRPr="00013B70" w:rsidRDefault="00974CBF" w:rsidP="00D65B28">
            <w:pPr>
              <w:rPr>
                <w:lang w:val="en-GB"/>
              </w:rPr>
            </w:pPr>
            <w:r w:rsidRPr="00013B70">
              <w:rPr>
                <w:lang w:val="en-GB"/>
              </w:rPr>
              <w:t>Worst case scenario e.g. fire</w:t>
            </w:r>
          </w:p>
        </w:tc>
        <w:tc>
          <w:tcPr>
            <w:tcW w:w="325" w:type="dxa"/>
          </w:tcPr>
          <w:p w14:paraId="20E11B0E" w14:textId="77777777" w:rsidR="007B2F38" w:rsidRPr="00013B70" w:rsidRDefault="007B2F38" w:rsidP="00D65B28">
            <w:pPr>
              <w:rPr>
                <w:lang w:val="en-GB"/>
              </w:rPr>
            </w:pPr>
          </w:p>
        </w:tc>
        <w:tc>
          <w:tcPr>
            <w:tcW w:w="608" w:type="dxa"/>
          </w:tcPr>
          <w:p w14:paraId="76D7AE71" w14:textId="77777777" w:rsidR="007B2F38" w:rsidRPr="00013B70" w:rsidRDefault="007B2F38" w:rsidP="00D65B28">
            <w:pPr>
              <w:rPr>
                <w:lang w:val="en-GB"/>
              </w:rPr>
            </w:pPr>
          </w:p>
        </w:tc>
        <w:tc>
          <w:tcPr>
            <w:tcW w:w="608" w:type="dxa"/>
          </w:tcPr>
          <w:p w14:paraId="4B4C1465" w14:textId="77777777" w:rsidR="007B2F38" w:rsidRPr="00013B70" w:rsidRDefault="007B2F38" w:rsidP="00D65B28">
            <w:pPr>
              <w:rPr>
                <w:lang w:val="en-GB"/>
              </w:rPr>
            </w:pPr>
          </w:p>
        </w:tc>
        <w:tc>
          <w:tcPr>
            <w:tcW w:w="609" w:type="dxa"/>
          </w:tcPr>
          <w:p w14:paraId="40B73D89" w14:textId="77777777" w:rsidR="007B2F38" w:rsidRPr="00013B70" w:rsidRDefault="007B2F38" w:rsidP="00D65B28">
            <w:pPr>
              <w:rPr>
                <w:lang w:val="en-GB"/>
              </w:rPr>
            </w:pPr>
          </w:p>
        </w:tc>
        <w:tc>
          <w:tcPr>
            <w:tcW w:w="827" w:type="dxa"/>
          </w:tcPr>
          <w:p w14:paraId="50C07840" w14:textId="77777777" w:rsidR="007B2F38" w:rsidRPr="00013B70" w:rsidRDefault="007B2F38" w:rsidP="00D65B28">
            <w:pPr>
              <w:rPr>
                <w:lang w:val="en-GB"/>
              </w:rPr>
            </w:pPr>
          </w:p>
        </w:tc>
        <w:tc>
          <w:tcPr>
            <w:tcW w:w="389" w:type="dxa"/>
          </w:tcPr>
          <w:p w14:paraId="02D21408" w14:textId="77777777" w:rsidR="007B2F38" w:rsidRPr="00013B70" w:rsidRDefault="007B2F38" w:rsidP="00D65B28">
            <w:pPr>
              <w:rPr>
                <w:lang w:val="en-GB"/>
              </w:rPr>
            </w:pPr>
          </w:p>
        </w:tc>
        <w:tc>
          <w:tcPr>
            <w:tcW w:w="608" w:type="dxa"/>
          </w:tcPr>
          <w:p w14:paraId="50573625" w14:textId="77777777" w:rsidR="007B2F38" w:rsidRPr="00013B70" w:rsidRDefault="007B2F38" w:rsidP="00D65B28">
            <w:pPr>
              <w:rPr>
                <w:lang w:val="en-GB"/>
              </w:rPr>
            </w:pPr>
          </w:p>
        </w:tc>
        <w:tc>
          <w:tcPr>
            <w:tcW w:w="609" w:type="dxa"/>
          </w:tcPr>
          <w:p w14:paraId="3CC50EF9" w14:textId="77777777" w:rsidR="007B2F38" w:rsidRPr="00013B70" w:rsidRDefault="007B2F38" w:rsidP="00D65B28">
            <w:pPr>
              <w:rPr>
                <w:lang w:val="en-GB"/>
              </w:rPr>
            </w:pPr>
          </w:p>
        </w:tc>
        <w:tc>
          <w:tcPr>
            <w:tcW w:w="608" w:type="dxa"/>
          </w:tcPr>
          <w:p w14:paraId="6EDC35A7" w14:textId="77777777" w:rsidR="007B2F38" w:rsidRPr="00013B70" w:rsidRDefault="007B2F38" w:rsidP="00D65B28">
            <w:pPr>
              <w:rPr>
                <w:lang w:val="en-GB"/>
              </w:rPr>
            </w:pPr>
          </w:p>
        </w:tc>
        <w:tc>
          <w:tcPr>
            <w:tcW w:w="1828" w:type="dxa"/>
          </w:tcPr>
          <w:p w14:paraId="110347A6" w14:textId="77777777" w:rsidR="007B2F38" w:rsidRPr="00013B70" w:rsidRDefault="007B2F38" w:rsidP="00D65B28">
            <w:pPr>
              <w:rPr>
                <w:lang w:val="en-GB"/>
              </w:rPr>
            </w:pPr>
          </w:p>
        </w:tc>
        <w:tc>
          <w:tcPr>
            <w:tcW w:w="595" w:type="dxa"/>
          </w:tcPr>
          <w:p w14:paraId="45E06812" w14:textId="77777777" w:rsidR="007B2F38" w:rsidRPr="00013B70" w:rsidRDefault="007B2F38" w:rsidP="00D65B28">
            <w:pPr>
              <w:rPr>
                <w:lang w:val="en-GB"/>
              </w:rPr>
            </w:pPr>
          </w:p>
        </w:tc>
      </w:tr>
      <w:tr w:rsidR="007B2F38" w:rsidRPr="00013B70" w14:paraId="3454E9CD" w14:textId="77777777" w:rsidTr="00850A8F">
        <w:trPr>
          <w:trHeight w:val="185"/>
        </w:trPr>
        <w:tc>
          <w:tcPr>
            <w:tcW w:w="1242" w:type="dxa"/>
          </w:tcPr>
          <w:p w14:paraId="624BEA58" w14:textId="77777777" w:rsidR="007B2F38" w:rsidRPr="00013B70" w:rsidRDefault="00974CBF" w:rsidP="00D65B28">
            <w:pPr>
              <w:rPr>
                <w:lang w:val="en-GB"/>
              </w:rPr>
            </w:pPr>
            <w:r w:rsidRPr="00013B70">
              <w:rPr>
                <w:lang w:val="en-GB"/>
              </w:rPr>
              <w:t>Magnetic interference</w:t>
            </w:r>
          </w:p>
        </w:tc>
        <w:tc>
          <w:tcPr>
            <w:tcW w:w="325" w:type="dxa"/>
          </w:tcPr>
          <w:p w14:paraId="156A2EA7" w14:textId="77777777" w:rsidR="007B2F38" w:rsidRPr="00013B70" w:rsidRDefault="007B2F38" w:rsidP="00D65B28">
            <w:pPr>
              <w:rPr>
                <w:lang w:val="en-GB"/>
              </w:rPr>
            </w:pPr>
          </w:p>
        </w:tc>
        <w:tc>
          <w:tcPr>
            <w:tcW w:w="608" w:type="dxa"/>
          </w:tcPr>
          <w:p w14:paraId="258C79BD" w14:textId="77777777" w:rsidR="007B2F38" w:rsidRPr="00013B70" w:rsidRDefault="007B2F38" w:rsidP="00D65B28">
            <w:pPr>
              <w:rPr>
                <w:lang w:val="en-GB"/>
              </w:rPr>
            </w:pPr>
          </w:p>
        </w:tc>
        <w:tc>
          <w:tcPr>
            <w:tcW w:w="608" w:type="dxa"/>
          </w:tcPr>
          <w:p w14:paraId="1926FC90" w14:textId="77777777" w:rsidR="007B2F38" w:rsidRPr="00013B70" w:rsidRDefault="007B2F38" w:rsidP="00D65B28">
            <w:pPr>
              <w:rPr>
                <w:lang w:val="en-GB"/>
              </w:rPr>
            </w:pPr>
          </w:p>
        </w:tc>
        <w:tc>
          <w:tcPr>
            <w:tcW w:w="609" w:type="dxa"/>
          </w:tcPr>
          <w:p w14:paraId="07B3DCEF" w14:textId="77777777" w:rsidR="007B2F38" w:rsidRPr="00013B70" w:rsidRDefault="007B2F38" w:rsidP="00D65B28">
            <w:pPr>
              <w:rPr>
                <w:lang w:val="en-GB"/>
              </w:rPr>
            </w:pPr>
          </w:p>
        </w:tc>
        <w:tc>
          <w:tcPr>
            <w:tcW w:w="827" w:type="dxa"/>
          </w:tcPr>
          <w:p w14:paraId="1A2F6E48" w14:textId="77777777" w:rsidR="007B2F38" w:rsidRPr="00013B70" w:rsidRDefault="007B2F38" w:rsidP="00D65B28">
            <w:pPr>
              <w:rPr>
                <w:lang w:val="en-GB"/>
              </w:rPr>
            </w:pPr>
          </w:p>
        </w:tc>
        <w:tc>
          <w:tcPr>
            <w:tcW w:w="389" w:type="dxa"/>
          </w:tcPr>
          <w:p w14:paraId="28A66F23" w14:textId="77777777" w:rsidR="007B2F38" w:rsidRPr="00013B70" w:rsidRDefault="007B2F38" w:rsidP="00D65B28">
            <w:pPr>
              <w:rPr>
                <w:lang w:val="en-GB"/>
              </w:rPr>
            </w:pPr>
          </w:p>
        </w:tc>
        <w:tc>
          <w:tcPr>
            <w:tcW w:w="608" w:type="dxa"/>
          </w:tcPr>
          <w:p w14:paraId="14026749" w14:textId="77777777" w:rsidR="007B2F38" w:rsidRPr="00013B70" w:rsidRDefault="007B2F38" w:rsidP="00D65B28">
            <w:pPr>
              <w:rPr>
                <w:lang w:val="en-GB"/>
              </w:rPr>
            </w:pPr>
          </w:p>
        </w:tc>
        <w:tc>
          <w:tcPr>
            <w:tcW w:w="609" w:type="dxa"/>
          </w:tcPr>
          <w:p w14:paraId="3B411FA1" w14:textId="77777777" w:rsidR="007B2F38" w:rsidRPr="00013B70" w:rsidRDefault="007B2F38" w:rsidP="00D65B28">
            <w:pPr>
              <w:rPr>
                <w:lang w:val="en-GB"/>
              </w:rPr>
            </w:pPr>
          </w:p>
        </w:tc>
        <w:tc>
          <w:tcPr>
            <w:tcW w:w="608" w:type="dxa"/>
          </w:tcPr>
          <w:p w14:paraId="4C674199" w14:textId="77777777" w:rsidR="007B2F38" w:rsidRPr="00013B70" w:rsidRDefault="007B2F38" w:rsidP="00D65B28">
            <w:pPr>
              <w:rPr>
                <w:lang w:val="en-GB"/>
              </w:rPr>
            </w:pPr>
          </w:p>
        </w:tc>
        <w:tc>
          <w:tcPr>
            <w:tcW w:w="1828" w:type="dxa"/>
          </w:tcPr>
          <w:p w14:paraId="304C69D1" w14:textId="77777777" w:rsidR="007B2F38" w:rsidRPr="00013B70" w:rsidRDefault="007B2F38" w:rsidP="00D65B28">
            <w:pPr>
              <w:rPr>
                <w:lang w:val="en-GB"/>
              </w:rPr>
            </w:pPr>
          </w:p>
        </w:tc>
        <w:tc>
          <w:tcPr>
            <w:tcW w:w="595" w:type="dxa"/>
          </w:tcPr>
          <w:p w14:paraId="7E844B97" w14:textId="77777777" w:rsidR="007B2F38" w:rsidRPr="00013B70" w:rsidRDefault="007B2F38" w:rsidP="00D65B28">
            <w:pPr>
              <w:rPr>
                <w:lang w:val="en-GB"/>
              </w:rPr>
            </w:pPr>
          </w:p>
        </w:tc>
      </w:tr>
    </w:tbl>
    <w:p w14:paraId="389A2062" w14:textId="77777777" w:rsidR="00C77128" w:rsidRPr="00013B70" w:rsidRDefault="00974CBF" w:rsidP="00C77128">
      <w:r w:rsidRPr="00013B70">
        <w:t xml:space="preserve">It is likely </w:t>
      </w:r>
      <w:r w:rsidR="00EA0D7C" w:rsidRPr="00013B70">
        <w:t>that such</w:t>
      </w:r>
      <w:r w:rsidRPr="00013B70">
        <w:t xml:space="preserve"> testing methodology and risk factor </w:t>
      </w:r>
      <w:r w:rsidR="00EA0D7C" w:rsidRPr="00013B70">
        <w:t xml:space="preserve">analysis </w:t>
      </w:r>
      <w:r w:rsidR="009120C7" w:rsidRPr="00013B70">
        <w:t>has already been</w:t>
      </w:r>
      <w:r w:rsidRPr="00013B70">
        <w:t xml:space="preserve"> incorporated in health and safety and manufacturing for the consumers</w:t>
      </w:r>
      <w:r w:rsidR="0067555D" w:rsidRPr="00013B70">
        <w:t>’</w:t>
      </w:r>
      <w:r w:rsidRPr="00013B70">
        <w:t xml:space="preserve"> </w:t>
      </w:r>
      <w:r w:rsidR="00F20B83" w:rsidRPr="00013B70">
        <w:t>wellbeing</w:t>
      </w:r>
      <w:r w:rsidRPr="00013B70">
        <w:t xml:space="preserve">. </w:t>
      </w:r>
      <w:r w:rsidR="0067555D" w:rsidRPr="00013B70">
        <w:t>Much</w:t>
      </w:r>
      <w:r w:rsidRPr="00013B70">
        <w:t xml:space="preserve"> of this is likely to be in many </w:t>
      </w:r>
      <w:r w:rsidR="00971698" w:rsidRPr="00013B70">
        <w:t>International Electrotechnical Commis</w:t>
      </w:r>
      <w:r w:rsidR="0067555D" w:rsidRPr="00013B70">
        <w:t>s</w:t>
      </w:r>
      <w:r w:rsidR="00971698" w:rsidRPr="00013B70">
        <w:t>ion (</w:t>
      </w:r>
      <w:r w:rsidRPr="00013B70">
        <w:t>IEC</w:t>
      </w:r>
      <w:r w:rsidR="00971698" w:rsidRPr="00013B70">
        <w:t>)</w:t>
      </w:r>
      <w:r w:rsidRPr="00013B70">
        <w:t xml:space="preserve"> </w:t>
      </w:r>
      <w:r w:rsidR="00C77128" w:rsidRPr="00013B70">
        <w:t xml:space="preserve">directives, </w:t>
      </w:r>
      <w:r w:rsidRPr="00013B70">
        <w:t xml:space="preserve">reports and protocols </w:t>
      </w:r>
      <w:r w:rsidR="00C77128" w:rsidRPr="00013B70">
        <w:t>such as RoHS (Restriction Of Hazard</w:t>
      </w:r>
      <w:r w:rsidR="0067555D" w:rsidRPr="00013B70">
        <w:t>o</w:t>
      </w:r>
      <w:r w:rsidR="00C77128" w:rsidRPr="00013B70">
        <w:t>us Substances), REACH (Registration, Evaluation, Authorisation and Restriction of Chemicals)</w:t>
      </w:r>
      <w:r w:rsidR="0067555D" w:rsidRPr="00013B70">
        <w:t>,</w:t>
      </w:r>
      <w:r w:rsidR="00C77128" w:rsidRPr="00013B70">
        <w:t xml:space="preserve"> SVHC (subs</w:t>
      </w:r>
      <w:r w:rsidR="00EA0D7C" w:rsidRPr="00013B70">
        <w:t>tance of very high concern)</w:t>
      </w:r>
      <w:r w:rsidR="0067555D" w:rsidRPr="00013B70">
        <w:t xml:space="preserve">, </w:t>
      </w:r>
      <w:r w:rsidR="00EA0D7C" w:rsidRPr="00013B70">
        <w:t>etc</w:t>
      </w:r>
      <w:r w:rsidRPr="00013B70">
        <w:t>.</w:t>
      </w:r>
      <w:r w:rsidR="0067555D" w:rsidRPr="00013B70">
        <w:t>;</w:t>
      </w:r>
      <w:r w:rsidRPr="00013B70">
        <w:t xml:space="preserve"> </w:t>
      </w:r>
      <w:r w:rsidR="00EA0D7C" w:rsidRPr="00013B70">
        <w:t>most</w:t>
      </w:r>
      <w:r w:rsidRPr="00013B70">
        <w:t xml:space="preserve"> would be applicable for various circumstances</w:t>
      </w:r>
      <w:r w:rsidR="00F20B83" w:rsidRPr="00013B70">
        <w:t>,</w:t>
      </w:r>
      <w:r w:rsidRPr="00013B70">
        <w:t xml:space="preserve"> and this would also depend on the materials involved in building and manufacturing the perovskite solar panels.</w:t>
      </w:r>
    </w:p>
    <w:p w14:paraId="0BD93150" w14:textId="77777777" w:rsidR="00C77128" w:rsidRPr="00013B70" w:rsidRDefault="00974CBF" w:rsidP="00C77128">
      <w:r w:rsidRPr="00013B70">
        <w:t xml:space="preserve">Before panels are made, the </w:t>
      </w:r>
      <w:r w:rsidR="00AA4C4E" w:rsidRPr="00013B70">
        <w:t xml:space="preserve">device </w:t>
      </w:r>
      <w:r w:rsidRPr="00013B70">
        <w:t xml:space="preserve">testing scenario would </w:t>
      </w:r>
      <w:r w:rsidR="00C77128" w:rsidRPr="00013B70">
        <w:t>depend on the types of cell</w:t>
      </w:r>
      <w:r w:rsidR="00AA4C4E" w:rsidRPr="00013B70">
        <w:t>s</w:t>
      </w:r>
      <w:r w:rsidR="00C77128" w:rsidRPr="00013B70">
        <w:t xml:space="preserve">, and </w:t>
      </w:r>
      <w:r w:rsidR="0067555D" w:rsidRPr="00013B70">
        <w:t>whether</w:t>
      </w:r>
      <w:r w:rsidR="00AA4C4E" w:rsidRPr="00013B70">
        <w:t xml:space="preserve"> </w:t>
      </w:r>
      <w:r w:rsidR="00C77128" w:rsidRPr="00013B70">
        <w:t>they are encapsulated</w:t>
      </w:r>
      <w:r w:rsidR="00AA4C4E" w:rsidRPr="00013B70">
        <w:t>;</w:t>
      </w:r>
      <w:r w:rsidR="00C77128" w:rsidRPr="00013B70">
        <w:t xml:space="preserve"> </w:t>
      </w:r>
      <w:r w:rsidR="0067555D" w:rsidRPr="00013B70">
        <w:t xml:space="preserve">it </w:t>
      </w:r>
      <w:r w:rsidR="00C77128" w:rsidRPr="00013B70">
        <w:t xml:space="preserve">may </w:t>
      </w:r>
      <w:r w:rsidRPr="00013B70">
        <w:t xml:space="preserve">also incorporate </w:t>
      </w:r>
      <w:r w:rsidR="00C77128" w:rsidRPr="00013B70">
        <w:t xml:space="preserve">testing prior to any encapsulation as well as final </w:t>
      </w:r>
      <w:r w:rsidR="00843E06" w:rsidRPr="00013B70">
        <w:t xml:space="preserve">testing. </w:t>
      </w:r>
    </w:p>
    <w:p w14:paraId="26457825" w14:textId="77777777" w:rsidR="00C77128" w:rsidRPr="00013B70" w:rsidRDefault="00974CBF" w:rsidP="00C77128">
      <w:r w:rsidRPr="00013B70">
        <w:t>One can see a more visual diagram for cell testing in the mind map below</w:t>
      </w:r>
      <w:r w:rsidR="00AA4C4E" w:rsidRPr="00013B70">
        <w:t>,</w:t>
      </w:r>
      <w:r w:rsidRPr="00013B70">
        <w:t xml:space="preserve"> which will be incorporated into module/panel manufacture</w:t>
      </w:r>
      <w:r w:rsidR="0067555D" w:rsidRPr="00013B70">
        <w:t>,</w:t>
      </w:r>
      <w:r w:rsidR="00AA4C4E" w:rsidRPr="00013B70">
        <w:t xml:space="preserve"> a</w:t>
      </w:r>
      <w:r w:rsidR="00C77128" w:rsidRPr="00013B70">
        <w:t xml:space="preserve">lthough </w:t>
      </w:r>
      <w:r w:rsidR="009212C5" w:rsidRPr="00013B70">
        <w:t xml:space="preserve">it </w:t>
      </w:r>
      <w:r w:rsidR="00C77128" w:rsidRPr="00013B70">
        <w:t xml:space="preserve">is outside the scope of this review but </w:t>
      </w:r>
      <w:r w:rsidR="0067555D" w:rsidRPr="00013B70">
        <w:t xml:space="preserve">is </w:t>
      </w:r>
      <w:r w:rsidR="00C77128" w:rsidRPr="00013B70">
        <w:t xml:space="preserve">mentioned here for </w:t>
      </w:r>
      <w:r w:rsidR="0067555D" w:rsidRPr="00013B70">
        <w:t xml:space="preserve">the sake of </w:t>
      </w:r>
      <w:r w:rsidR="00C77128" w:rsidRPr="00013B70">
        <w:t>complet</w:t>
      </w:r>
      <w:r w:rsidR="0067555D" w:rsidRPr="00013B70">
        <w:t>eness</w:t>
      </w:r>
      <w:r w:rsidR="00C77128" w:rsidRPr="00013B70">
        <w:t>.</w:t>
      </w:r>
    </w:p>
    <w:p w14:paraId="521EF21E" w14:textId="77777777" w:rsidR="00CE602F" w:rsidRPr="00013B70" w:rsidRDefault="00A223ED" w:rsidP="00D65B28">
      <w:r w:rsidRPr="00013B70">
        <w:rPr>
          <w:noProof/>
        </w:rPr>
        <w:lastRenderedPageBreak/>
        <w:drawing>
          <wp:inline distT="0" distB="0" distL="0" distR="0" wp14:anchorId="5CB4657F" wp14:editId="0D87B285">
            <wp:extent cx="4735947" cy="6131859"/>
            <wp:effectExtent l="0" t="0" r="762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srcRect/>
                    <a:stretch>
                      <a:fillRect/>
                    </a:stretch>
                  </pic:blipFill>
                  <pic:spPr bwMode="auto">
                    <a:xfrm>
                      <a:off x="0" y="0"/>
                      <a:ext cx="4754466" cy="6155836"/>
                    </a:xfrm>
                    <a:prstGeom prst="rect">
                      <a:avLst/>
                    </a:prstGeom>
                    <a:noFill/>
                    <a:ln w="9525">
                      <a:noFill/>
                      <a:miter lim="800000"/>
                      <a:headEnd/>
                      <a:tailEnd/>
                    </a:ln>
                  </pic:spPr>
                </pic:pic>
              </a:graphicData>
            </a:graphic>
          </wp:inline>
        </w:drawing>
      </w:r>
    </w:p>
    <w:p w14:paraId="62E3F0B2" w14:textId="146711E5" w:rsidR="007A35B1" w:rsidRPr="00013B70" w:rsidRDefault="00974CBF" w:rsidP="007D0F8A">
      <w:pPr>
        <w:pStyle w:val="Figures"/>
      </w:pPr>
      <w:bookmarkStart w:id="871" w:name="_Ref464583323"/>
      <w:bookmarkStart w:id="872" w:name="_Toc465696871"/>
      <w:r w:rsidRPr="00013B70">
        <w:t xml:space="preserve">Figure </w:t>
      </w:r>
      <w:fldSimple w:instr=" SEQ Figure \* ARABIC ">
        <w:r w:rsidR="009B4740">
          <w:rPr>
            <w:noProof/>
          </w:rPr>
          <w:t>42</w:t>
        </w:r>
      </w:fldSimple>
      <w:bookmarkEnd w:id="871"/>
      <w:r w:rsidRPr="00013B70">
        <w:t xml:space="preserve">: </w:t>
      </w:r>
      <w:r w:rsidR="00DC67BF" w:rsidRPr="00013B70">
        <w:t>Mind map</w:t>
      </w:r>
      <w:r w:rsidR="00A21F33" w:rsidRPr="00013B70">
        <w:t xml:space="preserve"> of what the s</w:t>
      </w:r>
      <w:r w:rsidRPr="00013B70">
        <w:t xml:space="preserve">tress </w:t>
      </w:r>
      <w:r w:rsidR="00A21F33" w:rsidRPr="00013B70">
        <w:t>p</w:t>
      </w:r>
      <w:r w:rsidRPr="00013B70">
        <w:t>arameters are for a stability test</w:t>
      </w:r>
      <w:bookmarkEnd w:id="872"/>
    </w:p>
    <w:p w14:paraId="5D95BFCB" w14:textId="77777777" w:rsidR="00CE602F" w:rsidRPr="00013B70" w:rsidRDefault="00CE602F" w:rsidP="00676C17">
      <w:pPr>
        <w:pStyle w:val="Figures"/>
      </w:pPr>
    </w:p>
    <w:p w14:paraId="54EBB47F" w14:textId="77777777" w:rsidR="005B263D" w:rsidRPr="00013B70" w:rsidRDefault="004442AE" w:rsidP="0099372A">
      <w:pPr>
        <w:pStyle w:val="Heading2"/>
      </w:pPr>
      <w:bookmarkStart w:id="873" w:name="_Toc530166524"/>
      <w:bookmarkStart w:id="874" w:name="_Toc530166659"/>
      <w:bookmarkStart w:id="875" w:name="_Toc530167217"/>
      <w:bookmarkStart w:id="876" w:name="_Toc530167352"/>
      <w:bookmarkStart w:id="877" w:name="_Toc4264578"/>
      <w:bookmarkStart w:id="878" w:name="_Toc465696906"/>
      <w:r w:rsidRPr="00013B70">
        <w:lastRenderedPageBreak/>
        <w:t>Stability: a t</w:t>
      </w:r>
      <w:r w:rsidR="00974CBF" w:rsidRPr="00013B70">
        <w:t>heoretical Investigation</w:t>
      </w:r>
      <w:bookmarkEnd w:id="873"/>
      <w:bookmarkEnd w:id="874"/>
      <w:bookmarkEnd w:id="875"/>
      <w:bookmarkEnd w:id="876"/>
      <w:bookmarkEnd w:id="877"/>
    </w:p>
    <w:p w14:paraId="71785F99" w14:textId="77777777" w:rsidR="005B263D" w:rsidRPr="00013B70" w:rsidRDefault="007A35B1" w:rsidP="00D65B28">
      <w:r w:rsidRPr="00013B70">
        <w:rPr>
          <w:noProof/>
        </w:rPr>
        <w:drawing>
          <wp:inline distT="0" distB="0" distL="0" distR="0" wp14:anchorId="04083681" wp14:editId="015EC520">
            <wp:extent cx="7049061" cy="5386133"/>
            <wp:effectExtent l="0" t="6985" r="0" b="0"/>
            <wp:docPr id="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srcRect/>
                    <a:stretch>
                      <a:fillRect/>
                    </a:stretch>
                  </pic:blipFill>
                  <pic:spPr bwMode="auto">
                    <a:xfrm rot="16200000">
                      <a:off x="0" y="0"/>
                      <a:ext cx="7063093" cy="5396855"/>
                    </a:xfrm>
                    <a:prstGeom prst="rect">
                      <a:avLst/>
                    </a:prstGeom>
                    <a:noFill/>
                    <a:ln w="9525">
                      <a:noFill/>
                      <a:miter lim="800000"/>
                      <a:headEnd/>
                      <a:tailEnd/>
                    </a:ln>
                  </pic:spPr>
                </pic:pic>
              </a:graphicData>
            </a:graphic>
          </wp:inline>
        </w:drawing>
      </w:r>
    </w:p>
    <w:p w14:paraId="31F86D44" w14:textId="229555CE" w:rsidR="005B263D" w:rsidRPr="00013B70" w:rsidRDefault="00974CBF" w:rsidP="007A35B1">
      <w:pPr>
        <w:pStyle w:val="Figures"/>
      </w:pPr>
      <w:bookmarkStart w:id="879" w:name="_Toc434948706"/>
      <w:bookmarkStart w:id="880" w:name="_Toc465696839"/>
      <w:r w:rsidRPr="00013B70">
        <w:t xml:space="preserve">Figure </w:t>
      </w:r>
      <w:fldSimple w:instr=" SEQ Figure \* ARABIC ">
        <w:r w:rsidR="009B4740">
          <w:rPr>
            <w:noProof/>
          </w:rPr>
          <w:t>43</w:t>
        </w:r>
      </w:fldSimple>
      <w:r w:rsidRPr="00013B70">
        <w:t xml:space="preserve">: </w:t>
      </w:r>
      <w:bookmarkStart w:id="881" w:name="_Toc434948743"/>
      <w:r w:rsidRPr="00013B70">
        <w:t xml:space="preserve">Summary of a </w:t>
      </w:r>
      <w:r w:rsidR="002B6729" w:rsidRPr="00013B70">
        <w:t>combination of t</w:t>
      </w:r>
      <w:r w:rsidRPr="00013B70">
        <w:t xml:space="preserve">heoretical (in </w:t>
      </w:r>
      <w:r w:rsidR="00AF60F7" w:rsidRPr="00013B70">
        <w:t>this section</w:t>
      </w:r>
      <w:r w:rsidR="002B6729" w:rsidRPr="00013B70">
        <w:t>) and its links to experimental w</w:t>
      </w:r>
      <w:r w:rsidRPr="00013B70">
        <w:t>ork</w:t>
      </w:r>
      <w:bookmarkEnd w:id="879"/>
      <w:bookmarkEnd w:id="880"/>
      <w:bookmarkEnd w:id="881"/>
      <w:r w:rsidRPr="00013B70">
        <w:t xml:space="preserve"> which are mentioned in other sections of the review</w:t>
      </w:r>
    </w:p>
    <w:p w14:paraId="51330ED4" w14:textId="49960083" w:rsidR="005B263D" w:rsidRPr="007D0F8A" w:rsidRDefault="00974CBF" w:rsidP="00D65B28">
      <w:pPr>
        <w:rPr>
          <w:rFonts w:eastAsia="Calibri"/>
          <w:b/>
        </w:rPr>
      </w:pPr>
      <w:r w:rsidRPr="000505C5">
        <w:rPr>
          <w:rFonts w:eastAsia="Calibri"/>
        </w:rPr>
        <w:t>There are a number of reviews</w:t>
      </w:r>
      <w:r w:rsidR="003E31F2" w:rsidRPr="000505C5">
        <w:rPr>
          <w:rFonts w:eastAsia="Calibri"/>
        </w:rPr>
        <w:t xml:space="preserve">/articles </w:t>
      </w:r>
      <w:r w:rsidR="00AF5F03" w:rsidRPr="000505C5">
        <w:rPr>
          <w:rFonts w:eastAsia="Calibri"/>
        </w:rPr>
        <w:t xml:space="preserve">published </w:t>
      </w:r>
      <w:r w:rsidR="0042165A" w:rsidRPr="000505C5">
        <w:rPr>
          <w:rFonts w:eastAsia="Calibri"/>
        </w:rPr>
        <w:t>covering theoretical subtopics on perovskite solar cells</w:t>
      </w:r>
      <w:r w:rsidR="00A43183" w:rsidRPr="000505C5">
        <w:rPr>
          <w:rFonts w:eastAsia="Calibri"/>
        </w:rPr>
        <w:t>, as follows:</w:t>
      </w:r>
      <w:r w:rsidR="006557E8" w:rsidRPr="000505C5">
        <w:rPr>
          <w:rFonts w:eastAsia="Calibri"/>
        </w:rPr>
        <w:t xml:space="preserve"> </w:t>
      </w:r>
      <w:r w:rsidR="00A43183" w:rsidRPr="000505C5">
        <w:rPr>
          <w:rFonts w:eastAsia="Calibri"/>
        </w:rPr>
        <w:t xml:space="preserve">properties of </w:t>
      </w:r>
      <w:r w:rsidR="006557E8" w:rsidRPr="000505C5">
        <w:rPr>
          <w:rFonts w:eastAsia="Calibri"/>
        </w:rPr>
        <w:t xml:space="preserve">perovskite </w:t>
      </w:r>
      <w:r w:rsidR="00CF55DD" w:rsidRPr="000505C5">
        <w:rPr>
          <w:rFonts w:eastAsia="Calibri"/>
        </w:rPr>
        <w:t>crystal</w:t>
      </w:r>
      <w:r w:rsidR="00AB2226" w:rsidRPr="000505C5">
        <w:rPr>
          <w:rFonts w:eastAsia="Calibri"/>
        </w:rPr>
        <w:t>s</w:t>
      </w:r>
      <w:r w:rsidR="00A43183" w:rsidRPr="000505C5">
        <w:rPr>
          <w:rFonts w:eastAsia="Calibri"/>
        </w:rPr>
        <w:t xml:space="preserve"> </w:t>
      </w:r>
      <w:r w:rsidR="00CF55DD" w:rsidRPr="000505C5">
        <w:rPr>
          <w:rFonts w:eastAsia="Calibri"/>
        </w:rPr>
        <w:fldChar w:fldCharType="begin" w:fldLock="1"/>
      </w:r>
      <w:r w:rsidR="00656764">
        <w:rPr>
          <w:rFonts w:eastAsia="Calibri"/>
        </w:rPr>
        <w:instrText>ADDIN CSL_CITATION {"citationItems":[{"id":"ITEM-1","itemData":{"DOI":"10.1021/jp4048659","ISBN":"1932-7447","ISSN":"1932-7447","PMID":"19366264","abstract":"We computationally investigate organometal CH3NH3PbX3 and mixed halide CH3NH3PbI2X perovskites (X = Cl, Br, I), which are key materials for high efficiency solid-state solar cells. CH3NH3PbX3 perovskites exhibited the expected absorption blue shift along the I ? Br ? Cl series. The mixed halide systems surprisingly showed the CH3NH3PbI3 and the CH3NH3PbI2Cl (or CH3NH3PbI3?xClx) perovskites to have similar absorption onset at ?800 nm wavelength, whereas CH3NH3PbI2Br absorbs light below ?700 nm. To provide insight into the structural and electronic properties of these materials, in light of their application as solar cell active layers, we perform periodic DFT calculations on the CH3NH3PbX3 and CH3NH3PbI2X perovskites. We find a good agreement between the calculated band structures and the experimental trend of optical band gaps. For the mixed halide perovskites our calculations show the existence of two different types of structures with different electronic properties, whose relative stability varies by varying the X group. For these systems, the calculated formation energies decrease in the order I &gt; Br &gt; Cl, in line with the observed miscibility of CH3NH3PbI3 and CH3NH3PbBr3 compounds, while suggesting a comparatively smaller chlorine incorporation into CH3NH3Pb(I1?xClx)3 compounds. We also show that Cl atoms preferentially occupy the apical positions in the PbI4X2 octahedra, while Br atoms may occupy both apical and equatorial positions, consistent with reported lattice parameters. The interplay of the organic and inorganic components of the perovskites, possibly mediated by hydrogen bonding between the ammonium groups and the halides, seems to be the key to the observed structural variability.","author":[{"dropping-particle":"","family":"Mosconi","given":"Edoardo","non-dropping-particle":"","parse-names":false,"suffix":""},{"dropping-particle":"","family":"Amat","given":"Anna","non-dropping-particle":"","parse-names":false,"suffix":""},{"dropping-particle":"","family":"Nazeeruddin","given":"Md. K.","non-dropping-particle":"","parse-names":false,"suffix":""},{"dropping-particle":"","family":"Grätzel","given":"Michael","non-dropping-particle":"","parse-names":false,"suffix":""},{"dropping-particle":"","family":"Angelis","given":"Filippo","non-dropping-particle":"De","parse-names":false,"suffix":""}],"container-title":"The Journal of Physical Chemistry C","id":"ITEM-1","issue":"27","issued":{"date-parts":[["2013","7","11"]]},"page":"13902-13913","title":"First-Principles Modeling of Mixed Halide Organometal Perovskites for Photovoltaic Applications","type":"article-journal","volume":"117"},"uris":["http://www.mendeley.com/documents/?uuid=f28ae16a-9a86-4e54-bb1e-5ca0089036df"]},{"id":"ITEM-2","itemData":{"DOI":"10.1038/srep04467","ISBN":"2045-2322 (Electronic)\\r2045-2322 (Linking)","ISSN":"2045-2322","PMID":"24667758","abstract":"Hybrid AMX3 perovskites (A = Cs, CH3NH3; M = Sn, Pb; X = halide) have revolutionized the scenario of emerging photovoltaic technologies, with very recent results demonstrating 15% efficient solar cells. The CH3NH3PbI3/MAPb(I(1-x)Cl(x))3 perovskites have dominated the field, while the similar CH3NH3SnI3 has not been exploited for photovoltaic applications. Replacement of Pb by Sn would facilitate the large uptake of perovskite-based photovoltaics. Despite the extremely fast progress, the materials electronic properties which are key to the photovoltaic performance are relatively little understood. Density Functional Theory electronic structure methods have so far delivered an unbalanced description of Pb- and Sn-based perovskites. Here we develop an effective GW method incorporating spin-orbit coupling which allows us to accurately model the electronic, optical and transport properties of CH3NH3SnI3 and CH3NH3PbI3, opening the way to new materials design. The different CH3NH3SnI3 and CH3NH3PbI3 electronic properties are discussed in light of their exploitation for solar cells, and found to be dominantly due to relativistic effects. These effects stabilize the CH3NH3PbI3 material towards oxidation, by inducing a deeper valence band edge. Relativistic effects, however, also increase the material band-gap compared to CH3NH3SnI3, due to the valence band energy downshift (~0.7 eV) being only partly compensated by the conduction band downshift (~0.2 eV).","author":[{"dropping-particle":"","family":"Umari","given":"Paolo","non-dropping-particle":"","parse-names":false,"suffix":""},{"dropping-particle":"","family":"Mosconi","given":"Edoardo","non-dropping-particle":"","parse-names":false,"suffix":""},{"dropping-particle":"","family":"Angelis","given":"Filippo","non-dropping-particle":"De","parse-names":false,"suffix":""}],"container-title":"Scientific Reports","id":"ITEM-2","issue":"1","issued":{"date-parts":[["2015","5","26"]]},"page":"4467","title":"Relativistic GW calculations on CH3NH3PbI3 and CH3NH3SnI3 Perovskites for Solar Cell Applications","type":"article-journal","volume":"4"},"uris":["http://www.mendeley.com/documents/?uuid=a09f4659-ceec-4201-a219-9388c1e0f792"]}],"mendeley":{"formattedCitation":"[191,192]","plainTextFormattedCitation":"[191,192]","previouslyFormattedCitation":"[191,192]"},"properties":{"noteIndex":0},"schema":"https://github.com/citation-style-language/schema/raw/master/csl-citation.json"}</w:instrText>
      </w:r>
      <w:r w:rsidR="00CF55DD" w:rsidRPr="000505C5">
        <w:rPr>
          <w:rFonts w:eastAsia="Calibri"/>
        </w:rPr>
        <w:fldChar w:fldCharType="separate"/>
      </w:r>
      <w:r w:rsidR="00FE640A" w:rsidRPr="000505C5">
        <w:rPr>
          <w:rFonts w:eastAsia="Calibri"/>
          <w:noProof/>
        </w:rPr>
        <w:t>[191,192]</w:t>
      </w:r>
      <w:r w:rsidR="00CF55DD" w:rsidRPr="000505C5">
        <w:rPr>
          <w:rFonts w:eastAsia="Calibri"/>
        </w:rPr>
        <w:fldChar w:fldCharType="end"/>
      </w:r>
      <w:r w:rsidR="00CF55DD" w:rsidRPr="000505C5">
        <w:rPr>
          <w:rFonts w:eastAsia="Calibri"/>
        </w:rPr>
        <w:t xml:space="preserve">, </w:t>
      </w:r>
      <w:r w:rsidR="00C80143" w:rsidRPr="000505C5">
        <w:rPr>
          <w:rFonts w:eastAsia="Calibri"/>
        </w:rPr>
        <w:t>ETL-</w:t>
      </w:r>
      <w:r w:rsidR="0012363C" w:rsidRPr="000505C5">
        <w:rPr>
          <w:rFonts w:eastAsia="Calibri"/>
        </w:rPr>
        <w:lastRenderedPageBreak/>
        <w:t>perovskite interface investigations</w:t>
      </w:r>
      <w:r w:rsidR="00A576A4" w:rsidRPr="000505C5">
        <w:rPr>
          <w:rFonts w:eastAsia="Calibri"/>
        </w:rPr>
        <w:t xml:space="preserve"> and the role of chlorine</w:t>
      </w:r>
      <w:r w:rsidR="00E414D2" w:rsidRPr="000505C5">
        <w:rPr>
          <w:rFonts w:eastAsia="Calibri"/>
        </w:rPr>
        <w:t xml:space="preserve"> </w:t>
      </w:r>
      <w:r w:rsidR="00A576A4" w:rsidRPr="000505C5">
        <w:rPr>
          <w:rFonts w:eastAsia="Calibri"/>
        </w:rPr>
        <w:fldChar w:fldCharType="begin" w:fldLock="1"/>
      </w:r>
      <w:r w:rsidR="00656764">
        <w:rPr>
          <w:rFonts w:eastAsia="Calibri"/>
        </w:rPr>
        <w:instrText>ADDIN CSL_CITATION {"citationItems":[{"id":"ITEM-1","itemData":{"DOI":"10.1021/jz501127k","ISSN":"1948-7185","abstract":"We investigate the prototypical interface between organohalide perovskites and TiO2, by first principles electronic structure calculations. The investigated heterointerface is representative of conventional dye-sensitized solar cells based on a mesoporous TiO2 scaffold and of flat devices in which a compact TiO2 film is used as electron selective layer. We find that the MAPbI3 and MAPbI3-xClx perovskites tend to grow in (110)-oriented films on TiO2, due to the better structural matching between rows of adjacent perovskite surface halides and TiO2 undercoordinated titanium atoms. Interfacial chlorine atoms further stabilize the (110) surface , due to an enhanced binding energy. We find that the stronger interaction of MAPbI3-xClx with TiO2 modifies the interface electronic structure, leading to a stronger interfacial coupling and to a slight TiO2 conduction band energy upshift. Our modeling study may constitute the basis for a further exploitation of perovskite solar cells.","author":[{"dropping-particle":"","family":"Mosconi","given":"Edoardo","non-dropping-particle":"","parse-names":false,"suffix":""},{"dropping-particle":"","family":"Ronca","given":"Enrico","non-dropping-particle":"","parse-names":false,"suffix":""},{"dropping-particle":"","family":"Angelis","given":"Filippo","non-dropping-particle":"De","parse-names":false,"suffix":""}],"container-title":"The Journal of Physical Chemistry Letters","id":"ITEM-1","issue":"15","issued":{"date-parts":[["2014","8","7"]]},"note":"http://pubs.acs.org/doi/pdf/10.1021/jz501127k","page":"2619-2625","title":"First-Principles Investigation of the TiO 2 /Organohalide Perovskites Interface: The Role of Interfacial Chlorine","type":"article-journal","volume":"5"},"uris":["http://www.mendeley.com/documents/?uuid=eac17b02-fe21-49d8-8747-9032d0d16bd5"]}],"mendeley":{"formattedCitation":"[193]","plainTextFormattedCitation":"[193]","previouslyFormattedCitation":"[193]"},"properties":{"noteIndex":0},"schema":"https://github.com/citation-style-language/schema/raw/master/csl-citation.json"}</w:instrText>
      </w:r>
      <w:r w:rsidR="00A576A4" w:rsidRPr="000505C5">
        <w:rPr>
          <w:rFonts w:eastAsia="Calibri"/>
        </w:rPr>
        <w:fldChar w:fldCharType="separate"/>
      </w:r>
      <w:r w:rsidR="00FE640A" w:rsidRPr="000505C5">
        <w:rPr>
          <w:rFonts w:eastAsia="Calibri"/>
          <w:noProof/>
        </w:rPr>
        <w:t>[193]</w:t>
      </w:r>
      <w:r w:rsidR="00A576A4" w:rsidRPr="000505C5">
        <w:rPr>
          <w:rFonts w:eastAsia="Calibri"/>
        </w:rPr>
        <w:fldChar w:fldCharType="end"/>
      </w:r>
      <w:r w:rsidRPr="000505C5">
        <w:rPr>
          <w:rFonts w:eastAsia="Calibri"/>
        </w:rPr>
        <w:t xml:space="preserve">, different computational and theoretical methods </w:t>
      </w:r>
      <w:r w:rsidR="003E31F2" w:rsidRPr="000505C5">
        <w:rPr>
          <w:rFonts w:eastAsia="Calibri"/>
        </w:rPr>
        <w:fldChar w:fldCharType="begin" w:fldLock="1"/>
      </w:r>
      <w:r w:rsidR="00656764">
        <w:rPr>
          <w:rFonts w:eastAsia="Calibri"/>
        </w:rPr>
        <w:instrText>ADDIN CSL_CITATION {"citationItems":[{"id":"ITEM-1","itemData":{"DOI":"10.1021/ar500089n","ISBN":"1520-4898 (Electronic)\\r0001-4842 (Linking)","ISSN":"0001-4842","PMID":"24856085","abstract":"CONSPECTUS: Over the last 2 decades, researchers have invested enormous research effort into hybrid/organic photovoltaics, leading to the recent launch of the first commercial products that use this technology. Dye-sensitized solar cells (DSCs) have shown clear advantages over competing technologies. The top certified efficiency of DSCs exceeds 11%, and the laboratory-cell efficiency is greater than 13%. In 2012, the first reports of high efficiency solid-state DSCs based on organohalide lead perovskites completely revolutionized the field. These materials are used as light absorbers in DSCs and as light-harvesting materials and electron conductors in meso-superstructured and flat heterojunction solar cells and show certified efficiencies that exceed 17%. To effectively compete with conventional photovoltaics, emerging technologies such as DSCs need to achieve higher efficiency and stability, while maintaining low production costs. Many of the advances in the DSC field have relied on the computational design and screening of new materials, with researchers examining material characteristics that can improve device performance or stability. Suitable modeling strategies allow researchers to observe the otherwise inaccessible but crucial heterointerfaces that control the operation of DSCs, offering the opportunity to develop new and more efficient materials and optimize processes. In this Account, we present a unified view of recent computational modeling research examining DSCs, illustrating how the principles and simulation tools used for these systems can also be adapted to study the emerging field of perovskite solar cells. Researchers have widely applied first-principles modeling to the DSC field and, more recently, to perovskite-based solar cells. DFT/TDDFT methods provide the basic framework to describe most of the desired materials and interfacial properties, and Car-Parrinello molecular dynamics allow researchers the further ability to sample local minima and dynamical fluctuations at finite temperatures. However, conventional DFT/TDDFT has some limitations, which can be overcome in part by tailored solutions or using many body perturbation theory within the GW approach, which is however more computationally intensive. Relativistic effects, such as spin-orbit coupling, are also included in simulations since they are fundamental for addressing systems that contain heavy atoms. We illustrate the performance of the proposed simulation toolbox along w…","author":[{"dropping-particle":"","family":"Angelis","given":"Filippo","non-dropping-particle":"De","parse-names":false,"suffix":""}],"container-title":"Accounts of Chemical Research","id":"ITEM-1","issue":"11","issued":{"date-parts":[["2014","11","18"]]},"note":"http://pubs.acs.org/doi/pdf/10.1021/ar500089n","page":"3349-3360","title":"Modeling Materials and Processes in Hybrid/Organic Photovoltaics: From Dye-Sensitized to Perovskite Solar Cells","type":"article-journal","volume":"47"},"uris":["http://www.mendeley.com/documents/?uuid=4a427312-32c0-437d-b2b3-5679089c8e28"]}],"mendeley":{"formattedCitation":"[194]","plainTextFormattedCitation":"[194]","previouslyFormattedCitation":"[194]"},"properties":{"noteIndex":0},"schema":"https://github.com/citation-style-language/schema/raw/master/csl-citation.json"}</w:instrText>
      </w:r>
      <w:r w:rsidR="003E31F2" w:rsidRPr="000505C5">
        <w:rPr>
          <w:rFonts w:eastAsia="Calibri"/>
        </w:rPr>
        <w:fldChar w:fldCharType="separate"/>
      </w:r>
      <w:r w:rsidR="00FE640A" w:rsidRPr="000505C5">
        <w:rPr>
          <w:rFonts w:eastAsia="Calibri"/>
          <w:noProof/>
        </w:rPr>
        <w:t>[194]</w:t>
      </w:r>
      <w:r w:rsidR="003E31F2" w:rsidRPr="000505C5">
        <w:rPr>
          <w:rFonts w:eastAsia="Calibri"/>
        </w:rPr>
        <w:fldChar w:fldCharType="end"/>
      </w:r>
      <w:r w:rsidRPr="000505C5">
        <w:rPr>
          <w:rFonts w:eastAsia="Calibri"/>
        </w:rPr>
        <w:t>, lead-free perovskites</w:t>
      </w:r>
      <w:r w:rsidR="00C80143" w:rsidRPr="000505C5">
        <w:rPr>
          <w:rFonts w:eastAsia="Calibri"/>
        </w:rPr>
        <w:t xml:space="preserve"> </w:t>
      </w:r>
      <w:r w:rsidR="00C80143" w:rsidRPr="000505C5">
        <w:rPr>
          <w:rFonts w:eastAsia="Calibri"/>
        </w:rPr>
        <w:fldChar w:fldCharType="begin" w:fldLock="1"/>
      </w:r>
      <w:r w:rsidR="00656764">
        <w:rPr>
          <w:rFonts w:eastAsia="Calibri"/>
        </w:rPr>
        <w:instrText>ADDIN CSL_CITATION {"citationItems":[{"id":"ITEM-1","itemData":{"DOI":"10.1021/jz502547f","ISSN":"1948-7185","abstract":"Organic–inorganic lead halide based perovskites solar cells are by far the highest efficiency solution-processed solar cells, threatening to challenge thin film and polycrystalline silicon ones. Despite the intense research in this area, concerns surrounding the long-term stability as well as the toxicity of lead in the archetypal perovskite, CH3NH3PbI3, have the potential to derail commercialization. Although the search for Pb-free perovskites have naturally shifted to other transition metal cations and formulations that replace the organic moiety, efficiencies with these substitutions are still substantially lower than those of the Pb-perovskite. The perovskite family offers rich multitudes of crystal structures and substituents with the potential to uncover new and exciting photophysical phenomena that hold the promise of higher solar cell efficiencies. In addressing materials beyond CH3NH3PbI3, this Perspective will discuss a broad palette of elemental substitutions, solid solutions, and multidimensio...","author":[{"dropping-particle":"","family":"Boix","given":"Pablo P.","non-dropping-particle":"","parse-names":false,"suffix":""},{"dropping-particle":"","family":"Agarwala","given":"Shweta","non-dropping-particle":"","parse-names":false,"suffix":""},{"dropping-particle":"","family":"Koh","given":"Teck Ming","non-dropping-particle":"","parse-names":false,"suffix":""},{"dropping-particle":"","family":"Mathews","given":"Nripan","non-dropping-particle":"","parse-names":false,"suffix":""},{"dropping-particle":"","family":"Mhaisalkar","given":"Subodh G.","non-dropping-particle":"","parse-names":false,"suffix":""}],"container-title":"The Journal of Physical Chemistry Letters","id":"ITEM-1","issue":"5","issued":{"date-parts":[["2015","3","5"]]},"page":"898-907","publisher":"American Chemical Society","title":"Perovskite Solar Cells: Beyond Methylammonium Lead Iodide","type":"article-journal","volume":"6"},"uris":["http://www.mendeley.com/documents/?uuid=54958010-e409-49e4-9e70-d892f61a333b"]}],"mendeley":{"formattedCitation":"[45]","plainTextFormattedCitation":"[45]","previouslyFormattedCitation":"[52]"},"properties":{"noteIndex":0},"schema":"https://github.com/citation-style-language/schema/raw/master/csl-citation.json"}</w:instrText>
      </w:r>
      <w:r w:rsidR="00C80143" w:rsidRPr="000505C5">
        <w:rPr>
          <w:rFonts w:eastAsia="Calibri"/>
        </w:rPr>
        <w:fldChar w:fldCharType="separate"/>
      </w:r>
      <w:r w:rsidR="00656764" w:rsidRPr="00656764">
        <w:rPr>
          <w:rFonts w:eastAsia="Calibri"/>
          <w:noProof/>
        </w:rPr>
        <w:t>[45]</w:t>
      </w:r>
      <w:r w:rsidR="00C80143" w:rsidRPr="000505C5">
        <w:rPr>
          <w:rFonts w:eastAsia="Calibri"/>
        </w:rPr>
        <w:fldChar w:fldCharType="end"/>
      </w:r>
      <w:r w:rsidRPr="000505C5">
        <w:rPr>
          <w:rFonts w:eastAsia="Calibri"/>
        </w:rPr>
        <w:t xml:space="preserve">, the source of </w:t>
      </w:r>
      <w:r w:rsidR="00943AA6" w:rsidRPr="000505C5">
        <w:rPr>
          <w:rFonts w:eastAsia="Calibri"/>
        </w:rPr>
        <w:t>hysteresis</w:t>
      </w:r>
      <w:r w:rsidR="00A43183" w:rsidRPr="000505C5">
        <w:rPr>
          <w:rFonts w:eastAsia="Calibri"/>
        </w:rPr>
        <w:t xml:space="preserve"> </w:t>
      </w:r>
      <w:r w:rsidR="00A4677A" w:rsidRPr="000505C5">
        <w:rPr>
          <w:rFonts w:eastAsia="Calibri"/>
        </w:rPr>
        <w:fldChar w:fldCharType="begin" w:fldLock="1"/>
      </w:r>
      <w:r w:rsidR="00656764">
        <w:rPr>
          <w:rFonts w:eastAsia="Calibri"/>
        </w:rPr>
        <w:instrText>ADDIN CSL_CITATION {"citationItems":[{"id":"ITEM-1","itemData":{"DOI":"10.1021/jz500113x","ISBN":"1948-7185","ISSN":"1948-7185","PMID":"26270088","abstract":"Perovskite solar cells have rapidly risen to the forefront of emerging photovoltaic technologies, exhibiting with rapidly rising efficiencies. This is likely to continue to rise, but in the development of these solar cells there are unusual characteristics which have arisen; specifically an anomalous hysteresis in the current-voltage curves. In this letter we identify this phenomenon and show some examples of factors which make the hysteresis more or less extreme. We also demonstrate stabilized power output under working conditions, and suggest that this is a useful parameter to present, alongside the current voltage scan derived power conversion efficiency. We hypothesize three possible origins of the effect and discuss its implications on device efficiency and future research directions. Understanding and resolving the hysteresis is essential for further progress, and is likely to lead to a further step improvement in performance.","author":[{"dropping-particle":"","family":"Snaith","given":"Henry J.","non-dropping-particle":"","parse-names":false,"suffix":""},{"dropping-particle":"","family":"Abate","given":"Antonio","non-dropping-particle":"","parse-names":false,"suffix":""},{"dropping-particle":"","family":"Ball","given":"James M.","non-dropping-particle":"","parse-names":false,"suffix":""},{"dropping-particle":"","family":"Eperon","given":"Giles E.","non-dropping-particle":"","parse-names":false,"suffix":""},{"dropping-particle":"","family":"Leijtens","given":"Tomas","non-dropping-particle":"","parse-names":false,"suffix":""},{"dropping-particle":"","family":"Noel","given":"Nakita K.","non-dropping-particle":"","parse-names":false,"suffix":""},{"dropping-particle":"","family":"Stranks","given":"Samuel D.","non-dropping-particle":"","parse-names":false,"suffix":""},{"dropping-particle":"","family":"Wang","given":"Jacob Tse-Wei","non-dropping-particle":"","parse-names":false,"suffix":""},{"dropping-particle":"","family":"Wojciechowski","given":"Konrad","non-dropping-particle":"","parse-names":false,"suffix":""},{"dropping-particle":"","family":"Zhang","given":"Wei","non-dropping-particle":"","parse-names":false,"suffix":""}],"container-title":"The Journal of Physical Chemistry Letters","id":"ITEM-1","issue":"9","issued":{"date-parts":[["2014","5","10"]]},"note":"From Duplicate 1 (Anomalous hysteresis in perovskite solar cells - Snaith, Henry J.; Abate, Antonio; Ball, James M.; Eperon, Giles E.; Leijtens, Tomas; Noel, Nakita K.; Stranks, Samuel D.; Wang, Jacob Tse Wei; Wojciechowski, Konrad; Zhang, Wei)\n\ndoi: 10.1021/jz500113x; M3: doi: 10.1021/jz500113x; 02\n\nFrom Duplicate 2 (Anomalous hysteresis in perovskite solar cells - Snaith, Henry J.; Abate, Antonio; Ball, James M.; Eperon, Giles E.; Leijtens, Tomas; Noel, Nakita K.; Stranks, Samuel D.; Wang, Jacob Tse Wei; Wojciechowski, Konrad; Zhang, Wei)\n\nFrom Duplicate 2 (Anomalous hysteresis in perovskite solar cells - Snaith, Henry J.; Abate, Antonio; Ball, James M.; Eperon, Giles E.; Leijtens, Tomas; Noel, Nakita K.; Stranks, Samuel D.; Wang, Jacob Tse Wei; Wojciechowski, Konrad; Zhang, Wei)\n\ndoi: 10.1021/jz500113x; M3: doi: 10.1021/jz500113x; 02\n\nFrom Duplicate 3 (Anomalous hysteresis in perovskite solar cells - Snaith, Henry J.; Abate, Antonio; Ball, James M.; Eperon, Giles E.; Leijtens, Tomas; Noel, Nakita K.; Stranks, Samuel D.; Wang, Jacob Tse Wei; Wojciechowski, Konrad; Zhang, Wei)\n\nFrom Duplicate 1 (Anomalous hysteresis in perovskite solar cells - Snaith, Henry J.; Abate, Antonio; Ball, James M.; Eperon, Giles E.; Leijtens, Tomas; Noel, Nakita K.; Stranks, Samuel D.; Wang, Jacob Tse Wei; Wojciechowski, Konrad; Zhang, Wei)\n\ndoi: 10.1021/jz500113x; M3: doi: 10.1021/jz500113x; 02\n\nFrom Duplicate 2 (Anomalous hysteresis in perovskite solar cells - Snaith, Henry J.; Abate, Antonio; Ball, James M.; Eperon, Giles E.; Leijtens, Tomas; Noel, Nakita K.; Stranks, Samuel D.; Wang, Jacob Tse Wei; Wojciechowski, Konrad; Zhang, Wei)\n\nFrom Duplicate 2 (Anomalous hysteresis in perovskite solar cells - Snaith, Henry J.; Abate, Antonio; Ball, James M.; Eperon, Giles E.; Leijtens, Tomas; Noel, Nakita K.; Stranks, Samuel D.; Wang, Jacob Tse Wei; Wojciechowski, Konrad; Zhang, Wei)\n\ndoi: 10.1021/jz500113x; M3: doi: 10.1021/jz500113x; 02","page":"1511-1515","publisher":"American Chemical Society","title":"Anomalous Hysteresis in Perovskite Solar Cells","type":"article-journal","volume":"5"},"uris":["http://www.mendeley.com/documents/?uuid=28d33378-0a0d-456e-b041-3dd1f0cd3ebc"]}],"mendeley":{"formattedCitation":"[134]","plainTextFormattedCitation":"[134]","previouslyFormattedCitation":"[135]"},"properties":{"noteIndex":0},"schema":"https://github.com/citation-style-language/schema/raw/master/csl-citation.json"}</w:instrText>
      </w:r>
      <w:r w:rsidR="00A4677A" w:rsidRPr="000505C5">
        <w:rPr>
          <w:rFonts w:eastAsia="Calibri"/>
        </w:rPr>
        <w:fldChar w:fldCharType="separate"/>
      </w:r>
      <w:r w:rsidR="00656764" w:rsidRPr="00656764">
        <w:rPr>
          <w:rFonts w:eastAsia="Calibri"/>
          <w:noProof/>
        </w:rPr>
        <w:t>[134]</w:t>
      </w:r>
      <w:r w:rsidR="00A4677A" w:rsidRPr="000505C5">
        <w:rPr>
          <w:rFonts w:eastAsia="Calibri"/>
        </w:rPr>
        <w:fldChar w:fldCharType="end"/>
      </w:r>
      <w:r w:rsidRPr="000505C5">
        <w:rPr>
          <w:rFonts w:eastAsia="Calibri"/>
        </w:rPr>
        <w:t xml:space="preserve"> and the instability of perovskites with regard to humidity</w:t>
      </w:r>
      <w:r w:rsidR="002559DC" w:rsidRPr="000505C5">
        <w:rPr>
          <w:rFonts w:eastAsia="Calibri"/>
        </w:rPr>
        <w:t xml:space="preserve"> </w:t>
      </w:r>
      <w:r w:rsidR="002559DC" w:rsidRPr="00A43183">
        <w:fldChar w:fldCharType="begin" w:fldLock="1"/>
      </w:r>
      <w:r w:rsidR="0011391E" w:rsidRPr="00A43183">
        <w:instrText>ADDIN CSL_CITATION {"citationItems":[{"id":"ITEM-1","itemData":{"DOI":"10.1039/C4TA06128D","ISBN":"2050-7488","ISSN":"2050-7488","abstract":"The high polarity of water molecules inevitably causes the decomposition of perovskites. We retard the degradation by introducing an ultrathin ALD–Al 2 O 3 layer, which has almost no negative effect on performance.","author":[{"dropping-particle":"","family":"Dong","given":"Xu","non-dropping-particle":"","parse-names":false,"suffix":""},{"dropping-particle":"","family":"Fang","given":"Xiang","non-dropping-particle":"","parse-names":false,"suffix":""},{"dropping-particle":"","family":"Lv","given":"Minghang","non-dropping-particle":"","parse-names":false,"suffix":""},{"dropping-particle":"","family":"Lin","given":"Bencai","non-dropping-particle":"","parse-names":false,"suffix":""},{"dropping-particle":"","family":"Zhang","given":"Shuai","non-dropping-particle":"","parse-names":false,"suffix":""},{"dropping-particle":"","family":"Ding","given":"Jianning","non-dropping-particle":"","parse-names":false,"suffix":""},{"dropping-particle":"","family":"Yuan","given":"Ningyi","non-dropping-particle":"","parse-names":false,"suffix":""}],"container-title":"Journal of Materials Chemistry A","id":"ITEM-1","issue":"10","issued":{"date-parts":[["2015"]]},"page":"5360-5367","publisher":"The Royal Society of Chemistry","title":"Improvement of the humidity stability of organic–inorganic perovskite solar cells using ultrathin Al 2 O 3 layers prepared by atomic layer deposition","type":"article-journal","volume":"3"},"uris":["http://www.mendeley.com/documents/?uuid=b95c9ce5-adf0-43c4-932a-830f1f658a66"]}],"mendeley":{"formattedCitation":"[74]","plainTextFormattedCitation":"[74]","previouslyFormattedCitation":"[74]"},"properties":{"noteIndex":0},"schema":"https://github.com/citation-style-language/schema/raw/master/csl-citation.json"}</w:instrText>
      </w:r>
      <w:r w:rsidR="002559DC" w:rsidRPr="00A43183">
        <w:fldChar w:fldCharType="separate"/>
      </w:r>
      <w:r w:rsidR="0011391E" w:rsidRPr="00A43183">
        <w:rPr>
          <w:noProof/>
        </w:rPr>
        <w:t>[74]</w:t>
      </w:r>
      <w:r w:rsidR="002559DC" w:rsidRPr="00A43183">
        <w:fldChar w:fldCharType="end"/>
      </w:r>
      <w:r w:rsidR="002731ED" w:rsidRPr="000505C5">
        <w:rPr>
          <w:rFonts w:eastAsia="Calibri"/>
        </w:rPr>
        <w:t xml:space="preserve"> </w:t>
      </w:r>
      <w:r w:rsidR="00987356" w:rsidRPr="000505C5">
        <w:rPr>
          <w:rFonts w:eastAsia="Calibri"/>
        </w:rPr>
        <w:t>(s</w:t>
      </w:r>
      <w:r w:rsidR="002731ED" w:rsidRPr="000505C5">
        <w:rPr>
          <w:rFonts w:eastAsia="Calibri"/>
        </w:rPr>
        <w:t xml:space="preserve">ee </w:t>
      </w:r>
      <w:r w:rsidR="00F056D8" w:rsidRPr="000505C5">
        <w:rPr>
          <w:rFonts w:eastAsia="Calibri"/>
        </w:rPr>
        <w:t>section</w:t>
      </w:r>
      <w:r w:rsidR="002731ED" w:rsidRPr="000505C5">
        <w:rPr>
          <w:rFonts w:eastAsia="Calibri"/>
        </w:rPr>
        <w:t xml:space="preserve"> </w:t>
      </w:r>
      <w:r w:rsidR="004C4C60" w:rsidRPr="000505C5">
        <w:rPr>
          <w:rFonts w:eastAsia="Calibri"/>
        </w:rPr>
        <w:fldChar w:fldCharType="begin"/>
      </w:r>
      <w:r w:rsidR="004C4C60" w:rsidRPr="000505C5">
        <w:rPr>
          <w:rFonts w:eastAsia="Calibri"/>
        </w:rPr>
        <w:instrText xml:space="preserve"> REF _Ref526795079 \r \h </w:instrText>
      </w:r>
      <w:r w:rsidR="0067555D" w:rsidRPr="000505C5">
        <w:rPr>
          <w:rFonts w:eastAsia="Calibri"/>
        </w:rPr>
        <w:instrText xml:space="preserve"> \* MERGEFORMAT </w:instrText>
      </w:r>
      <w:r w:rsidR="004C4C60" w:rsidRPr="000505C5">
        <w:rPr>
          <w:rFonts w:eastAsia="Calibri"/>
        </w:rPr>
      </w:r>
      <w:r w:rsidR="004C4C60" w:rsidRPr="000505C5">
        <w:rPr>
          <w:rFonts w:eastAsia="Calibri"/>
        </w:rPr>
        <w:fldChar w:fldCharType="separate"/>
      </w:r>
      <w:r w:rsidR="009B4740">
        <w:rPr>
          <w:rFonts w:eastAsia="Calibri"/>
        </w:rPr>
        <w:t>1.4</w:t>
      </w:r>
      <w:r w:rsidR="004C4C60" w:rsidRPr="000505C5">
        <w:rPr>
          <w:rFonts w:eastAsia="Calibri"/>
        </w:rPr>
        <w:fldChar w:fldCharType="end"/>
      </w:r>
      <w:r w:rsidR="004C4C60" w:rsidRPr="000505C5">
        <w:rPr>
          <w:rFonts w:eastAsia="Calibri"/>
        </w:rPr>
        <w:t xml:space="preserve"> </w:t>
      </w:r>
      <w:r w:rsidR="002731ED" w:rsidRPr="000505C5">
        <w:rPr>
          <w:rFonts w:eastAsia="Calibri"/>
        </w:rPr>
        <w:t>in the</w:t>
      </w:r>
      <w:r w:rsidR="00A43183">
        <w:rPr>
          <w:rFonts w:eastAsia="Calibri"/>
        </w:rPr>
        <w:t xml:space="preserve"> present paper</w:t>
      </w:r>
      <w:r w:rsidR="00F7268E" w:rsidRPr="000505C5">
        <w:rPr>
          <w:rFonts w:eastAsia="Calibri"/>
        </w:rPr>
        <w:t xml:space="preserve"> for a list of</w:t>
      </w:r>
      <w:r w:rsidR="00A43183">
        <w:rPr>
          <w:rFonts w:eastAsia="Calibri"/>
        </w:rPr>
        <w:t xml:space="preserve"> some of</w:t>
      </w:r>
      <w:r w:rsidR="00F7268E" w:rsidRPr="000505C5">
        <w:rPr>
          <w:rFonts w:eastAsia="Calibri"/>
        </w:rPr>
        <w:t xml:space="preserve"> reviews, you can also find some referenced in </w:t>
      </w:r>
      <w:r w:rsidR="004C4C60" w:rsidRPr="000505C5">
        <w:rPr>
          <w:rFonts w:eastAsia="Calibri"/>
        </w:rPr>
        <w:t xml:space="preserve">some </w:t>
      </w:r>
      <w:r w:rsidR="00F7268E" w:rsidRPr="000505C5">
        <w:rPr>
          <w:rFonts w:eastAsia="Calibri"/>
        </w:rPr>
        <w:t>of the other</w:t>
      </w:r>
      <w:r w:rsidR="00F056D8" w:rsidRPr="000505C5">
        <w:rPr>
          <w:rFonts w:eastAsia="Calibri"/>
        </w:rPr>
        <w:t xml:space="preserve"> section</w:t>
      </w:r>
      <w:r w:rsidR="004C4C60" w:rsidRPr="000505C5">
        <w:rPr>
          <w:rFonts w:eastAsia="Calibri"/>
        </w:rPr>
        <w:t>s</w:t>
      </w:r>
      <w:r w:rsidR="00656764">
        <w:rPr>
          <w:rFonts w:eastAsia="Calibri"/>
        </w:rPr>
        <w:t xml:space="preserve"> </w:t>
      </w:r>
      <w:r w:rsidR="00656764">
        <w:rPr>
          <w:rFonts w:eastAsia="Calibri"/>
        </w:rPr>
        <w:fldChar w:fldCharType="begin"/>
      </w:r>
      <w:r w:rsidR="00656764">
        <w:rPr>
          <w:rFonts w:eastAsia="Calibri"/>
        </w:rPr>
        <w:instrText xml:space="preserve"> REF _Ref521520896 \r \h </w:instrText>
      </w:r>
      <w:r w:rsidR="00656764">
        <w:rPr>
          <w:rFonts w:eastAsia="Calibri"/>
        </w:rPr>
      </w:r>
      <w:r w:rsidR="00656764">
        <w:rPr>
          <w:rFonts w:eastAsia="Calibri"/>
        </w:rPr>
        <w:fldChar w:fldCharType="separate"/>
      </w:r>
      <w:r w:rsidR="009B4740">
        <w:rPr>
          <w:rFonts w:eastAsia="Calibri"/>
        </w:rPr>
        <w:t>10</w:t>
      </w:r>
      <w:r w:rsidR="00656764">
        <w:rPr>
          <w:rFonts w:eastAsia="Calibri"/>
        </w:rPr>
        <w:fldChar w:fldCharType="end"/>
      </w:r>
      <w:r w:rsidR="00656764">
        <w:rPr>
          <w:rFonts w:eastAsia="Calibri"/>
        </w:rPr>
        <w:t xml:space="preserve">, </w:t>
      </w:r>
      <w:r w:rsidR="00BA099F">
        <w:rPr>
          <w:rFonts w:eastAsia="Calibri"/>
        </w:rPr>
        <w:fldChar w:fldCharType="begin"/>
      </w:r>
      <w:r w:rsidR="00BA099F">
        <w:rPr>
          <w:rFonts w:eastAsia="Calibri"/>
        </w:rPr>
        <w:instrText xml:space="preserve"> REF _Ref529982416 \r \h </w:instrText>
      </w:r>
      <w:r w:rsidR="00BA099F">
        <w:rPr>
          <w:rFonts w:eastAsia="Calibri"/>
        </w:rPr>
      </w:r>
      <w:r w:rsidR="00BA099F">
        <w:rPr>
          <w:rFonts w:eastAsia="Calibri"/>
        </w:rPr>
        <w:fldChar w:fldCharType="separate"/>
      </w:r>
      <w:r w:rsidR="009B4740">
        <w:rPr>
          <w:rFonts w:eastAsia="Calibri"/>
        </w:rPr>
        <w:t>11.1.3</w:t>
      </w:r>
      <w:r w:rsidR="00BA099F">
        <w:rPr>
          <w:rFonts w:eastAsia="Calibri"/>
        </w:rPr>
        <w:fldChar w:fldCharType="end"/>
      </w:r>
      <w:r w:rsidR="00A43183">
        <w:rPr>
          <w:rFonts w:eastAsia="Calibri"/>
        </w:rPr>
        <w:t xml:space="preserve"> </w:t>
      </w:r>
      <w:r w:rsidR="00656764">
        <w:rPr>
          <w:rFonts w:eastAsia="Calibri"/>
        </w:rPr>
        <w:t xml:space="preserve">and </w:t>
      </w:r>
      <w:r w:rsidR="000505C5">
        <w:rPr>
          <w:rFonts w:eastAsia="Calibri"/>
        </w:rPr>
        <w:fldChar w:fldCharType="begin"/>
      </w:r>
      <w:r w:rsidR="000505C5">
        <w:rPr>
          <w:rFonts w:eastAsia="Calibri"/>
        </w:rPr>
        <w:instrText xml:space="preserve"> REF _Ref530525348 \r \h </w:instrText>
      </w:r>
      <w:r w:rsidR="000505C5">
        <w:rPr>
          <w:rFonts w:eastAsia="Calibri"/>
        </w:rPr>
      </w:r>
      <w:r w:rsidR="000505C5">
        <w:rPr>
          <w:rFonts w:eastAsia="Calibri"/>
        </w:rPr>
        <w:fldChar w:fldCharType="separate"/>
      </w:r>
      <w:r w:rsidR="009B4740">
        <w:rPr>
          <w:rFonts w:eastAsia="Calibri"/>
        </w:rPr>
        <w:t>11.2.3</w:t>
      </w:r>
      <w:r w:rsidR="000505C5">
        <w:rPr>
          <w:rFonts w:eastAsia="Calibri"/>
        </w:rPr>
        <w:fldChar w:fldCharType="end"/>
      </w:r>
      <w:r w:rsidR="00987356" w:rsidRPr="00656764">
        <w:rPr>
          <w:rFonts w:eastAsia="Calibri"/>
        </w:rPr>
        <w:t>)</w:t>
      </w:r>
      <w:r w:rsidR="00F7268E" w:rsidRPr="00656764">
        <w:rPr>
          <w:rFonts w:eastAsia="Calibri"/>
        </w:rPr>
        <w:t>.</w:t>
      </w:r>
      <w:r w:rsidR="009E6E35" w:rsidRPr="00656764">
        <w:t xml:space="preserve"> </w:t>
      </w:r>
    </w:p>
    <w:p w14:paraId="2ECCBDFF" w14:textId="77777777" w:rsidR="005B263D" w:rsidRPr="00013B70" w:rsidRDefault="00974CBF" w:rsidP="00C33574">
      <w:pPr>
        <w:pStyle w:val="Heading3"/>
      </w:pPr>
      <w:bookmarkStart w:id="882" w:name="_Toc530166525"/>
      <w:bookmarkStart w:id="883" w:name="_Toc530166660"/>
      <w:bookmarkStart w:id="884" w:name="_Toc530167218"/>
      <w:bookmarkStart w:id="885" w:name="_Toc530167353"/>
      <w:bookmarkStart w:id="886" w:name="_Toc4264579"/>
      <w:r w:rsidRPr="00013B70">
        <w:t xml:space="preserve">Relative stability in eV of other halides to </w:t>
      </w:r>
      <w:r w:rsidR="006E3C9F" w:rsidRPr="00013B70">
        <w:t>CH</w:t>
      </w:r>
      <w:r w:rsidR="006E3C9F" w:rsidRPr="00013B70">
        <w:rPr>
          <w:vertAlign w:val="subscript"/>
        </w:rPr>
        <w:t>3</w:t>
      </w:r>
      <w:r w:rsidR="006E3C9F" w:rsidRPr="00013B70">
        <w:t>NH</w:t>
      </w:r>
      <w:r w:rsidR="006E3C9F" w:rsidRPr="00013B70">
        <w:rPr>
          <w:vertAlign w:val="subscript"/>
        </w:rPr>
        <w:t>3</w:t>
      </w:r>
      <w:r w:rsidRPr="00013B70">
        <w:t>PbI</w:t>
      </w:r>
      <w:r w:rsidRPr="00013B70">
        <w:rPr>
          <w:vertAlign w:val="subscript"/>
        </w:rPr>
        <w:t>3</w:t>
      </w:r>
      <w:r w:rsidRPr="00013B70">
        <w:t xml:space="preserve"> and the crystal structures</w:t>
      </w:r>
      <w:bookmarkEnd w:id="882"/>
      <w:bookmarkEnd w:id="883"/>
      <w:bookmarkEnd w:id="884"/>
      <w:bookmarkEnd w:id="885"/>
      <w:bookmarkEnd w:id="886"/>
    </w:p>
    <w:p w14:paraId="7FA1B773" w14:textId="1A296F56" w:rsidR="005B263D" w:rsidRPr="00013B70" w:rsidRDefault="001A7C28" w:rsidP="00D65B28">
      <w:r w:rsidRPr="00013B70">
        <w:t>The l</w:t>
      </w:r>
      <w:r w:rsidR="00974CBF" w:rsidRPr="00013B70">
        <w:t xml:space="preserve">ight harvesting properties of a </w:t>
      </w:r>
      <w:r w:rsidRPr="00013B70">
        <w:t xml:space="preserve">perovskite are </w:t>
      </w:r>
      <w:r w:rsidR="00974CBF" w:rsidRPr="00013B70">
        <w:t xml:space="preserve">related to the relative energy stability in eV of other halides </w:t>
      </w:r>
      <w:r w:rsidR="00D42564" w:rsidRPr="00013B70">
        <w:t xml:space="preserve">compared to </w:t>
      </w:r>
      <w:r w:rsidR="006E3C9F" w:rsidRPr="00013B70">
        <w:t>CH</w:t>
      </w:r>
      <w:r w:rsidR="006E3C9F" w:rsidRPr="00013B70">
        <w:rPr>
          <w:vertAlign w:val="subscript"/>
        </w:rPr>
        <w:t>3</w:t>
      </w:r>
      <w:r w:rsidR="006E3C9F" w:rsidRPr="00013B70">
        <w:t>NH</w:t>
      </w:r>
      <w:r w:rsidR="006E3C9F" w:rsidRPr="00013B70">
        <w:rPr>
          <w:vertAlign w:val="subscript"/>
        </w:rPr>
        <w:t>3</w:t>
      </w:r>
      <w:r w:rsidR="00974CBF" w:rsidRPr="00013B70">
        <w:t>PbI</w:t>
      </w:r>
      <w:r w:rsidR="00974CBF" w:rsidRPr="00013B70">
        <w:rPr>
          <w:vertAlign w:val="subscript"/>
        </w:rPr>
        <w:t>3</w:t>
      </w:r>
      <w:r w:rsidR="00974CBF" w:rsidRPr="00013B70">
        <w:t xml:space="preserve"> crystal structures and band gaps</w:t>
      </w:r>
      <w:r w:rsidR="00B4063E" w:rsidRPr="00013B70">
        <w:t>,</w:t>
      </w:r>
      <w:r w:rsidR="00974CBF" w:rsidRPr="00013B70">
        <w:t xml:space="preserve"> as discussed in </w:t>
      </w:r>
      <w:r w:rsidRPr="00013B70">
        <w:t xml:space="preserve">a </w:t>
      </w:r>
      <w:r w:rsidR="00974CBF" w:rsidRPr="00013B70">
        <w:t xml:space="preserve">theoretical investigation </w:t>
      </w:r>
      <w:r w:rsidR="00E056A5" w:rsidRPr="00013B70">
        <w:fldChar w:fldCharType="begin" w:fldLock="1"/>
      </w:r>
      <w:r w:rsidR="00656764">
        <w:instrText>ADDIN CSL_CITATION {"citationItems":[{"id":"ITEM-1","itemData":{"DOI":"10.1021/jp4048659","ISBN":"1932-7447","ISSN":"1932-7447","PMID":"19366264","abstract":"We computationally investigate organometal CH3NH3PbX3 and mixed halide CH3NH3PbI2X perovskites (X = Cl, Br, I), which are key materials for high efficiency solid-state solar cells. CH3NH3PbX3 perovskites exhibited the expected absorption blue shift along the I ? Br ? Cl series. The mixed halide systems surprisingly showed the CH3NH3PbI3 and the CH3NH3PbI2Cl (or CH3NH3PbI3?xClx) perovskites to have similar absorption onset at ?800 nm wavelength, whereas CH3NH3PbI2Br absorbs light below ?700 nm. To provide insight into the structural and electronic properties of these materials, in light of their application as solar cell active layers, we perform periodic DFT calculations on the CH3NH3PbX3 and CH3NH3PbI2X perovskites. We find a good agreement between the calculated band structures and the experimental trend of optical band gaps. For the mixed halide perovskites our calculations show the existence of two different types of structures with different electronic properties, whose relative stability varies by varying the X group. For these systems, the calculated formation energies decrease in the order I &gt; Br &gt; Cl, in line with the observed miscibility of CH3NH3PbI3 and CH3NH3PbBr3 compounds, while suggesting a comparatively smaller chlorine incorporation into CH3NH3Pb(I1?xClx)3 compounds. We also show that Cl atoms preferentially occupy the apical positions in the PbI4X2 octahedra, while Br atoms may occupy both apical and equatorial positions, consistent with reported lattice parameters. The interplay of the organic and inorganic components of the perovskites, possibly mediated by hydrogen bonding between the ammonium groups and the halides, seems to be the key to the observed structural variability.","author":[{"dropping-particle":"","family":"Mosconi","given":"Edoardo","non-dropping-particle":"","parse-names":false,"suffix":""},{"dropping-particle":"","family":"Amat","given":"Anna","non-dropping-particle":"","parse-names":false,"suffix":""},{"dropping-particle":"","family":"Nazeeruddin","given":"Md. K.","non-dropping-particle":"","parse-names":false,"suffix":""},{"dropping-particle":"","family":"Grätzel","given":"Michael","non-dropping-particle":"","parse-names":false,"suffix":""},{"dropping-particle":"","family":"Angelis","given":"Filippo","non-dropping-particle":"De","parse-names":false,"suffix":""}],"container-title":"The Journal of Physical Chemistry C","id":"ITEM-1","issue":"27","issued":{"date-parts":[["2013","7","11"]]},"page":"13902-13913","title":"First-Principles Modeling of Mixed Halide Organometal Perovskites for Photovoltaic Applications","type":"article-journal","volume":"117"},"uris":["http://www.mendeley.com/documents/?uuid=f28ae16a-9a86-4e54-bb1e-5ca0089036df"]}],"mendeley":{"formattedCitation":"[191]","plainTextFormattedCitation":"[191]","previouslyFormattedCitation":"[191]"},"properties":{"noteIndex":0},"schema":"https://github.com/citation-style-language/schema/raw/master/csl-citation.json"}</w:instrText>
      </w:r>
      <w:r w:rsidR="00E056A5" w:rsidRPr="00013B70">
        <w:fldChar w:fldCharType="separate"/>
      </w:r>
      <w:r w:rsidR="00FE640A" w:rsidRPr="00FE640A">
        <w:rPr>
          <w:noProof/>
        </w:rPr>
        <w:t>[191]</w:t>
      </w:r>
      <w:r w:rsidR="00E056A5" w:rsidRPr="00013B70">
        <w:fldChar w:fldCharType="end"/>
      </w:r>
      <w:r w:rsidR="00974CBF" w:rsidRPr="00013B70">
        <w:t>.</w:t>
      </w:r>
    </w:p>
    <w:p w14:paraId="7A07B27B" w14:textId="77777777" w:rsidR="005B263D" w:rsidRPr="00013B70" w:rsidRDefault="00974CBF" w:rsidP="00C33574">
      <w:pPr>
        <w:pStyle w:val="Heading3"/>
      </w:pPr>
      <w:bookmarkStart w:id="887" w:name="__chlorine_more_stable_105__as_a_defect_"/>
      <w:bookmarkStart w:id="888" w:name="_Ref525127265"/>
      <w:bookmarkStart w:id="889" w:name="_Toc530166526"/>
      <w:bookmarkStart w:id="890" w:name="_Toc530166661"/>
      <w:bookmarkStart w:id="891" w:name="_Toc530167219"/>
      <w:bookmarkStart w:id="892" w:name="_Toc530167354"/>
      <w:bookmarkStart w:id="893" w:name="_Toc4264580"/>
      <w:bookmarkEnd w:id="887"/>
      <w:r w:rsidRPr="00013B70">
        <w:t>What structures are more intrinsically stable</w:t>
      </w:r>
      <w:bookmarkEnd w:id="888"/>
      <w:bookmarkEnd w:id="889"/>
      <w:bookmarkEnd w:id="890"/>
      <w:bookmarkEnd w:id="891"/>
      <w:bookmarkEnd w:id="892"/>
      <w:bookmarkEnd w:id="893"/>
    </w:p>
    <w:p w14:paraId="145714B1" w14:textId="50059932" w:rsidR="005B263D" w:rsidRPr="00013B70" w:rsidRDefault="00974CBF" w:rsidP="00D65B28">
      <w:r w:rsidRPr="00013B70">
        <w:t xml:space="preserve">Cubic perovskite structures under normal lighting conditions have been shown to be more stable than tetragonal ones </w:t>
      </w:r>
      <w:r w:rsidR="00E056A5" w:rsidRPr="00013B70">
        <w:fldChar w:fldCharType="begin" w:fldLock="1"/>
      </w:r>
      <w:r w:rsidR="0011391E">
        <w:instrText>ADDIN CSL_CITATION {"citationItems":[{"id":"ITEM-1","itemData":{"DOI":"10.1021/nl400349b","ISBN":"1530-6984","ISSN":"1530-6984","PMID":"23517331","abstract":"Chemically tuned inorganic-organic hybrid materials, based on CH3NH3(═MA)Pb(I(1-x)Br(x))3 perovskites, have been studied using UV-vis absorption and X-ray diffraction patterns and applied to nanostructured solar cells. The band gap engineering brought about by the chemical management of MAPb(I(1-x)Br(x))3 perovskites can be controllably tuned to cover almost the entire visible spectrum, enabling the realization of colorful solar cells. We demonstrate highly efficient solar cells exhibiting 12.3% in a power conversion efficiency of under standard AM 1.5, for the most efficient device, as a result of tunable composition for the light harvester in conjunction with a mesoporous TiO2 film and a hole conducting polymer. We believe that the works highlighted in this paper represent one step toward the realization of low-cost, high-efficiency, and long-term stability with colorful solar cells.","author":[{"dropping-particle":"","family":"Noh","given":"Jun Hong","non-dropping-particle":"","parse-names":false,"suffix":""},{"dropping-particle":"","family":"Im","given":"Sang Hyuk","non-dropping-particle":"","parse-names":false,"suffix":""},{"dropping-particle":"","family":"Heo","given":"Jin Hyuck","non-dropping-particle":"","parse-names":false,"suffix":""},{"dropping-particle":"","family":"Mandal","given":"Tarak N.","non-dropping-particle":"","parse-names":false,"suffix":""},{"dropping-particle":"Il","family":"Seok","given":"Sang","non-dropping-particle":"","parse-names":false,"suffix":""}],"container-title":"Nano Letters","id":"ITEM-1","issue":"4","issued":{"date-parts":[["2013","4","10"]]},"page":"1764-1769","title":"Chemical Management for Colorful, Efficient, and Stable Inorganic–Organic Hybrid Nanostructured Solar Cells","type":"article-journal","volume":"13"},"uris":["http://www.mendeley.com/documents/?uuid=a716fed1-454e-4857-b019-68c51f22a592"]}],"mendeley":{"formattedCitation":"[77]","plainTextFormattedCitation":"[77]","previouslyFormattedCitation":"[77]"},"properties":{"noteIndex":0},"schema":"https://github.com/citation-style-language/schema/raw/master/csl-citation.json"}</w:instrText>
      </w:r>
      <w:r w:rsidR="00E056A5" w:rsidRPr="00013B70">
        <w:fldChar w:fldCharType="separate"/>
      </w:r>
      <w:r w:rsidR="0011391E" w:rsidRPr="0011391E">
        <w:rPr>
          <w:noProof/>
        </w:rPr>
        <w:t>[77]</w:t>
      </w:r>
      <w:r w:rsidR="00E056A5" w:rsidRPr="00013B70">
        <w:fldChar w:fldCharType="end"/>
      </w:r>
      <w:r w:rsidR="007C0814" w:rsidRPr="00013B70">
        <w:t>.</w:t>
      </w:r>
      <w:r w:rsidRPr="00013B70">
        <w:t xml:space="preserve"> </w:t>
      </w:r>
      <w:r w:rsidR="00501EA7" w:rsidRPr="00923D28">
        <w:t xml:space="preserve">The greater the intensity of </w:t>
      </w:r>
      <w:r w:rsidRPr="00013B70">
        <w:t xml:space="preserve">solar illumination, the </w:t>
      </w:r>
      <w:r w:rsidR="00501EA7" w:rsidRPr="00013B70">
        <w:t xml:space="preserve">fewer the </w:t>
      </w:r>
      <w:r w:rsidRPr="00013B70">
        <w:t xml:space="preserve">defects </w:t>
      </w:r>
      <w:r w:rsidR="00501EA7" w:rsidRPr="00013B70">
        <w:t xml:space="preserve">in </w:t>
      </w:r>
      <w:r w:rsidRPr="00013B70">
        <w:t xml:space="preserve">the crystal film </w:t>
      </w:r>
      <w:r w:rsidR="00501EA7" w:rsidRPr="00013B70">
        <w:t xml:space="preserve">and </w:t>
      </w:r>
      <w:r w:rsidRPr="00013B70">
        <w:t xml:space="preserve">the better the stability </w:t>
      </w:r>
      <w:r w:rsidR="00E056A5" w:rsidRPr="00013B70">
        <w:fldChar w:fldCharType="begin" w:fldLock="1"/>
      </w:r>
      <w:r w:rsidR="00656764">
        <w:instrText>ADDIN CSL_CITATION {"citationItems":[{"id":"ITEM-1","itemData":{"DOI":"10.1002/cssc.201600679","ISSN":"18645631","abstract":"The photochemical stability of encapsulated films of mixed halide perovskites with a range of MAPb(I1−xBrx)3 (MA=methylammonium) compositions (solid solutions) was investigated under accelerated stressing using concentrated sunlight. The relevance of accelerated testing to standard operational conditions of solar cells was confirmed by comparison to degradation experiments under outdoor sunlight exposure. We found that MAPbBr3 films exhibited no degradation, while MAPbI3 and mixed halide MAPb(I1−xBrx)3 films decomposed yielding crystallization of inorganic PbI2 accompanied by degradation of the perovskite solar light absorption, with faster absorption degradation in mixed halide films. The crystal coherence length was found to correlate with the stability of the films. We postulate that the introduction of Br into the mixed halide solid solution stressed its structure and induced more structural defects and/or grain boundaries compared to pure halide perovskites, which might be responsible for the accelerated degradation. Hence, the cause for accelerated degradation may be the increased defect density rather than the chemical composition of the perovskite materials.","author":[{"dropping-particle":"","family":"Misra","given":"Ravi K.","non-dropping-particle":"","parse-names":false,"suffix":""},{"dropping-particle":"","family":"Ciammaruchi","given":"Laura","non-dropping-particle":"","parse-names":false,"suffix":""},{"dropping-particle":"","family":"Aharon","given":"Sigalit","non-dropping-particle":"","parse-names":false,"suffix":""},{"dropping-particle":"","family":"Mogilyansky","given":"Dmitry","non-dropping-particle":"","parse-names":false,"suffix":""},{"dropping-particle":"","family":"Etgar","given":"Lioz","non-dropping-particle":"","parse-names":false,"suffix":""},{"dropping-particle":"","family":"Visoly-Fisher","given":"Iris","non-dropping-particle":"","parse-names":false,"suffix":""},{"dropping-particle":"","family":"Katz","given":"Eugene A.","non-dropping-particle":"","parse-names":false,"suffix":""}],"container-title":"ChemSusChem","id":"ITEM-1","issue":"18","issued":{"date-parts":[["2016","9","22"]]},"page":"2572-2577","title":"Effect of Halide Composition on the Photochemical Stability of Perovskite Photovoltaic Materials","type":"article-journal","volume":"9"},"uris":["http://www.mendeley.com/documents/?uuid=0b5fa9d5-b80a-45b7-8d9f-dd3be819813c"]},{"id":"ITEM-2","itemData":{"DOI":"10.1002/adma.201505480","ISBN":"1521-4095","ISSN":"09359648","PMID":"26822751","abstract":"The temperature dependence of the principal photovoltaic parameters of perovskite photovoltaics is studied. The recombination activation energy is in good agreement with the perovskite's bandgap energy, thereby placing an upper bound on open-circuit voltage. The photocurrent increases moderately with temperature and remains high at low temperature, reinforcing that the cells are not hindered by insufficient thermally activated mobility or carrier trapping by deep defects.","author":[{"dropping-particle":"","family":"Leong","given":"Wei Lin","non-dropping-particle":"","parse-names":false,"suffix":""},{"dropping-particle":"","family":"Ooi","given":"Zi-En","non-dropping-particle":"","parse-names":false,"suffix":""},{"dropping-particle":"","family":"Sabba","given":"Dharani","non-dropping-particle":"","parse-names":false,"suffix":""},{"dropping-particle":"","family":"Yi","given":"Chenyi","non-dropping-particle":"","parse-names":false,"suffix":""},{"dropping-particle":"","family":"Zakeeruddin","given":"Shaik M.","non-dropping-particle":"","parse-names":false,"suffix":""},{"dropping-particle":"","family":"Graetzel","given":"Michael","non-dropping-particle":"","parse-names":false,"suffix":""},{"dropping-particle":"","family":"Gordon","given":"Jeffrey M.","non-dropping-particle":"","parse-names":false,"suffix":""},{"dropping-particle":"","family":"Katz","given":"Eugene A.","non-dropping-particle":"","parse-names":false,"suffix":""},{"dropping-particle":"","family":"Mathews","given":"Nripan","non-dropping-particle":"","parse-names":false,"suffix":""}],"container-title":"Advanced Materials","id":"ITEM-2","issue":"12","issued":{"date-parts":[["2016","3"]]},"page":"2439-2445","title":"Identifying Fundamental Limitations in Halide Perovskite Solar Cells","type":"article-journal","volume":"28"},"uris":["http://www.mendeley.com/documents/?uuid=cf67fd05-fbb3-46ca-bfce-0edf3797eecb"]},{"id":"ITEM-3","itemData":{"DOI":"10.1021/jz502642b","ISBN":"1948-7185","ISSN":"1948-7185","PMID":"26261941","abstract":"We report on accelerated degradation testing of MAPbX3 films (X = I or Br) by exposure to concentrated sunlight of 100 suns, and show that the evolution of light absorption and the corresponding structural modifications are dependent on the type of halide ion and the exposure temperature. One hour of such exposure provides a photon dose equivalent to that of one sun exposure for one hundred hours. The degradation in absorption of MAPbI3 films after exposure to 100 suns for 60 minutes at elevated sample temperature (~45-55oC), due to decomposition of the hybrid perovskite material, is documented. No degradation was observed after exposure to the same sunlight concentration but at lower a sample temperature (~25oC). No photobleaching or decomposition of MAPbBr3 films were observed after exposure to similar stress conditions (light intensity, dose, and temperatures). Our results indicate that the degradation is highly dependent on the hybrid perovskite composition and can be light- and thermally enhanced. We report on accelerated degradation testing of MAPbX3 films (X = I or Br) by exposure to concentrated sunlight of 100 suns, and show that the evolution of light absorption and the corresponding structural modifications are dependent on the type of halide ion and the exposure temperature. One hour of such exposure provides a photon dose equivalent to that of one sun exposure for one hundred hours. The degradation in absorption of MAPbI3 films after exposure to 100 suns for 60 minutes at elevated sample temperature (~45-55oC), due to decomposition of the hybrid perovskite material, is documented. No degradation was observed after exposure to the same sunlight concentration but at lower a sample temperature (~25oC). No photobleaching or decomposition of MAPbBr3 films were observed after exposure to similar stress conditions (light intensity, dose, and temperatures). Our results indicate that the degradation is highly dependent on the hybrid perovskite composition and can be light- and thermally enhanced.","author":[{"dropping-particle":"","family":"Misra","given":"Ravi K.","non-dropping-particle":"","parse-names":false,"suffix":""},{"dropping-particle":"","family":"Aharon","given":"Sigalit","non-dropping-particle":"","parse-names":false,"suffix":""},{"dropping-particle":"","family":"Li","given":"Baili","non-dropping-particle":"","parse-names":false,"suffix":""},{"dropping-particle":"","family":"Mogilyansky","given":"Dmitri","non-dropping-particle":"","parse-names":false,"suffix":""},{"dropping-particle":"","family":"Visoly-Fisher","given":"Iris","non-dropping-particle":"","parse-names":false,"suffix":""},{"dropping-particle":"","family":"Etgar","given":"Lioz","non-dropping-particle":"","parse-names":false,"suffix":""},{"dropping-particle":"","family":"Katz","given":"Eugene A.","non-dropping-particle":"","parse-names":false,"suffix":""}],"container-title":"The Journal of Physical Chemistry Letters","id":"ITEM-3","issue":"3","issued":{"date-parts":[["2015","2","5"]]},"page":"326-330","title":"Temperature- and Component-Dependent Degradation of Perovskite Photovoltaic Materials under Concentrated Sunlight","type":"article-journal","volume":"6"},"uris":["http://www.mendeley.com/documents/?uuid=51a7693f-f33a-444a-a1b8-fb61ac6941ee"]}],"mendeley":{"formattedCitation":"[158–160]","plainTextFormattedCitation":"[158–160]","previouslyFormattedCitation":"[158–160]"},"properties":{"noteIndex":0},"schema":"https://github.com/citation-style-language/schema/raw/master/csl-citation.json"}</w:instrText>
      </w:r>
      <w:r w:rsidR="00E056A5" w:rsidRPr="00013B70">
        <w:fldChar w:fldCharType="separate"/>
      </w:r>
      <w:r w:rsidR="00FE640A" w:rsidRPr="00FE640A">
        <w:rPr>
          <w:noProof/>
        </w:rPr>
        <w:t>[158–160]</w:t>
      </w:r>
      <w:r w:rsidR="00E056A5" w:rsidRPr="00013B70">
        <w:fldChar w:fldCharType="end"/>
      </w:r>
      <w:r w:rsidRPr="00013B70">
        <w:t xml:space="preserve"> </w:t>
      </w:r>
      <w:r w:rsidR="00B4063E" w:rsidRPr="00013B70">
        <w:t>(</w:t>
      </w:r>
      <w:r w:rsidRPr="00013B70">
        <w:t xml:space="preserve">see </w:t>
      </w:r>
      <w:r w:rsidR="00F056D8" w:rsidRPr="00013B70">
        <w:t>section</w:t>
      </w:r>
      <w:r w:rsidRPr="00013B70">
        <w:t xml:space="preserve"> </w:t>
      </w:r>
      <w:r w:rsidR="000F73F8" w:rsidRPr="00013B70">
        <w:fldChar w:fldCharType="begin"/>
      </w:r>
      <w:r w:rsidR="000F73F8" w:rsidRPr="00013B70">
        <w:instrText xml:space="preserve"> REF _Ref474954882 \w \h  \* MERGEFORMAT </w:instrText>
      </w:r>
      <w:r w:rsidR="000F73F8" w:rsidRPr="00013B70">
        <w:fldChar w:fldCharType="separate"/>
      </w:r>
      <w:r w:rsidR="009B4740">
        <w:t>9.3.1</w:t>
      </w:r>
      <w:r w:rsidR="000F73F8" w:rsidRPr="00013B70">
        <w:fldChar w:fldCharType="end"/>
      </w:r>
      <w:r w:rsidR="00F75337" w:rsidRPr="00013B70">
        <w:t xml:space="preserve"> for </w:t>
      </w:r>
      <w:r w:rsidR="00B4063E" w:rsidRPr="00013B70">
        <w:t xml:space="preserve">further </w:t>
      </w:r>
      <w:r w:rsidR="00F75337" w:rsidRPr="00013B70">
        <w:t>informa</w:t>
      </w:r>
      <w:r w:rsidR="007C0814" w:rsidRPr="00013B70">
        <w:t xml:space="preserve">tion on this topic and </w:t>
      </w:r>
      <w:r w:rsidR="00501EA7" w:rsidRPr="00013B70">
        <w:t>references therein</w:t>
      </w:r>
      <w:r w:rsidR="00B4063E" w:rsidRPr="00013B70">
        <w:t>)</w:t>
      </w:r>
      <w:r w:rsidRPr="00013B70">
        <w:t>. The orthorhombic structure has been calculated to be the most stable and</w:t>
      </w:r>
      <w:r w:rsidR="00606941" w:rsidRPr="00013B70">
        <w:t>,</w:t>
      </w:r>
      <w:r w:rsidRPr="00013B70">
        <w:t xml:space="preserve"> in general</w:t>
      </w:r>
      <w:r w:rsidR="00ED3782" w:rsidRPr="00013B70">
        <w:t>,</w:t>
      </w:r>
      <w:r w:rsidRPr="00013B70">
        <w:t xml:space="preserve"> the distri</w:t>
      </w:r>
      <w:r w:rsidR="00D7736D" w:rsidRPr="00013B70">
        <w:t>bution of parallel or vertical m</w:t>
      </w:r>
      <w:r w:rsidRPr="00013B70">
        <w:t xml:space="preserve">ethylammonium ions affects the stability as well as its electronic structure </w:t>
      </w:r>
      <w:r w:rsidR="00E056A5" w:rsidRPr="00013B70">
        <w:fldChar w:fldCharType="begin" w:fldLock="1"/>
      </w:r>
      <w:r w:rsidR="0011391E">
        <w:instrText>ADDIN CSL_CITATION {"citationItems":[{"id":"ITEM-1","itemData":{"DOI":"10.1021/jp504951h","ISBN":"1932-7447","ISSN":"1932-7447","PMID":"234","abstract":"Methylammonium lead iodide perovskite, CH3NH3PbI3, has attracted particular attentions because of its fast increase in efficiency as solid-state solar cells. We performed first-principles calculations with non-local van der Walls (vdW) correlation to investigate the crystal structures, electronic and optical properties of CH3NH3PbI3. The calculated results show that the distribution of methylammonium ions, which further changes the vdW interaction and hydrogen bonds of organic and inorganic matrices, plays a vital role in both the geometry stability and electronic structure. The vdW correlation is critical to provide appropriate descriptions on the interaction between the organic and inorganic part. The phase transform from orthorhombic to tetragonal phase causes the decrease of band gap and the red shift of optical absorption coefficient. Methylammonium lead iodide perovskite, CH3NH3PbI3, has attracted particular attentions because of its fast increase in efficiency as solid-state solar cells. We performed first-principles calculations with non-local van der Walls (vdW) correlation to investigate the crystal structures, electronic and optical properties of CH3NH3PbI3. The calculated results show that the distribution of methylammonium ions, which further changes the vdW interaction and hydrogen bonds of organic and inorganic matrices, plays a vital role in both the geometry stability and electronic structure. The vdW correlation is critical to provide appropriate descriptions on the interaction between the organic and inorganic part. The phase transform from orthorhombic to tetragonal phase causes the decrease of band gap and the red shift of optical absorption coefficient.","author":[{"dropping-particle":"","family":"Geng","given":"Wei","non-dropping-particle":"","parse-names":false,"suffix":""},{"dropping-particle":"","family":"Zhang","given":"Le","non-dropping-particle":"","parse-names":false,"suffix":""},{"dropping-particle":"","family":"Zhang","given":"Yan-Ning","non-dropping-particle":"","parse-names":false,"suffix":""},{"dropping-particle":"","family":"Lau","given":"Woon-Ming","non-dropping-particle":"","parse-names":false,"suffix":""},{"dropping-particle":"","family":"Liu","given":"Li-Min","non-dropping-particle":"","parse-names":false,"suffix":""}],"container-title":"The Journal of Physical Chemistry C","id":"ITEM-1","issue":"34","issued":{"date-parts":[["2014","8","28"]]},"note":"From Duplicate 1 (First-principles study of lead iodide perovskite tetragonal and orthorhombic phases for photovoltaics - Geng, Wei; Zhang, Le; Zhang, Yan Ning; Lau, Woon Ming; Liu, Li Min)\n\ndoi: 10.1021/jp504951h","page":"19565-19571","publisher":"American Chemical Society","title":"First-Principles Study of Lead Iodide Perovskite Tetragonal and Orthorhombic Phases for Photovoltaics","type":"article-journal","volume":"118"},"uris":["http://www.mendeley.com/documents/?uuid=8f7ea21b-a07a-4322-96fc-e41eac597dea"]}],"mendeley":{"formattedCitation":"[75]","plainTextFormattedCitation":"[75]","previouslyFormattedCitation":"[75]"},"properties":{"noteIndex":0},"schema":"https://github.com/citation-style-language/schema/raw/master/csl-citation.json"}</w:instrText>
      </w:r>
      <w:r w:rsidR="00E056A5" w:rsidRPr="00013B70">
        <w:fldChar w:fldCharType="separate"/>
      </w:r>
      <w:r w:rsidR="0011391E" w:rsidRPr="0011391E">
        <w:rPr>
          <w:noProof/>
        </w:rPr>
        <w:t>[75]</w:t>
      </w:r>
      <w:r w:rsidR="00E056A5" w:rsidRPr="00013B70">
        <w:fldChar w:fldCharType="end"/>
      </w:r>
      <w:r w:rsidRPr="00013B70">
        <w:t>.</w:t>
      </w:r>
    </w:p>
    <w:p w14:paraId="6BC19574" w14:textId="77777777" w:rsidR="005B263D" w:rsidRPr="00013B70" w:rsidRDefault="00974CBF" w:rsidP="00C33574">
      <w:pPr>
        <w:pStyle w:val="Heading3"/>
      </w:pPr>
      <w:bookmarkStart w:id="894" w:name="_Toc530166527"/>
      <w:bookmarkStart w:id="895" w:name="_Toc530166662"/>
      <w:bookmarkStart w:id="896" w:name="_Toc530167220"/>
      <w:bookmarkStart w:id="897" w:name="_Toc530167355"/>
      <w:bookmarkStart w:id="898" w:name="_Ref530525348"/>
      <w:bookmarkStart w:id="899" w:name="_Toc4264581"/>
      <w:r w:rsidRPr="00013B70">
        <w:t>Lattice defects can also improve stability</w:t>
      </w:r>
      <w:bookmarkEnd w:id="894"/>
      <w:bookmarkEnd w:id="895"/>
      <w:bookmarkEnd w:id="896"/>
      <w:bookmarkEnd w:id="897"/>
      <w:bookmarkEnd w:id="898"/>
      <w:bookmarkEnd w:id="899"/>
    </w:p>
    <w:p w14:paraId="7C8F6418" w14:textId="4F69FD3E" w:rsidR="005B263D" w:rsidRPr="00013B70" w:rsidRDefault="00974CBF" w:rsidP="00D65B28">
      <w:r w:rsidRPr="00013B70">
        <w:t>It has been observed</w:t>
      </w:r>
      <w:r w:rsidR="002F369E" w:rsidRPr="00013B70">
        <w:t>,</w:t>
      </w:r>
      <w:r w:rsidRPr="00013B70">
        <w:t xml:space="preserve"> ‘contrary to naive thinking’</w:t>
      </w:r>
      <w:r w:rsidR="006703C2" w:rsidRPr="00013B70">
        <w:t>,</w:t>
      </w:r>
      <w:r w:rsidRPr="00013B70">
        <w:t xml:space="preserve"> that defects in the perovskite crystal lattice improve stability. This has been </w:t>
      </w:r>
      <w:r w:rsidR="002F369E" w:rsidRPr="00013B70">
        <w:t xml:space="preserve">noted </w:t>
      </w:r>
      <w:r w:rsidRPr="00013B70">
        <w:t>with chlorine in the perovskite lattice; the theory to explain this has suggested it is due to the binding energy</w:t>
      </w:r>
      <w:r w:rsidR="006703C2" w:rsidRPr="00013B70">
        <w:t>,</w:t>
      </w:r>
      <w:r w:rsidRPr="00013B70">
        <w:t xml:space="preserve"> and reduced bond length in the mixed halide between the I-Cl</w:t>
      </w:r>
      <w:r w:rsidR="00406950" w:rsidRPr="00013B70">
        <w:t>,</w:t>
      </w:r>
      <w:r w:rsidRPr="00013B70">
        <w:t xml:space="preserve"> mentioned in the text of this review </w:t>
      </w:r>
      <w:r w:rsidR="00E056A5" w:rsidRPr="00013B70">
        <w:fldChar w:fldCharType="begin" w:fldLock="1"/>
      </w:r>
      <w:r w:rsidR="00656764">
        <w:instrText>ADDIN CSL_CITATION {"citationItems":[{"id":"ITEM-1","itemData":{"DOI":"10.1021/jz501127k","ISSN":"1948-7185","abstract":"We investigate the prototypical interface between organohalide perovskites and TiO2, by first principles electronic structure calculations. The investigated heterointerface is representative of conventional dye-sensitized solar cells based on a mesoporous TiO2 scaffold and of flat devices in which a compact TiO2 film is used as electron selective layer. We find that the MAPbI3 and MAPbI3-xClx perovskites tend to grow in (110)-oriented films on TiO2, due to the better structural matching between rows of adjacent perovskite surface halides and TiO2 undercoordinated titanium atoms. Interfacial chlorine atoms further stabilize the (110) surface , due to an enhanced binding energy. We find that the stronger interaction of MAPbI3-xClx with TiO2 modifies the interface electronic structure, leading to a stronger interfacial coupling and to a slight TiO2 conduction band energy upshift. Our modeling study may constitute the basis for a further exploitation of perovskite solar cells.","author":[{"dropping-particle":"","family":"Mosconi","given":"Edoardo","non-dropping-particle":"","parse-names":false,"suffix":""},{"dropping-particle":"","family":"Ronca","given":"Enrico","non-dropping-particle":"","parse-names":false,"suffix":""},{"dropping-particle":"","family":"Angelis","given":"Filippo","non-dropping-particle":"De","parse-names":false,"suffix":""}],"container-title":"The Journal of Physical Chemistry Letters","id":"ITEM-1","issue":"15","issued":{"date-parts":[["2014","8","7"]]},"note":"http://pubs.acs.org/doi/pdf/10.1021/jz501127k","page":"2619-2625","title":"First-Principles Investigation of the TiO 2 /Organohalide Perovskites Interface: The Role of Interfacial Chlorine","type":"article-journal","volume":"5"},"uris":["http://www.mendeley.com/documents/?uuid=eac17b02-fe21-49d8-8747-9032d0d16bd5"]}],"mendeley":{"formattedCitation":"[193]","plainTextFormattedCitation":"[193]","previouslyFormattedCitation":"[193]"},"properties":{"noteIndex":0},"schema":"https://github.com/citation-style-language/schema/raw/master/csl-citation.json"}</w:instrText>
      </w:r>
      <w:r w:rsidR="00E056A5" w:rsidRPr="00013B70">
        <w:fldChar w:fldCharType="separate"/>
      </w:r>
      <w:r w:rsidR="00FE640A" w:rsidRPr="00FE640A">
        <w:rPr>
          <w:noProof/>
        </w:rPr>
        <w:t>[193]</w:t>
      </w:r>
      <w:r w:rsidR="00E056A5" w:rsidRPr="00013B70">
        <w:fldChar w:fldCharType="end"/>
      </w:r>
      <w:r w:rsidR="00512340" w:rsidRPr="00013B70">
        <w:t xml:space="preserve">. </w:t>
      </w:r>
      <w:r w:rsidR="00235793" w:rsidRPr="00013B70">
        <w:t>One still needs to understand</w:t>
      </w:r>
      <w:r w:rsidR="00406950" w:rsidRPr="00013B70">
        <w:t>,</w:t>
      </w:r>
      <w:r w:rsidR="00235793" w:rsidRPr="00013B70">
        <w:t xml:space="preserve"> that as </w:t>
      </w:r>
      <w:r w:rsidR="00D26552" w:rsidRPr="00013B70">
        <w:t xml:space="preserve">mentioned before, under high intensity illumination </w:t>
      </w:r>
      <w:r w:rsidR="00B00926" w:rsidRPr="00013B70">
        <w:t xml:space="preserve">stress of 40 SE, </w:t>
      </w:r>
      <w:r w:rsidR="00D26552" w:rsidRPr="00013B70">
        <w:t>this is untrue</w:t>
      </w:r>
      <w:r w:rsidRPr="00013B70">
        <w:t>.</w:t>
      </w:r>
    </w:p>
    <w:p w14:paraId="23FFEEB9" w14:textId="77777777" w:rsidR="005B263D" w:rsidRPr="00013B70" w:rsidRDefault="00974CBF" w:rsidP="00C33574">
      <w:pPr>
        <w:pStyle w:val="Heading3"/>
      </w:pPr>
      <w:bookmarkStart w:id="900" w:name="_Toc530166528"/>
      <w:bookmarkStart w:id="901" w:name="_Toc530166663"/>
      <w:bookmarkStart w:id="902" w:name="_Toc530167221"/>
      <w:bookmarkStart w:id="903" w:name="_Toc530167356"/>
      <w:bookmarkStart w:id="904" w:name="_Toc4264582"/>
      <w:r w:rsidRPr="00013B70">
        <w:t>Best method for modelling the interaction between the perovskite and anchoring site</w:t>
      </w:r>
      <w:bookmarkEnd w:id="900"/>
      <w:bookmarkEnd w:id="901"/>
      <w:bookmarkEnd w:id="902"/>
      <w:bookmarkEnd w:id="903"/>
      <w:bookmarkEnd w:id="904"/>
      <w:r w:rsidRPr="00013B70">
        <w:t xml:space="preserve"> </w:t>
      </w:r>
    </w:p>
    <w:p w14:paraId="2C75E861" w14:textId="446A196A" w:rsidR="00D70B9E" w:rsidRPr="00013B70" w:rsidRDefault="00974CBF" w:rsidP="00D65B28">
      <w:r w:rsidRPr="00013B70">
        <w:t xml:space="preserve">In order for </w:t>
      </w:r>
      <w:r w:rsidR="001520EE" w:rsidRPr="00013B70">
        <w:t xml:space="preserve">investigators </w:t>
      </w:r>
      <w:r w:rsidRPr="00013B70">
        <w:t>to predict and understand stability mechanisms</w:t>
      </w:r>
      <w:r w:rsidR="001D5F99" w:rsidRPr="00013B70">
        <w:t>,</w:t>
      </w:r>
      <w:r w:rsidRPr="00013B70">
        <w:t xml:space="preserve"> accurate and computationally efficient models need to be used. Scientists model different sections of the solar cell</w:t>
      </w:r>
      <w:r w:rsidR="001520EE" w:rsidRPr="00013B70">
        <w:t xml:space="preserve">; </w:t>
      </w:r>
      <w:r w:rsidR="006931E7" w:rsidRPr="00013B70">
        <w:t>p</w:t>
      </w:r>
      <w:r w:rsidRPr="00013B70">
        <w:t>erovskite anchoring</w:t>
      </w:r>
      <w:r w:rsidR="006931E7" w:rsidRPr="00013B70">
        <w:t xml:space="preserve">, </w:t>
      </w:r>
      <w:r w:rsidRPr="00013B70">
        <w:t>the anchoring site and interface</w:t>
      </w:r>
      <w:r w:rsidR="006931E7" w:rsidRPr="00013B70">
        <w:t>,</w:t>
      </w:r>
      <w:r w:rsidRPr="00013B70">
        <w:t xml:space="preserve"> can affect stability. Calculating this though has used different computing models. The GW method </w:t>
      </w:r>
      <w:r w:rsidR="00851380" w:rsidRPr="00013B70">
        <w:t xml:space="preserve">(a </w:t>
      </w:r>
      <w:r w:rsidR="00D0567A" w:rsidRPr="00013B70">
        <w:t>technique</w:t>
      </w:r>
      <w:r w:rsidR="00851380" w:rsidRPr="00013B70">
        <w:t xml:space="preserve"> using the Green function and the </w:t>
      </w:r>
      <w:r w:rsidR="00165F9D" w:rsidRPr="00013B70">
        <w:t xml:space="preserve">screened coulomb interaction </w:t>
      </w:r>
      <w:r w:rsidR="00165F9D" w:rsidRPr="00013B70">
        <w:rPr>
          <w:i/>
        </w:rPr>
        <w:t>W</w:t>
      </w:r>
      <w:r w:rsidR="00FC46ED" w:rsidRPr="00013B70">
        <w:t xml:space="preserve"> </w:t>
      </w:r>
      <w:r w:rsidR="00FC46ED" w:rsidRPr="00013B70">
        <w:fldChar w:fldCharType="begin" w:fldLock="1"/>
      </w:r>
      <w:r w:rsidR="00656764">
        <w:instrText>ADDIN CSL_CITATION {"citationItems":[{"id":"ITEM-1","itemData":{"DOI":"10.1088/0034-4885/61/3/002","ISBN":"0034-4885","ISSN":"0034-4885","PMID":"1638","abstract":"Calculations of ground-state and excited-state properties of materials have been one of the major goals of condensed matter physics. Ground-state properties of solids have been extensively investigated for several decades within the standard density functional theory. Excited state properties, on the other hand, were relatively unexplored in ab initio calculations until a decade ago. The most suitable approach up to now for studying excited-state properties of extended systems is the Green function method. To calculate the Green function one requires the self-energy operator which is non-local and energy dependent. In this article we describe the GW approximation which has turned out to be a fruitful approximation to the self-energy. The Green function theory, numerical methods for carrying out the self-energy calculations, simplified schemes, and applications to various systems are described. Self-consistency issue and new developments beyond the GW approximation are also discussed as well as the success and shortcomings of the GW approximation.","author":[{"dropping-particle":"","family":"Aryasetiawan","given":"F.","non-dropping-particle":"","parse-names":false,"suffix":""},{"dropping-particle":"","family":"Gunnarsson","given":"O.","non-dropping-particle":"","parse-names":false,"suffix":""}],"container-title":"Reports on Progress in Physics","id":"ITEM-1","issue":"3","issued":{"date-parts":[["1998","3","1"]]},"page":"237-312","title":"The GW method","type":"article-journal","volume":"61"},"uris":["http://www.mendeley.com/documents/?uuid=55dd17dd-2799-3e8f-964f-f3a873291c2f"]}],"mendeley":{"formattedCitation":"[195]","plainTextFormattedCitation":"[195]","previouslyFormattedCitation":"[195]"},"properties":{"noteIndex":0},"schema":"https://github.com/citation-style-language/schema/raw/master/csl-citation.json"}</w:instrText>
      </w:r>
      <w:r w:rsidR="00FC46ED" w:rsidRPr="00013B70">
        <w:fldChar w:fldCharType="separate"/>
      </w:r>
      <w:r w:rsidR="00FE640A" w:rsidRPr="00FE640A">
        <w:rPr>
          <w:noProof/>
        </w:rPr>
        <w:t>[195]</w:t>
      </w:r>
      <w:r w:rsidR="00FC46ED" w:rsidRPr="00013B70">
        <w:fldChar w:fldCharType="end"/>
      </w:r>
      <w:r w:rsidR="00165F9D" w:rsidRPr="00013B70">
        <w:t>)</w:t>
      </w:r>
      <w:r w:rsidR="00851380" w:rsidRPr="00013B70">
        <w:t xml:space="preserve"> </w:t>
      </w:r>
      <w:r w:rsidRPr="00013B70">
        <w:t>has been found to be the most accurate and useful for the dyes and perovskites</w:t>
      </w:r>
      <w:r w:rsidR="00F70E33" w:rsidRPr="00013B70">
        <w:t>,</w:t>
      </w:r>
      <w:r w:rsidRPr="00013B70">
        <w:t xml:space="preserve"> although for interfaces it becomes computationally expensive.</w:t>
      </w:r>
    </w:p>
    <w:p w14:paraId="42609B6B" w14:textId="4E35CCB1" w:rsidR="005B263D" w:rsidRPr="00013B70" w:rsidRDefault="00F70E33" w:rsidP="00D65B28">
      <w:r w:rsidRPr="00013B70">
        <w:t>At the current level of computing power, o</w:t>
      </w:r>
      <w:r w:rsidR="00974CBF" w:rsidRPr="00013B70">
        <w:t>ther techniques have less accuracy but are more practical. In order to overcome this, a combination of different models is suggested as a route forward</w:t>
      </w:r>
      <w:r w:rsidRPr="00013B70">
        <w:t>,</w:t>
      </w:r>
      <w:r w:rsidR="00974CBF" w:rsidRPr="00013B70">
        <w:t xml:space="preserve"> until </w:t>
      </w:r>
      <w:r w:rsidR="001520EE" w:rsidRPr="00013B70">
        <w:t xml:space="preserve">greater </w:t>
      </w:r>
      <w:r w:rsidR="00974CBF" w:rsidRPr="00013B70">
        <w:t xml:space="preserve">computing power is available </w:t>
      </w:r>
      <w:r w:rsidR="00E056A5" w:rsidRPr="00013B70">
        <w:fldChar w:fldCharType="begin" w:fldLock="1"/>
      </w:r>
      <w:r w:rsidR="00656764">
        <w:instrText>ADDIN CSL_CITATION {"citationItems":[{"id":"ITEM-1","itemData":{"DOI":"10.1021/ar500089n","ISBN":"1520-4898 (Electronic)\\r0001-4842 (Linking)","ISSN":"0001-4842","PMID":"24856085","abstract":"CONSPECTUS: Over the last 2 decades, researchers have invested enormous research effort into hybrid/organic photovoltaics, leading to the recent launch of the first commercial products that use this technology. Dye-sensitized solar cells (DSCs) have shown clear advantages over competing technologies. The top certified efficiency of DSCs exceeds 11%, and the laboratory-cell efficiency is greater than 13%. In 2012, the first reports of high efficiency solid-state DSCs based on organohalide lead perovskites completely revolutionized the field. These materials are used as light absorbers in DSCs and as light-harvesting materials and electron conductors in meso-superstructured and flat heterojunction solar cells and show certified efficiencies that exceed 17%. To effectively compete with conventional photovoltaics, emerging technologies such as DSCs need to achieve higher efficiency and stability, while maintaining low production costs. Many of the advances in the DSC field have relied on the computational design and screening of new materials, with researchers examining material characteristics that can improve device performance or stability. Suitable modeling strategies allow researchers to observe the otherwise inaccessible but crucial heterointerfaces that control the operation of DSCs, offering the opportunity to develop new and more efficient materials and optimize processes. In this Account, we present a unified view of recent computational modeling research examining DSCs, illustrating how the principles and simulation tools used for these systems can also be adapted to study the emerging field of perovskite solar cells. Researchers have widely applied first-principles modeling to the DSC field and, more recently, to perovskite-based solar cells. DFT/TDDFT methods provide the basic framework to describe most of the desired materials and interfacial properties, and Car-Parrinello molecular dynamics allow researchers the further ability to sample local minima and dynamical fluctuations at finite temperatures. However, conventional DFT/TDDFT has some limitations, which can be overcome in part by tailored solutions or using many body perturbation theory within the GW approach, which is however more computationally intensive. Relativistic effects, such as spin-orbit coupling, are also included in simulations since they are fundamental for addressing systems that contain heavy atoms. We illustrate the performance of the proposed simulation toolbox along w…","author":[{"dropping-particle":"","family":"Angelis","given":"Filippo","non-dropping-particle":"De","parse-names":false,"suffix":""}],"container-title":"Accounts of Chemical Research","id":"ITEM-1","issue":"11","issued":{"date-parts":[["2014","11","18"]]},"note":"http://pubs.acs.org/doi/pdf/10.1021/ar500089n","page":"3349-3360","title":"Modeling Materials and Processes in Hybrid/Organic Photovoltaics: From Dye-Sensitized to Perovskite Solar Cells","type":"article-journal","volume":"47"},"uris":["http://www.mendeley.com/documents/?uuid=4a427312-32c0-437d-b2b3-5679089c8e28"]}],"mendeley":{"formattedCitation":"[194]","plainTextFormattedCitation":"[194]","previouslyFormattedCitation":"[194]"},"properties":{"noteIndex":0},"schema":"https://github.com/citation-style-language/schema/raw/master/csl-citation.json"}</w:instrText>
      </w:r>
      <w:r w:rsidR="00E056A5" w:rsidRPr="00013B70">
        <w:fldChar w:fldCharType="separate"/>
      </w:r>
      <w:r w:rsidR="00FE640A" w:rsidRPr="00FE640A">
        <w:rPr>
          <w:noProof/>
        </w:rPr>
        <w:t>[194]</w:t>
      </w:r>
      <w:r w:rsidR="00E056A5" w:rsidRPr="00013B70">
        <w:fldChar w:fldCharType="end"/>
      </w:r>
      <w:r w:rsidR="00974CBF" w:rsidRPr="00013B70">
        <w:t xml:space="preserve">. </w:t>
      </w:r>
    </w:p>
    <w:p w14:paraId="0F372AF8" w14:textId="77777777" w:rsidR="005B263D" w:rsidRPr="00013B70" w:rsidRDefault="00974CBF" w:rsidP="00C33574">
      <w:pPr>
        <w:pStyle w:val="Heading3"/>
      </w:pPr>
      <w:bookmarkStart w:id="905" w:name="__28__different_band_gaps_of_perovskites"/>
      <w:bookmarkEnd w:id="905"/>
      <w:r w:rsidRPr="00013B70">
        <w:t xml:space="preserve"> </w:t>
      </w:r>
      <w:bookmarkStart w:id="906" w:name="_Ref475531390"/>
      <w:bookmarkStart w:id="907" w:name="_Ref475531394"/>
      <w:bookmarkStart w:id="908" w:name="_Ref475531400"/>
      <w:bookmarkStart w:id="909" w:name="_Toc530166529"/>
      <w:bookmarkStart w:id="910" w:name="_Toc530166664"/>
      <w:bookmarkStart w:id="911" w:name="_Toc530167222"/>
      <w:bookmarkStart w:id="912" w:name="_Toc530167357"/>
      <w:bookmarkStart w:id="913" w:name="_Toc4264583"/>
      <w:r w:rsidRPr="00013B70">
        <w:t>Prediction on stabilities and mechanisms</w:t>
      </w:r>
      <w:bookmarkEnd w:id="906"/>
      <w:bookmarkEnd w:id="907"/>
      <w:bookmarkEnd w:id="908"/>
      <w:bookmarkEnd w:id="909"/>
      <w:bookmarkEnd w:id="910"/>
      <w:bookmarkEnd w:id="911"/>
      <w:bookmarkEnd w:id="912"/>
      <w:bookmarkEnd w:id="913"/>
    </w:p>
    <w:p w14:paraId="5278306D" w14:textId="1C45D7F0" w:rsidR="00D70B9E" w:rsidRPr="00013B70" w:rsidRDefault="007C2108" w:rsidP="00D65B28">
      <w:r w:rsidRPr="00013B70">
        <w:t>At p</w:t>
      </w:r>
      <w:r w:rsidR="00EB6726" w:rsidRPr="00013B70">
        <w:t>resent, a</w:t>
      </w:r>
      <w:r w:rsidR="00974CBF" w:rsidRPr="00013B70">
        <w:t xml:space="preserve"> key problem </w:t>
      </w:r>
      <w:r w:rsidR="00AF60F7" w:rsidRPr="00013B70">
        <w:t>for efficient</w:t>
      </w:r>
      <w:r w:rsidR="00974CBF" w:rsidRPr="00013B70">
        <w:t xml:space="preserve"> photosensitive perovskite crystals is their degradation via water molecules. It only requires one to two water molecules to weaken the bonds </w:t>
      </w:r>
      <w:r w:rsidR="00E056A5" w:rsidRPr="00013B70">
        <w:fldChar w:fldCharType="begin" w:fldLock="1"/>
      </w:r>
      <w:r w:rsidR="0011391E">
        <w:instrText>ADDIN CSL_CITATION {"citationItems":[{"id":"ITEM-1","itemData":{"DOI":"10.1039/C4TA06128D","ISBN":"2050-7488","ISSN":"2050-7488","abstract":"The high polarity of water molecules inevitably causes the decomposition of perovskites. We retard the degradation by introducing an ultrathin ALD–Al 2 O 3 layer, which has almost no negative effect on performance.","author":[{"dropping-particle":"","family":"Dong","given":"Xu","non-dropping-particle":"","parse-names":false,"suffix":""},{"dropping-particle":"","family":"Fang","given":"Xiang","non-dropping-particle":"","parse-names":false,"suffix":""},{"dropping-particle":"","family":"Lv","given":"Minghang","non-dropping-particle":"","parse-names":false,"suffix":""},{"dropping-particle":"","family":"Lin","given":"Bencai","non-dropping-particle":"","parse-names":false,"suffix":""},{"dropping-particle":"","family":"Zhang","given":"Shuai","non-dropping-particle":"","parse-names":false,"suffix":""},{"dropping-particle":"","family":"Ding","given":"Jianning","non-dropping-particle":"","parse-names":false,"suffix":""},{"dropping-particle":"","family":"Yuan","given":"Ningyi","non-dropping-particle":"","parse-names":false,"suffix":""}],"container-title":"Journal of Materials Chemistry A","id":"ITEM-1","issue":"10","issued":{"date-parts":[["2015"]]},"page":"5360-5367","publisher":"The Royal Society of Chemistry","title":"Improvement of the humidity stability of organic–inorganic perovskite solar cells using ultrathin Al 2 O 3 layers prepared by atomic layer deposition","type":"article-journal","volume":"3"},"uris":["http://www.mendeley.com/documents/?uuid=b95c9ce5-adf0-43c4-932a-830f1f658a66"]}],"mendeley":{"formattedCitation":"[74]","plainTextFormattedCitation":"[74]","previouslyFormattedCitation":"[74]"},"properties":{"noteIndex":0},"schema":"https://github.com/citation-style-language/schema/raw/master/csl-citation.json"}</w:instrText>
      </w:r>
      <w:r w:rsidR="00E056A5" w:rsidRPr="00013B70">
        <w:fldChar w:fldCharType="separate"/>
      </w:r>
      <w:r w:rsidR="0011391E" w:rsidRPr="0011391E">
        <w:rPr>
          <w:noProof/>
        </w:rPr>
        <w:t>[74]</w:t>
      </w:r>
      <w:r w:rsidR="00E056A5" w:rsidRPr="00013B70">
        <w:fldChar w:fldCharType="end"/>
      </w:r>
      <w:r w:rsidR="00974CBF" w:rsidRPr="00013B70">
        <w:t>. For three or more water molecules</w:t>
      </w:r>
      <w:r w:rsidR="00EB6726" w:rsidRPr="00013B70">
        <w:t>,</w:t>
      </w:r>
      <w:r w:rsidR="00974CBF" w:rsidRPr="00013B70">
        <w:t xml:space="preserve"> the perovskite crystals are strongly affected.</w:t>
      </w:r>
    </w:p>
    <w:p w14:paraId="67E6B89C" w14:textId="77777777" w:rsidR="005B263D" w:rsidRPr="00013B70" w:rsidRDefault="00974CBF" w:rsidP="00D65B28">
      <w:pPr>
        <w:rPr>
          <w:b/>
        </w:rPr>
      </w:pPr>
      <w:r w:rsidRPr="00013B70">
        <w:lastRenderedPageBreak/>
        <w:t>Calculations have shown that the high polarity of water causing hydrogen bonding is responsible</w:t>
      </w:r>
      <w:r w:rsidR="00A4323F" w:rsidRPr="00013B70">
        <w:t>;</w:t>
      </w:r>
      <w:r w:rsidRPr="00013B70">
        <w:t xml:space="preserve"> </w:t>
      </w:r>
      <w:r w:rsidR="00A4323F" w:rsidRPr="00013B70">
        <w:t>t</w:t>
      </w:r>
      <w:r w:rsidRPr="00013B70">
        <w:t>hus</w:t>
      </w:r>
      <w:r w:rsidR="00A4323F" w:rsidRPr="00013B70">
        <w:t>,</w:t>
      </w:r>
      <w:r w:rsidRPr="00013B70">
        <w:t xml:space="preserve"> encapsulation is recommended if and where possible.</w:t>
      </w:r>
    </w:p>
    <w:p w14:paraId="194531E9" w14:textId="1F95846D" w:rsidR="00C77128" w:rsidRPr="00A43183" w:rsidRDefault="00974CBF">
      <w:r w:rsidRPr="00013B70">
        <w:t xml:space="preserve">Some studies have shown that </w:t>
      </w:r>
      <w:r w:rsidR="004813AB" w:rsidRPr="00013B70">
        <w:t xml:space="preserve">the </w:t>
      </w:r>
      <w:r w:rsidRPr="00013B70">
        <w:t xml:space="preserve">chlorine doped </w:t>
      </w:r>
      <w:r w:rsidR="00754FE2" w:rsidRPr="00013B70">
        <w:t>PSC</w:t>
      </w:r>
      <w:r w:rsidRPr="00013B70">
        <w:t xml:space="preserve">s </w:t>
      </w:r>
      <w:r w:rsidR="004813AB" w:rsidRPr="00013B70">
        <w:t xml:space="preserve">display </w:t>
      </w:r>
      <w:r w:rsidR="003A50CD" w:rsidRPr="00013B70">
        <w:t xml:space="preserve">elevated </w:t>
      </w:r>
      <w:r w:rsidRPr="00013B70">
        <w:t xml:space="preserve">efficiencies </w:t>
      </w:r>
      <w:r w:rsidR="003A50CD" w:rsidRPr="00013B70">
        <w:t xml:space="preserve">as opposed to undoped PCSs </w:t>
      </w:r>
      <w:r w:rsidR="00E056A5" w:rsidRPr="004B04B4">
        <w:fldChar w:fldCharType="begin" w:fldLock="1"/>
      </w:r>
      <w:r w:rsidR="00656764">
        <w:instrText>ADDIN CSL_CITATION {"citationItems":[{"id":"ITEM-1","itemData":{"DOI":"10.1039/C6TC04830G","ISBN":"2050-7526 2050-7534","ISSN":"2050-7526","abstract":"We report on the fabrication and opto-electronic characterization of solution-processed planar heterojunction perovskite solar cells based on methylammonium (MA) lead halide derivatives, MAPbI 3−x Y x (Y = Cl, Br, I).","author":[{"dropping-particle":"","family":"Tombe","given":"Sekai","non-dropping-particle":"","parse-names":false,"suffix":""},{"dropping-particle":"","family":"Adam","given":"Getachew","non-dropping-particle":"","parse-names":false,"suffix":""},{"dropping-particle":"","family":"Heilbrunner","given":"Herwig","non-dropping-particle":"","parse-names":false,"suffix":""},{"dropping-particle":"","family":"Apaydin","given":"Dogukan Hazar","non-dropping-particle":"","parse-names":false,"suffix":""},{"dropping-particle":"","family":"Ulbricht","given":"Christoph","non-dropping-particle":"","parse-names":false,"suffix":""},{"dropping-particle":"","family":"Sariciftci","given":"Niyazi Serdar","non-dropping-particle":"","parse-names":false,"suffix":""},{"dropping-particle":"","family":"Arendse","given":"Christopher J.","non-dropping-particle":"","parse-names":false,"suffix":""},{"dropping-particle":"","family":"Iwuoha","given":"Emmanuel","non-dropping-particle":"","parse-names":false,"suffix":""},{"dropping-particle":"","family":"Scharber","given":"Markus C.","non-dropping-particle":"","parse-names":false,"suffix":""}],"container-title":"Journal of Materials Chemistry C","id":"ITEM-1","issue":"7","issued":{"date-parts":[["2017"]]},"page":"1714-1723","publisher":"Royal Society of Chemistry","title":"Optical and electronic properties of mixed halide (X = I, Cl, Br) methylammonium lead perovskite solar cells","type":"article-journal","volume":"5"},"uris":["http://www.mendeley.com/documents/?uuid=3b220cef-0686-3766-b91b-11216ac2080b"]}],"mendeley":{"formattedCitation":"[196]","plainTextFormattedCitation":"[196]","previouslyFormattedCitation":"[196]"},"properties":{"noteIndex":0},"schema":"https://github.com/citation-style-language/schema/raw/master/csl-citation.json"}</w:instrText>
      </w:r>
      <w:r w:rsidR="00E056A5" w:rsidRPr="004B04B4">
        <w:fldChar w:fldCharType="separate"/>
      </w:r>
      <w:r w:rsidR="00FE640A" w:rsidRPr="00FE640A">
        <w:rPr>
          <w:noProof/>
        </w:rPr>
        <w:t>[196]</w:t>
      </w:r>
      <w:r w:rsidR="00E056A5" w:rsidRPr="004B04B4">
        <w:fldChar w:fldCharType="end"/>
      </w:r>
      <w:r w:rsidRPr="004B04B4">
        <w:t>. In this work</w:t>
      </w:r>
      <w:r w:rsidRPr="00A43183">
        <w:t xml:space="preserve">, </w:t>
      </w:r>
      <w:r w:rsidR="007C3884" w:rsidRPr="00A43183">
        <w:t xml:space="preserve">this </w:t>
      </w:r>
      <w:r w:rsidR="009E6E35" w:rsidRPr="00656764">
        <w:t>increase</w:t>
      </w:r>
      <w:r w:rsidR="009E6E35" w:rsidRPr="00A43183">
        <w:t xml:space="preserve"> </w:t>
      </w:r>
      <w:r w:rsidR="00A43183" w:rsidRPr="00656764">
        <w:t xml:space="preserve">was </w:t>
      </w:r>
      <w:r w:rsidRPr="00A43183">
        <w:t xml:space="preserve">attributed </w:t>
      </w:r>
      <w:r w:rsidR="007C3884" w:rsidRPr="00656764">
        <w:t xml:space="preserve">to </w:t>
      </w:r>
      <w:r w:rsidR="00E4508E" w:rsidRPr="00656764">
        <w:t>one of two properties</w:t>
      </w:r>
      <w:r w:rsidR="00A43183" w:rsidRPr="00656764">
        <w:t>:</w:t>
      </w:r>
      <w:r w:rsidR="00E4508E" w:rsidRPr="00656764">
        <w:t xml:space="preserve"> </w:t>
      </w:r>
      <w:r w:rsidR="009E6E35" w:rsidRPr="00656764">
        <w:t xml:space="preserve">(remove highlight? Does increase and the comma help?) </w:t>
      </w:r>
      <w:r w:rsidR="00E4508E" w:rsidRPr="00656764">
        <w:t xml:space="preserve">the excitons generated by photons or the </w:t>
      </w:r>
      <w:r w:rsidR="008E4812" w:rsidRPr="00656764">
        <w:t>c</w:t>
      </w:r>
      <w:r w:rsidR="00E4508E" w:rsidRPr="00656764">
        <w:t xml:space="preserve">rystal orientation; further investigation was needed to identify </w:t>
      </w:r>
      <w:r w:rsidR="00AA1676" w:rsidRPr="00656764">
        <w:t xml:space="preserve">which </w:t>
      </w:r>
      <w:r w:rsidR="00E4508E" w:rsidRPr="00656764">
        <w:t>one</w:t>
      </w:r>
      <w:r w:rsidR="00AA1676" w:rsidRPr="00656764">
        <w:t xml:space="preserve"> was responsible.</w:t>
      </w:r>
      <w:r w:rsidRPr="00A43183">
        <w:t xml:space="preserve"> </w:t>
      </w:r>
      <w:r w:rsidR="009E6E35" w:rsidRPr="00656764">
        <w:t>The investigators</w:t>
      </w:r>
      <w:r w:rsidR="009E6E35" w:rsidRPr="00A43183">
        <w:t xml:space="preserve"> </w:t>
      </w:r>
      <w:r w:rsidRPr="00A43183">
        <w:t xml:space="preserve">were unable to detect chlorine in the </w:t>
      </w:r>
      <w:r w:rsidR="004C5363" w:rsidRPr="00A43183">
        <w:t>energy</w:t>
      </w:r>
      <w:r w:rsidR="00BB49A2" w:rsidRPr="00A43183">
        <w:t xml:space="preserve"> </w:t>
      </w:r>
      <w:r w:rsidR="00B539D9" w:rsidRPr="00A43183">
        <w:t>dispersive XRD</w:t>
      </w:r>
      <w:r w:rsidR="004C5363" w:rsidRPr="00A43183">
        <w:t xml:space="preserve"> spectroscopy </w:t>
      </w:r>
      <w:r w:rsidRPr="00A43183">
        <w:t>measurement.</w:t>
      </w:r>
    </w:p>
    <w:p w14:paraId="0E986714" w14:textId="3BA605DA" w:rsidR="00C77128" w:rsidRPr="00A43183" w:rsidRDefault="001F0A63" w:rsidP="00D65B28">
      <w:r w:rsidRPr="00A43183">
        <w:t xml:space="preserve">Regarding </w:t>
      </w:r>
      <w:r w:rsidR="00F71A1C" w:rsidRPr="00A43183">
        <w:t xml:space="preserve">similar research on the same </w:t>
      </w:r>
      <w:r w:rsidR="004E5068" w:rsidRPr="00A43183">
        <w:t>dopant</w:t>
      </w:r>
      <w:r w:rsidR="00F71A1C" w:rsidRPr="00A43183">
        <w:t>,</w:t>
      </w:r>
      <w:r w:rsidR="00974CBF" w:rsidRPr="00A43183">
        <w:t xml:space="preserve"> </w:t>
      </w:r>
      <w:r w:rsidR="001F0E3E" w:rsidRPr="00A43183">
        <w:t>theoretically</w:t>
      </w:r>
      <w:r w:rsidR="004E5068" w:rsidRPr="00A43183">
        <w:t>,</w:t>
      </w:r>
      <w:r w:rsidR="00974CBF" w:rsidRPr="00A43183">
        <w:t xml:space="preserve"> </w:t>
      </w:r>
      <w:r w:rsidR="001F0E3E" w:rsidRPr="00A43183">
        <w:t xml:space="preserve">chlorine </w:t>
      </w:r>
      <w:r w:rsidR="00974CBF" w:rsidRPr="00A43183">
        <w:t xml:space="preserve">can at most </w:t>
      </w:r>
      <w:r w:rsidR="004813AB" w:rsidRPr="00A43183">
        <w:t>constitute 4%</w:t>
      </w:r>
      <w:r w:rsidR="00974CBF" w:rsidRPr="00A43183">
        <w:t xml:space="preserve"> of the crystal structure</w:t>
      </w:r>
      <w:r w:rsidR="00B138D5" w:rsidRPr="00A43183">
        <w:t>.</w:t>
      </w:r>
      <w:r w:rsidR="00974CBF" w:rsidRPr="00A43183">
        <w:t xml:space="preserve"> </w:t>
      </w:r>
      <w:r w:rsidR="00B138D5" w:rsidRPr="00A43183">
        <w:t xml:space="preserve">These </w:t>
      </w:r>
      <w:r w:rsidR="00974CBF" w:rsidRPr="00A43183">
        <w:t>defects affect the lattice structure and hydrogen bonding with the organic and inorganic parts of the crystal, thus affecting energy band gaps</w:t>
      </w:r>
      <w:r w:rsidR="004E5068" w:rsidRPr="00A43183">
        <w:t>,</w:t>
      </w:r>
      <w:r w:rsidR="00974CBF" w:rsidRPr="00A43183">
        <w:t xml:space="preserve"> and as mentioned in a previous paragraph</w:t>
      </w:r>
      <w:r w:rsidR="004E5068" w:rsidRPr="00A43183">
        <w:t>,</w:t>
      </w:r>
      <w:r w:rsidR="00974CBF" w:rsidRPr="00A43183">
        <w:t xml:space="preserve"> stability </w:t>
      </w:r>
      <w:r w:rsidR="00E056A5" w:rsidRPr="00A43183">
        <w:fldChar w:fldCharType="begin" w:fldLock="1"/>
      </w:r>
      <w:r w:rsidR="00656764">
        <w:instrText>ADDIN CSL_CITATION {"citationItems":[{"id":"ITEM-1","itemData":{"DOI":"10.1021/cm402919x","ISBN":"0897-4756","ISSN":"0897-4756","abstract":"Hybrid halide perovskites represent one of the most promising solutions toward the fabrication of all solid nanostructured solar cells, with improved efficiency and long-term stability. This article aims at investigating the structural properties of iodide/chloride mixed-halide perovskites and correlating them with their photovoltaic performances. We found out that, independent of the components ratio in the precursor solution, Cl incorporation in an iodide-based structure, is possible only at relatively low concentration levels (below 3?4%). However, even if the material band gap remains substantially unchanged, the Cl doping dramatically improves the charge transport within the perovskite layer, explaining the outstanding performances of meso-superstructured solar cells based on this material. Hybrid halide perovskites represent one of the most promising solutions toward the fabrication of all solid nanostructured solar cells, with improved efficiency and long-term stability. This article aims at investigating the structural properties of iodide/chloride mixed-halide perovskites and correlating them with their photovoltaic performances. We found out that, independent of the components ratio in the precursor solution, Cl incorporation in an iodide-based structure, is possible only at relatively low concentration levels (below 3?4%). However, even if the material band gap remains substantially unchanged, the Cl doping dramatically improves the charge transport within the perovskite layer, explaining the outstanding performances of meso-superstructured solar cells based on this material.","author":[{"dropping-particle":"","family":"Colella","given":"Silvia","non-dropping-particle":"","parse-names":false,"suffix":""},{"dropping-particle":"","family":"Mosconi","given":"Edoardo","non-dropping-particle":"","parse-names":false,"suffix":""},{"dropping-particle":"","family":"Fedeli","given":"Paolo","non-dropping-particle":"","parse-names":false,"suffix":""},{"dropping-particle":"","family":"Listorti","given":"Andrea","non-dropping-particle":"","parse-names":false,"suffix":""},{"dropping-particle":"","family":"Gazza","given":"Francesco","non-dropping-particle":"","parse-names":false,"suffix":""},{"dropping-particle":"","family":"Orlandi","given":"Fabio","non-dropping-particle":"","parse-names":false,"suffix":""},{"dropping-particle":"","family":"Ferro","given":"Patrizia","non-dropping-particle":"","parse-names":false,"suffix":""},{"dropping-particle":"","family":"Besagni","given":"Tullo","non-dropping-particle":"","parse-names":false,"suffix":""},{"dropping-particle":"","family":"Rizzo","given":"Aurora","non-dropping-particle":"","parse-names":false,"suffix":""},{"dropping-particle":"","family":"Calestani","given":"Gianluca","non-dropping-particle":"","parse-names":false,"suffix":""},{"dropping-particle":"","family":"Gigli","given":"Giuseppe","non-dropping-particle":"","parse-names":false,"suffix":""},{"dropping-particle":"","family":"Angelis","given":"Filippo","non-dropping-particle":"De","parse-names":false,"suffix":""},{"dropping-particle":"","family":"Mosca","given":"Roberto","non-dropping-particle":"","parse-names":false,"suffix":""}],"container-title":"Chemistry of Materials","id":"ITEM-1","issue":"22","issued":{"date-parts":[["2013","11","26"]]},"note":"From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)\n\n\n\n\n\n\n\nFrom Duplicate 2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Mosca, Roberto; De, Filippo; De Angelis, Filippo; Mosca, Roberto; Angelis, Filippo De; De, Filippo; Mosca, Roberto; De, Filippo; De Angelis, Filippo; Mosca, Roberto; Angelis, Filippo De; De, Filippo)\n\nFrom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)\n\n\n\n\n\n\n\nFrom Duplicate 4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Mosca, Roberto; De, Filippo; De Angelis, Filippo; Mosca, Roberto; Angelis, Filippo De; De, Filippo; Mosca, Roberto; De, Filippo; De Angelis, Filippo; Mosca, Roberto; Angelis, Filippo De; De, Filippo)\n\nFrom Duplicate 1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De Angelis, Filippo; Mosca, Roberto; Angelis, Filippo De; De, Filippo; Mosca, Roberto; De, Filippo; De Angelis, Filippo; Mosca, Roberto; Angelis, Filippo De; De, Filippo)\n\nFrom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)\n\n\n\n\n\n\n\nFrom Duplicate 4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De Angelis, Filippo; Mosca, Roberto; Angelis, Filippo De; De, Filippo; Mosca, Roberto; De, Filippo; De Angelis, Filippo; Mosca, Roberto; Angelis, Filippo De; De, Filippo)\n\nFrom Duplicate 1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Roberto)\n\ndoi: 10.1021/cm402919x\n\n\nFrom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)\n","page":"4613-4618","publisher":"American Chemical Society","title":"MAPbI 3-x Cl x Mixed Halide Perovskite for Hybrid Solar Cells: The Role of Chloride as Dopant on the Transport and Structural Properties","type":"article-journal","volume":"25"},"uris":["http://www.mendeley.com/documents/?uuid=c994e8ff-a4bd-41b7-aa80-4e5e79dccbad"]}],"mendeley":{"formattedCitation":"[197]","plainTextFormattedCitation":"[197]","previouslyFormattedCitation":"[197]"},"properties":{"noteIndex":0},"schema":"https://github.com/citation-style-language/schema/raw/master/csl-citation.json"}</w:instrText>
      </w:r>
      <w:r w:rsidR="00E056A5" w:rsidRPr="00A43183">
        <w:fldChar w:fldCharType="separate"/>
      </w:r>
      <w:r w:rsidR="00FE640A" w:rsidRPr="00A43183">
        <w:rPr>
          <w:noProof/>
        </w:rPr>
        <w:t>[197]</w:t>
      </w:r>
      <w:r w:rsidR="00E056A5" w:rsidRPr="00A43183">
        <w:fldChar w:fldCharType="end"/>
      </w:r>
      <w:r w:rsidR="00974CBF" w:rsidRPr="00A43183">
        <w:t>.</w:t>
      </w:r>
    </w:p>
    <w:p w14:paraId="07B71CEC" w14:textId="77777777" w:rsidR="005B316F" w:rsidRPr="00A43183" w:rsidRDefault="008239D6" w:rsidP="00D65B28">
      <w:r w:rsidRPr="00A43183">
        <w:t>They find</w:t>
      </w:r>
      <w:r w:rsidR="00DA2667" w:rsidRPr="00A43183">
        <w:t xml:space="preserve"> </w:t>
      </w:r>
      <w:r w:rsidR="00B138D5" w:rsidRPr="00A43183">
        <w:t xml:space="preserve">the </w:t>
      </w:r>
      <w:r w:rsidR="00974CBF" w:rsidRPr="00A43183">
        <w:t>ionic radius of the halide atom affects the formation of a solid solution</w:t>
      </w:r>
      <w:r w:rsidR="004E5068" w:rsidRPr="00A43183">
        <w:t>,</w:t>
      </w:r>
      <w:r w:rsidR="00974CBF" w:rsidRPr="00A43183">
        <w:t xml:space="preserve"> while a mixed halide solution increases the photoconductivity. </w:t>
      </w:r>
    </w:p>
    <w:p w14:paraId="16DD351F" w14:textId="326B75B7" w:rsidR="005B263D" w:rsidRPr="00013B70" w:rsidRDefault="00974CBF" w:rsidP="00D65B28">
      <w:pPr>
        <w:rPr>
          <w:rFonts w:eastAsia="Calibri"/>
        </w:rPr>
      </w:pPr>
      <w:r w:rsidRPr="00A43183">
        <w:t xml:space="preserve">Other theoretical work </w:t>
      </w:r>
      <w:r w:rsidR="00391624" w:rsidRPr="00A43183">
        <w:t xml:space="preserve">on additives </w:t>
      </w:r>
      <w:r w:rsidRPr="00A43183">
        <w:t xml:space="preserve">using molecular dynamics shows that Zn dopants have been predicted to </w:t>
      </w:r>
      <w:r w:rsidR="007E34E4" w:rsidRPr="00656764">
        <w:t>improve stability</w:t>
      </w:r>
      <w:r w:rsidR="00626824" w:rsidRPr="00656764">
        <w:t>.</w:t>
      </w:r>
      <w:r w:rsidRPr="00A43183">
        <w:t xml:space="preserve"> </w:t>
      </w:r>
      <w:r w:rsidR="00656764" w:rsidRPr="00656764">
        <w:t>E</w:t>
      </w:r>
      <w:r w:rsidR="00656764" w:rsidRPr="00A43183">
        <w:t>xperimenta</w:t>
      </w:r>
      <w:r w:rsidR="00656764" w:rsidRPr="00656764">
        <w:t>tion has</w:t>
      </w:r>
      <w:r w:rsidR="004B04B4" w:rsidRPr="00656764">
        <w:t xml:space="preserve"> </w:t>
      </w:r>
      <w:r w:rsidR="00D37F4B" w:rsidRPr="00656764">
        <w:t xml:space="preserve">confirmed this </w:t>
      </w:r>
      <w:r w:rsidRPr="00A43183">
        <w:t xml:space="preserve">in a perovskite structure </w:t>
      </w:r>
      <w:r w:rsidR="0057254B" w:rsidRPr="00656764">
        <w:t>implemented in</w:t>
      </w:r>
      <w:r w:rsidR="0057254B" w:rsidRPr="00A43183">
        <w:t xml:space="preserve"> </w:t>
      </w:r>
      <w:r w:rsidRPr="00A43183">
        <w:t xml:space="preserve">fuel cells </w:t>
      </w:r>
      <w:r w:rsidR="00E056A5" w:rsidRPr="00A43183">
        <w:fldChar w:fldCharType="begin" w:fldLock="1"/>
      </w:r>
      <w:r w:rsidR="00656764">
        <w:instrText>ADDIN CSL_CITATION {"citationItems":[{"id":"ITEM-1","itemData":{"DOI":"10.1039/c3ra41145a","ISBN":"2046-2069","ISSN":"2046-2069","abstract":"B-site modification of the high-cobalt-content perovskite Ba0.5Sr0.5Co0.8Fe0.2O3-delta reduces its thermal expansion coefficient and stabilizes its structure, allowing its long-term operation without degradation of the area-specific resistance, and thus, maintaining the high electrode performance.","author":[{"dropping-particle":"","family":"Kwak","given":"Chan","non-dropping-particle":"","parse-names":false,"suffix":""},{"dropping-particle":"","family":"Jung","given":"Doh Won","non-dropping-particle":"","parse-names":false,"suffix":""},{"dropping-particle":"","family":"Yeon","given":"Dong-Hee","non-dropping-particle":"","parse-names":false,"suffix":""},{"dropping-particle":"","family":"Kim","given":"Ju Sik","non-dropping-particle":"","parse-names":false,"suffix":""},{"dropping-particle":"","family":"Park","given":"Hee Jung","non-dropping-particle":"","parse-names":false,"suffix":""},{"dropping-particle":"","family":"Ahn","given":"Sung-Jin","non-dropping-particle":"","parse-names":false,"suffix":""},{"dropping-particle":"","family":"Seo","given":"Sooyeon","non-dropping-particle":"","parse-names":false,"suffix":""},{"dropping-particle":"","family":"Lee","given":"Sang Mock","non-dropping-particle":"","parse-names":false,"suffix":""}],"container-title":"RSC Advances","id":"ITEM-1","issue":"27","issued":{"date-parts":[["2013"]]},"page":"10669","publisher":"The Royal Society of Chemistry","title":"Stabilization of high-cobalt-content perovskites for use as cathodes in solid oxide fuel cells","type":"article-journal","volume":"3"},"uris":["http://www.mendeley.com/documents/?uuid=dd6c1570-5ab3-457c-bf20-0c9bbe5181d8"]}],"mendeley":{"formattedCitation":"[198]","plainTextFormattedCitation":"[198]","previouslyFormattedCitation":"[198]"},"properties":{"noteIndex":0},"schema":"https://github.com/citation-style-language/schema/raw/master/csl-citation.json"}</w:instrText>
      </w:r>
      <w:r w:rsidR="00E056A5" w:rsidRPr="00A43183">
        <w:fldChar w:fldCharType="separate"/>
      </w:r>
      <w:r w:rsidR="00FE640A" w:rsidRPr="00656764">
        <w:rPr>
          <w:noProof/>
        </w:rPr>
        <w:t>[198]</w:t>
      </w:r>
      <w:r w:rsidR="00E056A5" w:rsidRPr="00A43183">
        <w:fldChar w:fldCharType="end"/>
      </w:r>
      <w:r w:rsidR="00466B6A" w:rsidRPr="00656764">
        <w:t>;</w:t>
      </w:r>
      <w:r w:rsidRPr="00A43183">
        <w:t xml:space="preserve"> one could</w:t>
      </w:r>
      <w:r w:rsidRPr="00013B70">
        <w:t xml:space="preserve"> possibly apply </w:t>
      </w:r>
      <w:r w:rsidR="0057254B">
        <w:t xml:space="preserve">this </w:t>
      </w:r>
      <w:r w:rsidRPr="00013B70">
        <w:t>to photovoltaics</w:t>
      </w:r>
      <w:r w:rsidRPr="00013B70">
        <w:rPr>
          <w:b/>
        </w:rPr>
        <w:t>.</w:t>
      </w:r>
      <w:r w:rsidRPr="00013B70">
        <w:rPr>
          <w:rFonts w:eastAsia="Calibri"/>
        </w:rPr>
        <w:t xml:space="preserve"> </w:t>
      </w:r>
    </w:p>
    <w:p w14:paraId="3F4BA042" w14:textId="15716F9D" w:rsidR="005B263D" w:rsidRPr="00013B70" w:rsidRDefault="00974CBF" w:rsidP="00C33574">
      <w:pPr>
        <w:pStyle w:val="Heading3"/>
      </w:pPr>
      <w:bookmarkStart w:id="914" w:name="_ionic_radius_and_strucuture_affecting_p"/>
      <w:bookmarkStart w:id="915" w:name="_Toc530166530"/>
      <w:bookmarkStart w:id="916" w:name="_Toc530166665"/>
      <w:bookmarkStart w:id="917" w:name="_Toc530167223"/>
      <w:bookmarkStart w:id="918" w:name="_Toc530167358"/>
      <w:bookmarkStart w:id="919" w:name="_Toc4264584"/>
      <w:bookmarkEnd w:id="914"/>
      <w:r w:rsidRPr="00013B70">
        <w:t>Ionic radius and structure affect properties</w:t>
      </w:r>
      <w:bookmarkEnd w:id="915"/>
      <w:bookmarkEnd w:id="916"/>
      <w:bookmarkEnd w:id="917"/>
      <w:bookmarkEnd w:id="918"/>
      <w:bookmarkEnd w:id="919"/>
    </w:p>
    <w:p w14:paraId="534FCE14" w14:textId="2F3DFFCA" w:rsidR="005B263D" w:rsidRPr="00013B70" w:rsidRDefault="00E83DC8" w:rsidP="00D65B28">
      <w:pPr>
        <w:rPr>
          <w:rFonts w:eastAsia="Calibri"/>
        </w:rPr>
      </w:pPr>
      <w:r w:rsidRPr="00013B70">
        <w:t>Among many computational</w:t>
      </w:r>
      <w:r w:rsidR="00974CBF" w:rsidRPr="00013B70">
        <w:t xml:space="preserve"> </w:t>
      </w:r>
      <w:r w:rsidR="00642525" w:rsidRPr="00013B70">
        <w:t>tool</w:t>
      </w:r>
      <w:r w:rsidRPr="00013B70">
        <w:t xml:space="preserve">s used to identify various properties of perovskites, </w:t>
      </w:r>
      <w:r w:rsidR="002D1509" w:rsidRPr="00013B70">
        <w:t>density functional theory</w:t>
      </w:r>
      <w:r w:rsidR="009D3B99" w:rsidRPr="00013B70">
        <w:t xml:space="preserve"> </w:t>
      </w:r>
      <w:r w:rsidR="00974CBF" w:rsidRPr="00013B70">
        <w:t xml:space="preserve">simulations </w:t>
      </w:r>
      <w:r w:rsidR="0042004C" w:rsidRPr="00013B70">
        <w:t xml:space="preserve">were applied </w:t>
      </w:r>
      <w:r w:rsidR="00974CBF" w:rsidRPr="00013B70">
        <w:t xml:space="preserve">on a different </w:t>
      </w:r>
      <w:r w:rsidR="00A46311" w:rsidRPr="00013B70">
        <w:t xml:space="preserve">perovskite </w:t>
      </w:r>
      <w:r w:rsidR="00974CBF" w:rsidRPr="003E7F86">
        <w:t>(</w:t>
      </w:r>
      <w:r w:rsidR="00974CBF" w:rsidRPr="003E7F86">
        <w:rPr>
          <w:lang w:eastAsia="el-GR"/>
        </w:rPr>
        <w:t>Ba</w:t>
      </w:r>
      <w:r w:rsidR="00974CBF" w:rsidRPr="003E7F86">
        <w:rPr>
          <w:vertAlign w:val="subscript"/>
          <w:lang w:eastAsia="el-GR"/>
        </w:rPr>
        <w:t>1.6</w:t>
      </w:r>
      <w:r w:rsidR="00974CBF" w:rsidRPr="003E7F86">
        <w:rPr>
          <w:lang w:eastAsia="el-GR"/>
        </w:rPr>
        <w:t>Ca</w:t>
      </w:r>
      <w:r w:rsidR="00974CBF" w:rsidRPr="003E7F86">
        <w:rPr>
          <w:vertAlign w:val="subscript"/>
          <w:lang w:eastAsia="el-GR"/>
        </w:rPr>
        <w:t>2.3</w:t>
      </w:r>
      <w:r w:rsidR="00974CBF" w:rsidRPr="003E7F86">
        <w:rPr>
          <w:lang w:eastAsia="el-GR"/>
        </w:rPr>
        <w:t>Y</w:t>
      </w:r>
      <w:r w:rsidR="00974CBF" w:rsidRPr="003E7F86">
        <w:rPr>
          <w:vertAlign w:val="subscript"/>
          <w:lang w:eastAsia="el-GR"/>
        </w:rPr>
        <w:t>1.1</w:t>
      </w:r>
      <w:r w:rsidR="00974CBF" w:rsidRPr="003E7F86">
        <w:rPr>
          <w:lang w:eastAsia="el-GR"/>
        </w:rPr>
        <w:t>Fe</w:t>
      </w:r>
      <w:r w:rsidR="00974CBF" w:rsidRPr="003E7F86">
        <w:rPr>
          <w:vertAlign w:val="subscript"/>
          <w:lang w:eastAsia="el-GR"/>
        </w:rPr>
        <w:t>5</w:t>
      </w:r>
      <w:r w:rsidR="00974CBF" w:rsidRPr="003E7F86">
        <w:rPr>
          <w:lang w:eastAsia="el-GR"/>
        </w:rPr>
        <w:t>O</w:t>
      </w:r>
      <w:r w:rsidR="00974CBF" w:rsidRPr="003E7F86">
        <w:rPr>
          <w:vertAlign w:val="subscript"/>
          <w:lang w:eastAsia="el-GR"/>
        </w:rPr>
        <w:t>13</w:t>
      </w:r>
      <w:r w:rsidR="00974CBF" w:rsidRPr="003E7F86">
        <w:t xml:space="preserve">) </w:t>
      </w:r>
      <w:r w:rsidR="004B499D" w:rsidRPr="003E7F86">
        <w:t xml:space="preserve">which is </w:t>
      </w:r>
      <w:r w:rsidR="0042004C" w:rsidRPr="003E7F86">
        <w:t xml:space="preserve">employed </w:t>
      </w:r>
      <w:r w:rsidR="004B499D" w:rsidRPr="003E7F86">
        <w:t xml:space="preserve">for </w:t>
      </w:r>
      <w:r w:rsidR="00974CBF" w:rsidRPr="003E7F86">
        <w:t>solid oxide fuel cell cathodes</w:t>
      </w:r>
      <w:r w:rsidR="00DF63EE" w:rsidRPr="003E7F86">
        <w:t>;</w:t>
      </w:r>
      <w:r w:rsidR="00974CBF" w:rsidRPr="0057254B">
        <w:t xml:space="preserve"> </w:t>
      </w:r>
      <w:r w:rsidR="006837C8" w:rsidRPr="0057254B">
        <w:t xml:space="preserve">it was </w:t>
      </w:r>
      <w:r w:rsidR="00DF63EE" w:rsidRPr="0057254B">
        <w:t xml:space="preserve">calculated to have a </w:t>
      </w:r>
      <w:r w:rsidR="006837C8" w:rsidRPr="0057254B">
        <w:t xml:space="preserve">2D </w:t>
      </w:r>
      <w:r w:rsidR="00DF63EE" w:rsidRPr="0057254B">
        <w:t xml:space="preserve">structure, </w:t>
      </w:r>
      <w:r w:rsidR="006837C8" w:rsidRPr="0057254B">
        <w:t>and</w:t>
      </w:r>
      <w:r w:rsidR="00974CBF" w:rsidRPr="0057254B">
        <w:t xml:space="preserve"> predicted molecular energies </w:t>
      </w:r>
      <w:r w:rsidR="00DF13CB" w:rsidRPr="0057254B">
        <w:t>in the</w:t>
      </w:r>
      <w:r w:rsidR="00F27197" w:rsidRPr="0057254B">
        <w:t xml:space="preserve"> ‘frontier electronic states’</w:t>
      </w:r>
      <w:r w:rsidR="00DF13CB" w:rsidRPr="0057254B">
        <w:t xml:space="preserve"> </w:t>
      </w:r>
      <w:r w:rsidR="00FC0F0A" w:rsidRPr="0057254B">
        <w:t xml:space="preserve">in the top and bottom section of the </w:t>
      </w:r>
      <w:r w:rsidR="00F27197" w:rsidRPr="0057254B">
        <w:t xml:space="preserve">valence </w:t>
      </w:r>
      <w:r w:rsidR="00FC0F0A" w:rsidRPr="0057254B">
        <w:t xml:space="preserve">and conduction </w:t>
      </w:r>
      <w:r w:rsidR="00F27197" w:rsidRPr="0057254B">
        <w:t>band</w:t>
      </w:r>
      <w:r w:rsidR="00FC0F0A" w:rsidRPr="0057254B">
        <w:t>s</w:t>
      </w:r>
      <w:r w:rsidR="00F57C93" w:rsidRPr="0057254B">
        <w:t>. T</w:t>
      </w:r>
      <w:r w:rsidR="00827EDE" w:rsidRPr="0057254B">
        <w:t>hese electronic states are favourable</w:t>
      </w:r>
      <w:r w:rsidR="00974CBF" w:rsidRPr="0057254B">
        <w:t xml:space="preserve"> </w:t>
      </w:r>
      <w:r w:rsidR="00827EDE" w:rsidRPr="0057254B">
        <w:t xml:space="preserve">for </w:t>
      </w:r>
      <w:r w:rsidR="00974CBF" w:rsidRPr="0057254B">
        <w:t>stability</w:t>
      </w:r>
      <w:r w:rsidR="00DE6F16" w:rsidRPr="0057254B">
        <w:t xml:space="preserve"> as judged</w:t>
      </w:r>
      <w:r w:rsidR="008120CB" w:rsidRPr="0057254B">
        <w:t xml:space="preserve"> from the amount</w:t>
      </w:r>
      <w:r w:rsidR="008120CB" w:rsidRPr="00013B70">
        <w:t xml:space="preserve"> of ‘A site disorder’ and other </w:t>
      </w:r>
      <w:r w:rsidR="00726FF5" w:rsidRPr="00013B70">
        <w:t>useful</w:t>
      </w:r>
      <w:r w:rsidR="008120CB" w:rsidRPr="00013B70">
        <w:t xml:space="preserve"> properties</w:t>
      </w:r>
      <w:r w:rsidR="00F57C93" w:rsidRPr="00013B70">
        <w:t>,</w:t>
      </w:r>
      <w:r w:rsidR="00DF13CB" w:rsidRPr="00013B70">
        <w:t xml:space="preserve"> such as conductivity and catalytic ability</w:t>
      </w:r>
      <w:r w:rsidR="00DE6F16" w:rsidRPr="00013B70">
        <w:t>,</w:t>
      </w:r>
      <w:r w:rsidR="00DF13CB" w:rsidRPr="00013B70">
        <w:t xml:space="preserve"> </w:t>
      </w:r>
      <w:r w:rsidRPr="00013B70">
        <w:t>etc</w:t>
      </w:r>
      <w:r w:rsidR="00DF13CB" w:rsidRPr="00013B70">
        <w:t>.</w:t>
      </w:r>
      <w:r w:rsidR="00D93FC0" w:rsidRPr="00013B70">
        <w:t xml:space="preserve"> </w:t>
      </w:r>
      <w:r w:rsidR="003E2E55" w:rsidRPr="00013B70">
        <w:t>Their experimental observations have shown how band gaps affected the materials</w:t>
      </w:r>
      <w:r w:rsidR="00DE6F16" w:rsidRPr="00013B70">
        <w:t>’</w:t>
      </w:r>
      <w:r w:rsidR="003E2E55" w:rsidRPr="00013B70">
        <w:t xml:space="preserve"> properties</w:t>
      </w:r>
      <w:r w:rsidR="004C26E5" w:rsidRPr="00013B70">
        <w:t>,</w:t>
      </w:r>
      <w:r w:rsidR="003E2E55" w:rsidRPr="00013B70">
        <w:t xml:space="preserve"> as well as much more. </w:t>
      </w:r>
      <w:r w:rsidR="00D93FC0" w:rsidRPr="00013B70">
        <w:t>There were other computational tools involved</w:t>
      </w:r>
      <w:r w:rsidR="004C26E5" w:rsidRPr="00013B70">
        <w:t>,</w:t>
      </w:r>
      <w:r w:rsidR="00D93FC0" w:rsidRPr="00013B70">
        <w:t xml:space="preserve"> which were used for other aspects of the perovskite</w:t>
      </w:r>
      <w:r w:rsidR="004C26E5" w:rsidRPr="00013B70">
        <w:t>,</w:t>
      </w:r>
      <w:r w:rsidR="00D93FC0" w:rsidRPr="00013B70">
        <w:t xml:space="preserve"> such as </w:t>
      </w:r>
      <w:r w:rsidR="00A6392D" w:rsidRPr="00013B70">
        <w:t>‘</w:t>
      </w:r>
      <w:r w:rsidR="00382C1B" w:rsidRPr="00013B70">
        <w:t>spin-polarized GGA</w:t>
      </w:r>
      <w:r w:rsidR="00A6392D" w:rsidRPr="00013B70">
        <w:t>’</w:t>
      </w:r>
      <w:r w:rsidR="00382C1B" w:rsidRPr="00013B70">
        <w:t xml:space="preserve"> for </w:t>
      </w:r>
      <w:r w:rsidR="00A6392D" w:rsidRPr="00013B70">
        <w:t xml:space="preserve">approximating </w:t>
      </w:r>
      <w:r w:rsidR="00382C1B" w:rsidRPr="00013B70">
        <w:t xml:space="preserve">the </w:t>
      </w:r>
      <w:r w:rsidR="00A6392D" w:rsidRPr="00013B70">
        <w:t>magnetic moments</w:t>
      </w:r>
      <w:r w:rsidR="004C26E5" w:rsidRPr="00013B70">
        <w:t>,</w:t>
      </w:r>
      <w:r w:rsidR="00A6392D" w:rsidRPr="00013B70">
        <w:t xml:space="preserve"> which showed good agreement with experiment</w:t>
      </w:r>
      <w:r w:rsidR="003E2E55" w:rsidRPr="00013B70">
        <w:t xml:space="preserve">al data </w:t>
      </w:r>
      <w:r w:rsidR="00E056A5" w:rsidRPr="00013B70">
        <w:fldChar w:fldCharType="begin" w:fldLock="1"/>
      </w:r>
      <w:r w:rsidR="00656764">
        <w:instrText>ADDIN CSL_CITATION {"citationItems":[{"id":"ITEM-1","itemData":{"DOI":"10.1021/cm102475n","ISBN":"0897-4756","ISSN":"0897-4756","abstract":"Ba 1.6 Ca 2.3 Y 1.1 Fe 5 O 13 is an Fe 3þ oxide adopting a complex perovskite superstructure, which is an ordered intergrowth between the Ca 2 Fe 2 O 5 and YBa 2 Fe 3 O structures featuring octahedral, square pyramidal, and tetrahedral B sites and three distinct A site environments. The distribution of A site cations was evaluated by combined neutron and X-ray powder diffraction. Consistent with the Fe 8 charge state, the material is an antiferromagnetic insulator with a N \u0001 eel temperature of 480-485 \u0001C and has a relatively low d.c. conductivity of 2.06 S cm -1 at 700 \u0001C. The observed area specific resistance in symmetrical cell cathodes with the samarium-doped ceria electrolyte is 0.87 Ω cm at 700 \u0001C, consistent with the square pyramidal Fe 3þ layer favoring oxide ion formation and mobility in the oxygen reduction reaction. Density functional theory calculations reveal factors favoring the observed cation ordering and its influence on the electronic structure, in particular the frontier occupied and unoccupied electronic states. 2 3þ","author":[{"dropping-particle":"","family":"Demont","given":"A.","non-dropping-particle":"","parse-names":false,"suffix":""},{"dropping-particle":"","family":"Dyer","given":"M. S.","non-dropping-particle":"","parse-names":false,"suffix":""},{"dropping-particle":"","family":"Sayers","given":"R.","non-dropping-particle":"","parse-names":false,"suffix":""},{"dropping-particle":"","family":"Thomas","given":"M. F.","non-dropping-particle":"","parse-names":false,"suffix":""},{"dropping-particle":"","family":"Tsiamtsouri","given":"M.","non-dropping-particle":"","parse-names":false,"suffix":""},{"dropping-particle":"","family":"Niu","given":"H. N.","non-dropping-particle":"","parse-names":false,"suffix":""},{"dropping-particle":"","family":"Darling","given":"G. R.","non-dropping-particle":"","parse-names":false,"suffix":""},{"dropping-particle":"","family":"Daoud-Aladine","given":"A.","non-dropping-particle":"","parse-names":false,"suffix":""},{"dropping-particle":"","family":"Claridge","given":"J. B.","non-dropping-particle":"","parse-names":false,"suffix":""},{"dropping-particle":"","family":"Rosseinsky","given":"M. J.","non-dropping-particle":"","parse-names":false,"suffix":""}],"container-title":"Chemistry of Materials","id":"ITEM-1","issue":"24","issued":{"date-parts":[["2010","12","28"]]},"note":"From Duplicate 1 (Stabilization of a complex perovskite superstructure under ambient conditions: Influence of cation composition and ordering, and evaluation as an SOFC cathode - Demont, A.; Dyer, M. S.; Sayers, R.; Thomas, M. F.; Tsiamtsouri, M.; Niu, H. N.; Darling, G. R.; Daoud-Aladine, A.; Claridge, J. B.; Rosseinsky, M. J.)\n\nFrom Duplicate 1 (Stabilization of a complex perovskite superstructure under ambient conditions: Influence of cation composition and ordering, and evaluation as an SOFC cathode - Demont, A.; Dyer, M. S.; Sayers, R.; Thomas, M. F.; Tsiamtsouri, M.; Niu, H. N.; Darling, G. R.; Daoud-Aladine, A.; Claridge, J. B.; Rosseinsky, M. J.)\n\nhttp://pubs.acs.org/doi/pdf/10.1021/cm102475n","page":"6598-6615","title":"Stabilization of a Complex Perovskite Superstructure under Ambient Conditions: Influence of Cation Composition and Ordering, and Evaluation as an SOFC Cathode","type":"article-journal","volume":"22"},"uris":["http://www.mendeley.com/documents/?uuid=df655b31-a535-47db-9a85-1e458ad60509"]}],"mendeley":{"formattedCitation":"[199]","plainTextFormattedCitation":"[199]","previouslyFormattedCitation":"[199]"},"properties":{"noteIndex":0},"schema":"https://github.com/citation-style-language/schema/raw/master/csl-citation.json"}</w:instrText>
      </w:r>
      <w:r w:rsidR="00E056A5" w:rsidRPr="00013B70">
        <w:fldChar w:fldCharType="separate"/>
      </w:r>
      <w:r w:rsidR="00FE640A" w:rsidRPr="00FE640A">
        <w:rPr>
          <w:noProof/>
        </w:rPr>
        <w:t>[199]</w:t>
      </w:r>
      <w:r w:rsidR="00E056A5" w:rsidRPr="00013B70">
        <w:fldChar w:fldCharType="end"/>
      </w:r>
      <w:r w:rsidR="00974CBF" w:rsidRPr="00013B70">
        <w:t>.</w:t>
      </w:r>
      <w:r w:rsidR="003E2E55" w:rsidRPr="00013B70">
        <w:t xml:space="preserve"> </w:t>
      </w:r>
      <w:r w:rsidR="00880C7A" w:rsidRPr="00F752C1">
        <w:t xml:space="preserve">Theoretical </w:t>
      </w:r>
      <w:r w:rsidR="00DE6F16" w:rsidRPr="003E7F86">
        <w:t>effort</w:t>
      </w:r>
      <w:r w:rsidR="00880C7A" w:rsidRPr="00013B70">
        <w:t xml:space="preserve"> a</w:t>
      </w:r>
      <w:r w:rsidR="00940C14" w:rsidRPr="00013B70">
        <w:t>pplying these techniques</w:t>
      </w:r>
      <w:r w:rsidR="003E2E55" w:rsidRPr="00013B70">
        <w:t xml:space="preserve"> </w:t>
      </w:r>
      <w:r w:rsidR="00940C14" w:rsidRPr="00013B70">
        <w:t>to the field of photovoltaics</w:t>
      </w:r>
      <w:r w:rsidR="003E50EC" w:rsidRPr="00013B70">
        <w:t>,</w:t>
      </w:r>
      <w:r w:rsidR="00940C14" w:rsidRPr="00013B70">
        <w:t xml:space="preserve"> to obtain more stable photosensitive materials</w:t>
      </w:r>
      <w:r w:rsidR="003E50EC" w:rsidRPr="00013B70">
        <w:t>,</w:t>
      </w:r>
      <w:r w:rsidR="00940C14" w:rsidRPr="00013B70">
        <w:t xml:space="preserve"> </w:t>
      </w:r>
      <w:r w:rsidR="00880C7A" w:rsidRPr="00013B70">
        <w:t xml:space="preserve">would </w:t>
      </w:r>
      <w:r w:rsidR="003E50EC" w:rsidRPr="00013B70">
        <w:t xml:space="preserve">contribute a lot to the work of </w:t>
      </w:r>
      <w:r w:rsidR="00940C14" w:rsidRPr="00013B70">
        <w:t>synthetic chemists.</w:t>
      </w:r>
    </w:p>
    <w:p w14:paraId="37A1C7C2" w14:textId="77777777" w:rsidR="005B263D" w:rsidRPr="00013B70" w:rsidRDefault="00974CBF" w:rsidP="00C33574">
      <w:pPr>
        <w:pStyle w:val="Heading3"/>
      </w:pPr>
      <w:bookmarkStart w:id="920" w:name="_Spectral_range_of_atmosphere_depending_"/>
      <w:bookmarkStart w:id="921" w:name="_Ref517785189"/>
      <w:bookmarkStart w:id="922" w:name="_Ref517785194"/>
      <w:bookmarkStart w:id="923" w:name="_Ref517785205"/>
      <w:bookmarkStart w:id="924" w:name="_Ref517785219"/>
      <w:bookmarkStart w:id="925" w:name="_Toc530166531"/>
      <w:bookmarkStart w:id="926" w:name="_Toc530166666"/>
      <w:bookmarkStart w:id="927" w:name="_Toc530167224"/>
      <w:bookmarkStart w:id="928" w:name="_Toc530167359"/>
      <w:bookmarkStart w:id="929" w:name="_Toc4264585"/>
      <w:bookmarkEnd w:id="920"/>
      <w:r w:rsidRPr="00013B70">
        <w:t>Spectral range of atmosphere depending on earth region</w:t>
      </w:r>
      <w:bookmarkEnd w:id="921"/>
      <w:bookmarkEnd w:id="922"/>
      <w:bookmarkEnd w:id="923"/>
      <w:bookmarkEnd w:id="924"/>
      <w:bookmarkEnd w:id="925"/>
      <w:bookmarkEnd w:id="926"/>
      <w:bookmarkEnd w:id="927"/>
      <w:bookmarkEnd w:id="928"/>
      <w:bookmarkEnd w:id="929"/>
    </w:p>
    <w:p w14:paraId="547925EE" w14:textId="170B6C4F" w:rsidR="00D70B9E" w:rsidRPr="00013B70" w:rsidRDefault="00974CBF" w:rsidP="00D65B28">
      <w:r w:rsidRPr="00013B70">
        <w:t xml:space="preserve">Industrial applications of perovskite photovoltaics through modelling </w:t>
      </w:r>
      <w:r w:rsidRPr="00013B70">
        <w:rPr>
          <w:sz w:val="23"/>
          <w:szCs w:val="23"/>
          <w:lang w:eastAsia="el-GR"/>
        </w:rPr>
        <w:t>SMARTS</w:t>
      </w:r>
      <w:r w:rsidR="00841914">
        <w:rPr>
          <w:sz w:val="23"/>
          <w:szCs w:val="23"/>
          <w:lang w:eastAsia="el-GR"/>
        </w:rPr>
        <w:t xml:space="preserve"> (see section </w:t>
      </w:r>
      <w:r w:rsidR="00841914">
        <w:rPr>
          <w:sz w:val="23"/>
          <w:szCs w:val="23"/>
          <w:lang w:eastAsia="el-GR"/>
        </w:rPr>
        <w:fldChar w:fldCharType="begin"/>
      </w:r>
      <w:r w:rsidR="00841914">
        <w:rPr>
          <w:sz w:val="23"/>
          <w:szCs w:val="23"/>
          <w:lang w:eastAsia="el-GR"/>
        </w:rPr>
        <w:instrText xml:space="preserve"> REF _Ref529982416 \r \h </w:instrText>
      </w:r>
      <w:r w:rsidR="00841914">
        <w:rPr>
          <w:sz w:val="23"/>
          <w:szCs w:val="23"/>
          <w:lang w:eastAsia="el-GR"/>
        </w:rPr>
      </w:r>
      <w:r w:rsidR="00841914">
        <w:rPr>
          <w:sz w:val="23"/>
          <w:szCs w:val="23"/>
          <w:lang w:eastAsia="el-GR"/>
        </w:rPr>
        <w:fldChar w:fldCharType="separate"/>
      </w:r>
      <w:r w:rsidR="009B4740">
        <w:rPr>
          <w:sz w:val="23"/>
          <w:szCs w:val="23"/>
          <w:lang w:eastAsia="el-GR"/>
        </w:rPr>
        <w:t>11.1.3</w:t>
      </w:r>
      <w:r w:rsidR="00841914">
        <w:rPr>
          <w:sz w:val="23"/>
          <w:szCs w:val="23"/>
          <w:lang w:eastAsia="el-GR"/>
        </w:rPr>
        <w:fldChar w:fldCharType="end"/>
      </w:r>
      <w:r w:rsidR="00841914">
        <w:rPr>
          <w:sz w:val="23"/>
          <w:szCs w:val="23"/>
          <w:lang w:eastAsia="el-GR"/>
        </w:rPr>
        <w:t xml:space="preserve"> for further information on this </w:t>
      </w:r>
      <w:r w:rsidR="004815BE">
        <w:rPr>
          <w:sz w:val="23"/>
          <w:szCs w:val="23"/>
          <w:lang w:eastAsia="el-GR"/>
        </w:rPr>
        <w:t>computational technique</w:t>
      </w:r>
      <w:r w:rsidR="00841914">
        <w:rPr>
          <w:sz w:val="23"/>
          <w:szCs w:val="23"/>
          <w:lang w:eastAsia="el-GR"/>
        </w:rPr>
        <w:t>)</w:t>
      </w:r>
      <w:r w:rsidRPr="00013B70">
        <w:t xml:space="preserve"> suggest that </w:t>
      </w:r>
      <w:r w:rsidR="00754FE2" w:rsidRPr="00013B70">
        <w:t>PSC</w:t>
      </w:r>
      <w:r w:rsidRPr="00013B70">
        <w:t>s</w:t>
      </w:r>
      <w:r w:rsidR="00CF15B9" w:rsidRPr="00013B70">
        <w:t>,</w:t>
      </w:r>
      <w:r w:rsidR="00520BEA" w:rsidRPr="00013B70">
        <w:t xml:space="preserve"> due to having strong UV absorption</w:t>
      </w:r>
      <w:r w:rsidR="00CF15B9" w:rsidRPr="00013B70">
        <w:t>,</w:t>
      </w:r>
      <w:r w:rsidR="00520BEA" w:rsidRPr="00013B70">
        <w:t xml:space="preserve"> </w:t>
      </w:r>
      <w:r w:rsidRPr="00013B70">
        <w:t>will suffer from high spectral losses</w:t>
      </w:r>
      <w:r w:rsidR="00F609F3" w:rsidRPr="00013B70">
        <w:t>;</w:t>
      </w:r>
      <w:r w:rsidR="00726803" w:rsidRPr="00013B70">
        <w:t xml:space="preserve"> </w:t>
      </w:r>
      <w:r w:rsidR="00F609F3" w:rsidRPr="00013B70">
        <w:t>thus</w:t>
      </w:r>
      <w:r w:rsidR="00980126" w:rsidRPr="00013B70">
        <w:t>, tuning the solar cell absorption properties</w:t>
      </w:r>
      <w:r w:rsidR="00F609F3" w:rsidRPr="00013B70">
        <w:t>,</w:t>
      </w:r>
      <w:r w:rsidR="00980126" w:rsidRPr="00013B70">
        <w:t xml:space="preserve"> to account for the UV range in the particular country</w:t>
      </w:r>
      <w:r w:rsidR="00F609F3" w:rsidRPr="00013B70">
        <w:t xml:space="preserve"> </w:t>
      </w:r>
      <w:r w:rsidR="00576860" w:rsidRPr="00013B70">
        <w:t>it is deployed</w:t>
      </w:r>
      <w:r w:rsidR="00F609F3" w:rsidRPr="00013B70">
        <w:t>,</w:t>
      </w:r>
      <w:r w:rsidR="00980126" w:rsidRPr="00013B70">
        <w:t xml:space="preserve"> will need to be incorporated.</w:t>
      </w:r>
    </w:p>
    <w:p w14:paraId="46B10E1A" w14:textId="34089250" w:rsidR="005B263D" w:rsidRPr="00013B70" w:rsidRDefault="00980126" w:rsidP="00D65B28">
      <w:r w:rsidRPr="00013B70">
        <w:t xml:space="preserve">Only in places such as Alta Floresta in Brazil would a spectral gain be produced </w:t>
      </w:r>
      <w:r w:rsidR="00E056A5" w:rsidRPr="00013B70">
        <w:fldChar w:fldCharType="begin" w:fldLock="1"/>
      </w:r>
      <w:r w:rsidR="00656764">
        <w:instrText>ADDIN CSL_CITATION {"citationItems":[{"id":"ITEM-1","itemData":{"DOI":"10.1109/CDE.2015.7087478","ISBN":"978-1-4799-8108-3","abstract":"© 2015 IEEE.Perovskite solar cells have opened a potential market for the low cost manufacturing technics based solar cells which can change the photovoltaic (PV) production road map. Apart from the demonstrated high conversion efficiencies, these cells need to be analysed under real climatic conditions to understand their real performance. This communication aims to study the spectral dependence at selected locations with disparate climate conditions. Perovskite solar cells have shown significant dependence on the incident spectral distribution due to their strong absorption in the UV region. The influences of spectral variations on the performance of perovskite solar cells have been studied under different atmospheric conditions. The demonstrated spectral losses by the perovskite solar cells in different climatic conditions are vital for the perovskite solar cell community to improve the stability further.","author":[{"dropping-particle":"","family":"Fernandez","given":"Eduardo F.","non-dropping-particle":"","parse-names":false,"suffix":""},{"dropping-particle":"","family":"Senthilarasu","given":"S.","non-dropping-particle":"","parse-names":false,"suffix":""},{"dropping-particle":"","family":"Garcia-Loureiro","given":"A. J.","non-dropping-particle":"","parse-names":false,"suffix":""},{"dropping-particle":"","family":"Almonacid","given":"F.","non-dropping-particle":"","parse-names":false,"suffix":""},{"dropping-particle":"","family":"Mallick","given":"T. K.","non-dropping-particle":"","parse-names":false,"suffix":""}],"container-title":"2015 10th Spanish Conference on Electron Devices (CDE)","id":"ITEM-1","issued":{"date-parts":[["2015","2"]]},"page":"1-4","publisher":"IEEE","publisher-place":"Spain, Aranjuez","title":"Spectral coupling of atmosphere and the performance of perovskite solar cells","type":"paper-conference"},"uris":["http://www.mendeley.com/documents/?uuid=1b5d7602-0b16-4f86-93bd-462de668359d"]}],"mendeley":{"formattedCitation":"[200]","plainTextFormattedCitation":"[200]","previouslyFormattedCitation":"[200]"},"properties":{"noteIndex":0},"schema":"https://github.com/citation-style-language/schema/raw/master/csl-citation.json"}</w:instrText>
      </w:r>
      <w:r w:rsidR="00E056A5" w:rsidRPr="00013B70">
        <w:fldChar w:fldCharType="separate"/>
      </w:r>
      <w:r w:rsidR="00FE640A" w:rsidRPr="00FE640A">
        <w:rPr>
          <w:noProof/>
        </w:rPr>
        <w:t>[200]</w:t>
      </w:r>
      <w:r w:rsidR="00E056A5" w:rsidRPr="00013B70">
        <w:fldChar w:fldCharType="end"/>
      </w:r>
      <w:r w:rsidRPr="00013B70">
        <w:t xml:space="preserve">, and </w:t>
      </w:r>
      <w:r w:rsidR="00FE2E58" w:rsidRPr="00013B70">
        <w:t xml:space="preserve">in </w:t>
      </w:r>
      <w:r w:rsidR="00FD56D2" w:rsidRPr="00013B70">
        <w:t>cities</w:t>
      </w:r>
      <w:r w:rsidRPr="00013B70">
        <w:t xml:space="preserve"> like Edinburgh </w:t>
      </w:r>
      <w:r w:rsidR="00FD56D2" w:rsidRPr="00013B70">
        <w:t>in</w:t>
      </w:r>
      <w:r w:rsidR="00DE6F16" w:rsidRPr="00013B70">
        <w:t xml:space="preserve"> Scotland</w:t>
      </w:r>
      <w:r w:rsidR="00576860" w:rsidRPr="00F05126">
        <w:rPr>
          <w:b/>
        </w:rPr>
        <w:t>,</w:t>
      </w:r>
      <w:r w:rsidR="00FD56D2" w:rsidRPr="00013B70">
        <w:t xml:space="preserve"> </w:t>
      </w:r>
      <w:r w:rsidRPr="00013B70">
        <w:t xml:space="preserve">which is </w:t>
      </w:r>
      <w:r w:rsidR="00FE2E58" w:rsidRPr="00013B70">
        <w:t xml:space="preserve">far from </w:t>
      </w:r>
      <w:r w:rsidRPr="00013B70">
        <w:t>the equator</w:t>
      </w:r>
      <w:r w:rsidR="00576860" w:rsidRPr="00013B70">
        <w:t>,</w:t>
      </w:r>
      <w:r w:rsidRPr="00013B70">
        <w:t xml:space="preserve"> </w:t>
      </w:r>
      <w:r w:rsidR="00FE2E58" w:rsidRPr="00013B70">
        <w:t>large</w:t>
      </w:r>
      <w:r w:rsidRPr="00013B70">
        <w:t xml:space="preserve"> spectral losses of up to 10%</w:t>
      </w:r>
      <w:r w:rsidR="00FE2E58" w:rsidRPr="00013B70">
        <w:t xml:space="preserve"> would occur</w:t>
      </w:r>
      <w:r w:rsidR="00FD56D2" w:rsidRPr="00013B70">
        <w:t>.</w:t>
      </w:r>
      <w:r w:rsidR="00974CBF" w:rsidRPr="00013B70">
        <w:t xml:space="preserve"> </w:t>
      </w:r>
      <w:r w:rsidR="00FD56D2" w:rsidRPr="00013B70">
        <w:t>T</w:t>
      </w:r>
      <w:r w:rsidR="00E249C8" w:rsidRPr="00013B70">
        <w:t>hey suggest that the perovskites used</w:t>
      </w:r>
      <w:r w:rsidR="00FE2E58" w:rsidRPr="00013B70">
        <w:t xml:space="preserve"> </w:t>
      </w:r>
      <w:r w:rsidR="00E249C8" w:rsidRPr="00013B70">
        <w:t xml:space="preserve">will need to be tuned so that they </w:t>
      </w:r>
      <w:r w:rsidR="00974CBF" w:rsidRPr="00013B70">
        <w:t xml:space="preserve">have greater IR absorption </w:t>
      </w:r>
      <w:r w:rsidR="00E056A5" w:rsidRPr="00013B70">
        <w:fldChar w:fldCharType="begin" w:fldLock="1"/>
      </w:r>
      <w:r w:rsidR="00656764">
        <w:instrText>ADDIN CSL_CITATION {"citationItems":[{"id":"ITEM-1","itemData":{"DOI":"10.1109/CDE.2015.7087478","ISBN":"978-1-4799-8108-3","abstract":"© 2015 IEEE.Perovskite solar cells have opened a potential market for the low cost manufacturing technics based solar cells which can change the photovoltaic (PV) production road map. Apart from the demonstrated high conversion efficiencies, these cells need to be analysed under real climatic conditions to understand their real performance. This communication aims to study the spectral dependence at selected locations with disparate climate conditions. Perovskite solar cells have shown significant dependence on the incident spectral distribution due to their strong absorption in the UV region. The influences of spectral variations on the performance of perovskite solar cells have been studied under different atmospheric conditions. The demonstrated spectral losses by the perovskite solar cells in different climatic conditions are vital for the perovskite solar cell community to improve the stability further.","author":[{"dropping-particle":"","family":"Fernandez","given":"Eduardo F.","non-dropping-particle":"","parse-names":false,"suffix":""},{"dropping-particle":"","family":"Senthilarasu","given":"S.","non-dropping-particle":"","parse-names":false,"suffix":""},{"dropping-particle":"","family":"Garcia-Loureiro","given":"A. J.","non-dropping-particle":"","parse-names":false,"suffix":""},{"dropping-particle":"","family":"Almonacid","given":"F.","non-dropping-particle":"","parse-names":false,"suffix":""},{"dropping-particle":"","family":"Mallick","given":"T. K.","non-dropping-particle":"","parse-names":false,"suffix":""}],"container-title":"2015 10th Spanish Conference on Electron Devices (CDE)","id":"ITEM-1","issued":{"date-parts":[["2015","2"]]},"page":"1-4","publisher":"IEEE","publisher-place":"Spain, Aranjuez","title":"Spectral coupling of atmosphere and the performance of perovskite solar cells","type":"paper-conference"},"uris":["http://www.mendeley.com/documents/?uuid=1b5d7602-0b16-4f86-93bd-462de668359d"]}],"mendeley":{"formattedCitation":"[200]","plainTextFormattedCitation":"[200]","previouslyFormattedCitation":"[200]"},"properties":{"noteIndex":0},"schema":"https://github.com/citation-style-language/schema/raw/master/csl-citation.json"}</w:instrText>
      </w:r>
      <w:r w:rsidR="00E056A5" w:rsidRPr="00013B70">
        <w:fldChar w:fldCharType="separate"/>
      </w:r>
      <w:r w:rsidR="00FE640A" w:rsidRPr="00FE640A">
        <w:rPr>
          <w:noProof/>
        </w:rPr>
        <w:t>[200]</w:t>
      </w:r>
      <w:r w:rsidR="00E056A5" w:rsidRPr="00013B70">
        <w:fldChar w:fldCharType="end"/>
      </w:r>
      <w:r w:rsidR="00974CBF" w:rsidRPr="00013B70">
        <w:t>.</w:t>
      </w:r>
    </w:p>
    <w:p w14:paraId="1176D1D7" w14:textId="77777777" w:rsidR="005B263D" w:rsidRPr="00013B70" w:rsidRDefault="005B263D" w:rsidP="00D65B28"/>
    <w:p w14:paraId="165CE925" w14:textId="06F7DF52" w:rsidR="00937E6C" w:rsidRPr="00013B70" w:rsidRDefault="00031DA2" w:rsidP="0099372A">
      <w:pPr>
        <w:pStyle w:val="Heading2"/>
      </w:pPr>
      <w:bookmarkStart w:id="930" w:name="_Toc530166532"/>
      <w:bookmarkStart w:id="931" w:name="_Toc530166667"/>
      <w:bookmarkStart w:id="932" w:name="_Toc530167225"/>
      <w:bookmarkStart w:id="933" w:name="_Toc530167360"/>
      <w:bookmarkStart w:id="934" w:name="_Toc4264586"/>
      <w:r w:rsidRPr="00013B70">
        <w:t xml:space="preserve">Assessment </w:t>
      </w:r>
      <w:r w:rsidR="0004601B" w:rsidRPr="00013B70">
        <w:t>protocol: DSC s</w:t>
      </w:r>
      <w:r w:rsidR="00974CBF" w:rsidRPr="00013B70">
        <w:t xml:space="preserve">tability tests </w:t>
      </w:r>
      <w:r w:rsidR="0004601B" w:rsidRPr="00013B70">
        <w:t>i</w:t>
      </w:r>
      <w:r w:rsidR="00974CBF" w:rsidRPr="00013B70">
        <w:t>nitia</w:t>
      </w:r>
      <w:r w:rsidR="0004601B" w:rsidRPr="00013B70">
        <w:t>l</w:t>
      </w:r>
      <w:r w:rsidR="00974CBF" w:rsidRPr="00013B70">
        <w:t>l</w:t>
      </w:r>
      <w:r w:rsidR="0004601B" w:rsidRPr="00013B70">
        <w:t>y</w:t>
      </w:r>
      <w:bookmarkEnd w:id="930"/>
      <w:bookmarkEnd w:id="931"/>
      <w:bookmarkEnd w:id="932"/>
      <w:bookmarkEnd w:id="933"/>
      <w:bookmarkEnd w:id="934"/>
      <w:r w:rsidR="00974CBF" w:rsidRPr="00013B70">
        <w:t xml:space="preserve"> </w:t>
      </w:r>
      <w:bookmarkEnd w:id="878"/>
    </w:p>
    <w:p w14:paraId="0568E139" w14:textId="29F8454C" w:rsidR="00D70B9E" w:rsidRPr="00013B70" w:rsidRDefault="00974CBF" w:rsidP="00D65B28">
      <w:r w:rsidRPr="00013B70">
        <w:t>Much information can be gained from stability studies of the DSCs and organic solar cells. The stability on DSCs has come a long way</w:t>
      </w:r>
      <w:r w:rsidR="00E222BF" w:rsidRPr="00013B70">
        <w:t>,</w:t>
      </w:r>
      <w:r w:rsidRPr="00013B70">
        <w:t xml:space="preserve"> with harsh testing environments</w:t>
      </w:r>
      <w:r w:rsidR="00E222BF" w:rsidRPr="00013B70">
        <w:t>.</w:t>
      </w:r>
      <w:r w:rsidRPr="00013B70">
        <w:t xml:space="preserve"> </w:t>
      </w:r>
      <w:r w:rsidR="00AA2799" w:rsidRPr="00013B70">
        <w:t xml:space="preserve">This can be ascertained when reading a recent </w:t>
      </w:r>
      <w:r w:rsidRPr="00013B70">
        <w:t xml:space="preserve">review paper of cells undergoing </w:t>
      </w:r>
      <w:r w:rsidR="00D70B9E" w:rsidRPr="00013B70">
        <w:t xml:space="preserve">accelerated testing </w:t>
      </w:r>
      <w:r w:rsidR="00D70B9E" w:rsidRPr="00013B70">
        <w:fldChar w:fldCharType="begin" w:fldLock="1"/>
      </w:r>
      <w:r w:rsidR="002C0364" w:rsidRPr="00013B70">
        <w:instrText>ADDIN CSL_CITATION {"citationItems":[{"id":"ITEM-1","itemData":{"DOI":"10.1016/j.solmat.2013.04.017","ISSN":"09270248","abstract":"This work provides the state-of-the-art of dye solar cell chemical stability, assessed through accelerated ageing at temperatures up to 95 1C and shows that solvent-based dye solar cells (DSCs) can pass 1000 h/ 85 1C tests with less than 10% loss of performance. Prior work is reviewed and compared with recent in- house results from DSCs based on three different solvents and two representative Ru dyes as well as the organic dye Y123. An “industrial DSC toolbox” of analysis methods, including IV testing at various light levels and in the dark, IPCE, EIS (at a single or at multiple cell voltages) and post mortem analysis, is used to better understand degradation mechanisms. For highly stable Z907-based cells, loss of performance due to high temperature ageing is dominated by loss of Voc, rather than Jsc or ff. Based on literature and this work, loss of I3 −, resulting in partial bleaching of the electrolyte, appears to be strongly correlated with loss of performance upon high temperature storage, with the most stable systems investigated in this work displaying only marginal bleaching at temperatures above 80 1C. Two in situ methods, EIS under light at zero DC current and IPCE in the sub 450 nm region were used to quantitatively or semi- quantitatively gauge electrolyte I2 concentration within the active area. The nature of I3 − degradation products still remains unknown. A lower limit of 68 kJ/molwas estimated for the activation energy of the rate determining step, which leads to increased dark currents and thus lowered Voc upon high temperature storage. In addition there is evidence from IPCE of some changes to the dye structure, especially in MPN and GBL-based electrolyte systems. Dye desorption and degradation of platinum catalytic activity was shown to occur to some degree at the highest temperatures, but the impact on cell performance from these two mechanisms upon high temperature stress testing is only minor. Y123 showed particularly good stability at elevated temperature, surpassing even Z907 in terms of durability. Further improved device seals may lead to continued improvement of DSC stability under the harshest environmental conditions even for materials with a better performance-to-cost ratio than Z907 or Y123.","author":[{"dropping-particle":"","family":"Jiang","given":"Nancy","non-dropping-particle":"","parse-names":false,"suffix":""},{"dropping-particle":"","family":"Sumitomo","given":"Taro","non-dropping-particle":"","parse-names":false,"suffix":""},{"dropping-particle":"","family":"Lee","given":"Timothy","non-dropping-particle":"","parse-names":false,"suffix":""},{"dropping-particle":"","family":"Pellaroque","given":"Alba","non-dropping-particle":"","parse-names":false,"suffix":""},{"dropping-particle":"","family":"Bellon","given":"Olivier","non-dropping-particle":"","parse-names":false,"suffix":""},{"dropping-particle":"","family":"Milliken","given":"Damion","non-dropping-particle":"","parse-names":false,"suffix":""},{"dropping-particle":"","family":"Desilvestro","given":"Hans","non-dropping-particle":"","parse-names":false,"suffix":""}],"container-title":"Solar Energy Materials and Solar Cells","id":"ITEM-1","issued":{"date-parts":[["2013","12"]]},"note":"From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2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)\n\n10.1016/j.solmat.2013.04.017\n\nFrom Duplicate 3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)\n\n10.1016/j.solmat.2013.04.017","page":"36-50","publisher":"Elsevier","title":"High temperature stability of dye solar cells","type":"article-journal","volume":"119"},"uris":["http://www.mendeley.com/documents/?uuid=798fec7b-0857-4e18-94b8-05a0ff73b648"]}],"mendeley":{"formattedCitation":"[20]","plainTextFormattedCitation":"[20]","previouslyFormattedCitation":"[20]"},"properties":{"noteIndex":0},"schema":"https://github.com/citation-style-language/schema/raw/master/csl-citation.json"}</w:instrText>
      </w:r>
      <w:r w:rsidR="00D70B9E" w:rsidRPr="00013B70">
        <w:fldChar w:fldCharType="separate"/>
      </w:r>
      <w:r w:rsidR="002C0364" w:rsidRPr="00013B70">
        <w:rPr>
          <w:noProof/>
        </w:rPr>
        <w:t>[20]</w:t>
      </w:r>
      <w:r w:rsidR="00D70B9E" w:rsidRPr="00013B70">
        <w:fldChar w:fldCharType="end"/>
      </w:r>
      <w:r w:rsidR="00AA2799" w:rsidRPr="00013B70">
        <w:t>:</w:t>
      </w:r>
      <w:r w:rsidR="00D70B9E" w:rsidRPr="00013B70">
        <w:t xml:space="preserve"> </w:t>
      </w:r>
      <w:r w:rsidR="00257D12" w:rsidRPr="00013B70">
        <w:t xml:space="preserve">long term with </w:t>
      </w:r>
      <w:r w:rsidRPr="00013B70">
        <w:t>full sunlight</w:t>
      </w:r>
      <w:r w:rsidR="00257D12" w:rsidRPr="00013B70">
        <w:t xml:space="preserve"> illumination</w:t>
      </w:r>
      <w:r w:rsidRPr="00013B70">
        <w:t>, as well as outdoor testing of modules</w:t>
      </w:r>
      <w:r w:rsidR="00E222BF" w:rsidRPr="00013B70">
        <w:t>,</w:t>
      </w:r>
      <w:r w:rsidRPr="00013B70">
        <w:t xml:space="preserve"> and </w:t>
      </w:r>
      <w:r w:rsidRPr="007A2E3B">
        <w:t xml:space="preserve">testing different electrolytes such as </w:t>
      </w:r>
      <w:r w:rsidR="00391FD1" w:rsidRPr="007A2E3B">
        <w:t>γ</w:t>
      </w:r>
      <w:r w:rsidR="004A3807" w:rsidRPr="007A2E3B">
        <w:t>-b</w:t>
      </w:r>
      <w:r w:rsidR="00D1541B" w:rsidRPr="007A2E3B">
        <w:t>utyrolactone</w:t>
      </w:r>
      <w:r w:rsidRPr="007A2E3B">
        <w:t xml:space="preserve"> and</w:t>
      </w:r>
      <w:r w:rsidR="00D1541B" w:rsidRPr="007A2E3B">
        <w:t xml:space="preserve"> </w:t>
      </w:r>
      <w:r w:rsidR="00694625" w:rsidRPr="007A2E3B">
        <w:t>the</w:t>
      </w:r>
      <w:r w:rsidR="00D1541B" w:rsidRPr="007A2E3B">
        <w:t xml:space="preserve"> dye</w:t>
      </w:r>
      <w:r w:rsidRPr="007A2E3B">
        <w:t xml:space="preserve"> </w:t>
      </w:r>
      <w:r w:rsidR="00C7262D" w:rsidRPr="007A2E3B">
        <w:t>C</w:t>
      </w:r>
      <w:r w:rsidR="00C7262D" w:rsidRPr="007A2E3B">
        <w:rPr>
          <w:vertAlign w:val="subscript"/>
        </w:rPr>
        <w:t>42</w:t>
      </w:r>
      <w:r w:rsidR="00C7262D" w:rsidRPr="007A2E3B">
        <w:t>H</w:t>
      </w:r>
      <w:r w:rsidR="00C7262D" w:rsidRPr="007A2E3B">
        <w:rPr>
          <w:vertAlign w:val="subscript"/>
        </w:rPr>
        <w:t>52</w:t>
      </w:r>
      <w:r w:rsidR="00C7262D" w:rsidRPr="007A2E3B">
        <w:t>N</w:t>
      </w:r>
      <w:r w:rsidR="00C7262D" w:rsidRPr="007A2E3B">
        <w:rPr>
          <w:vertAlign w:val="subscript"/>
        </w:rPr>
        <w:t>6</w:t>
      </w:r>
      <w:r w:rsidR="00C7262D" w:rsidRPr="007A2E3B">
        <w:t>O</w:t>
      </w:r>
      <w:r w:rsidR="00C7262D" w:rsidRPr="007A2E3B">
        <w:rPr>
          <w:vertAlign w:val="subscript"/>
        </w:rPr>
        <w:t>4</w:t>
      </w:r>
      <w:r w:rsidR="00C7262D" w:rsidRPr="007A2E3B">
        <w:t>RuS</w:t>
      </w:r>
      <w:r w:rsidR="00C7262D" w:rsidRPr="007A2E3B">
        <w:rPr>
          <w:vertAlign w:val="subscript"/>
        </w:rPr>
        <w:t>2</w:t>
      </w:r>
      <w:r w:rsidR="00C7262D" w:rsidRPr="007A2E3B">
        <w:t xml:space="preserve"> </w:t>
      </w:r>
      <w:r w:rsidR="00D1541B" w:rsidRPr="007A2E3B">
        <w:t>(</w:t>
      </w:r>
      <w:r w:rsidRPr="007A2E3B">
        <w:t>Z907</w:t>
      </w:r>
      <w:r w:rsidR="00D1541B" w:rsidRPr="007A2E3B">
        <w:t xml:space="preserve">) </w:t>
      </w:r>
      <w:r w:rsidRPr="00656764">
        <w:t>at 95</w:t>
      </w:r>
      <w:r w:rsidR="00E109F0" w:rsidRPr="00656764">
        <w:t>°C</w:t>
      </w:r>
      <w:r w:rsidRPr="007A2E3B">
        <w:t xml:space="preserve">. Reverse bias stress on modules was </w:t>
      </w:r>
      <w:r w:rsidR="00AA2799" w:rsidRPr="007A2E3B">
        <w:t xml:space="preserve">carried out </w:t>
      </w:r>
      <w:r w:rsidRPr="007A2E3B">
        <w:t xml:space="preserve">by the group of Aldo di Carlo </w:t>
      </w:r>
      <w:r w:rsidR="00E056A5" w:rsidRPr="007A2E3B">
        <w:fldChar w:fldCharType="begin" w:fldLock="1"/>
      </w:r>
      <w:r w:rsidR="00656764">
        <w:instrText>ADDIN CSL_CITATION {"citationItems":[{"id":"ITEM-1","itemData":{"DOI":"10.1039/c3ra47797e","ISSN":"2046-2069","abstract":"The degradation mechanisms of Reverse Bias (RB) stressed Dye Solar Cells (DSCs), sensitized with cis-bis(isothiocyanato)bis(2,2′-bipyridyl-4,4′-dicarboxylato)-ruthenium(II)bis-tetrabutylammonium (N719, Red Dye) and with cis-dicyano-bis(2,2′-bipyridyl-4,4′-dicarboxylic acid) ruthenium(II) (Ru505, Orange Dye) have been studied by means of resonance micro-Raman and UV-Vis spectroscopy. For N719 sensitized devices, the visible degradation induced by the stress tests involves both electrolytic solution and the sensitizer: the electrolyte suffers gas bubble formation and loss of solvent, while the dye cannot be regenerated and undergoes irreversible chemical changes. Confocal Raman imaging and UV-Vis absorption spectra confirmed that in regions where the electrolyte was absent, the detachment of the thiocyanate ligand (SCN−) from the dye is favored. On the other hand, measurements carried out on DSCs realized with the bis-cyano dye (Ru505) do not show dye modifications during the RB stress. We also clarify that the apparent N719 dye bleaching in particular zones of the cell active area, is not related to dye desorption from the TiO2 layer, but to loss of solvent and to dye chemical changes, which are responsible for a characteristic blue shift in the absorption spectrum.","author":[{"dropping-particle":"","family":"Agresti","given":"A.","non-dropping-particle":"","parse-names":false,"suffix":""},{"dropping-particle":"","family":"Pescetelli","given":"S.","non-dropping-particle":"","parse-names":false,"suffix":""},{"dropping-particle":"","family":"Quatela","given":"A.","non-dropping-particle":"","parse-names":false,"suffix":""},{"dropping-particle":"","family":"Mastroianni","given":"S.","non-dropping-particle":"","parse-names":false,"suffix":""},{"dropping-particle":"","family":"Brown","given":"T. M.","non-dropping-particle":"","parse-names":false,"suffix":""},{"dropping-particle":"","family":"Reale","given":"A.","non-dropping-particle":"","parse-names":false,"suffix":""},{"dropping-particle":"","family":"Bignozzi","given":"C. A.","non-dropping-particle":"","parse-names":false,"suffix":""},{"dropping-particle":"","family":"Caramori","given":"S.","non-dropping-particle":"","parse-names":false,"suffix":""},{"dropping-particle":"","family":"Carlo","given":"A.","non-dropping-particle":"Di","parse-names":false,"suffix":""}],"container-title":"RSC Advances","id":"ITEM-1","issue":"24","issued":{"date-parts":[["2014"]]},"page":"12366","publisher":"The Royal Society of Chemistry","title":"Micro-Raman analysis of reverse bias stressed dye-sensitized solar cells","type":"article-journal","volume":"4"},"uris":["http://www.mendeley.com/documents/?uuid=2c823cc1-f7a8-4594-8af8-776fbc404147"]},{"id":"ITEM-2","itemData":{"DOI":"10.1002/cphc.201200229","ISSN":"14394235","PMID":"22736492","abstract":"Mismatched or shadowed individual cells in a module can operate in the reverse bias (RB) regime. We investigate and identify key mechanisms for RB operation and degradation in dye solar cells (DSCs). Current-voltage characteristics in RB are sensitive to the type of dye utilised and to TiCl(4) substrate treatment. Subjecting the cell to a RB of 0.4 V over 740 h has little effect on conversion efficiency whereas a significant lowering is observed for the harsher stress tests at 0.6 V and by forcing a constant current equal to its I(SC). For more prolonged reverse biases at I(SC) (&gt;740 h), we show that depletion of [I(3)(-)] inside the DSC can lead the reverse bias potentials across the cells to considerably increase in time. Electrochemical impedance measurements show that the overpotentials at the counter electrodes (CEs) can eventually reach values high enough to cause hydrogen evolution. Clear evidence of gas bubbles forming inside a complete dye solar cell under reverse bias stress, leading to severe device degradation, is presented. We also show that reactions of iodine with water present in the electrolyte can play an important role in [I(3)(-)] depletion and in the formation of hydrogen at the Pt CE.","author":[{"dropping-particle":"","family":"Mastroianni","given":"Simone","non-dropping-particle":"","parse-names":false,"suffix":""},{"dropping-particle":"","family":"Lembo","given":"Angelo","non-dropping-particle":"","parse-names":false,"suffix":""},{"dropping-particle":"","family":"Brown","given":"Thomas M","non-dropping-particle":"","parse-names":false,"suffix":""},{"dropping-particle":"","family":"Reale","given":"Andrea","non-dropping-particle":"","parse-names":false,"suffix":""},{"dropping-particle":"","family":"Carlo","given":"Aldo","non-dropping-particle":"Di","parse-names":false,"suffix":""}],"container-title":"ChemPhysChem","id":"ITEM-2","issue":"12","issued":{"date-parts":[["2012","8","27"]]},"page":"2964-2975","title":"Electrochemistry in Reverse Biased Dye Solar Cells and Dye/Electrolyte Degradation Mechanisms","type":"article-journal","volume":"13"},"uris":["http://www.mendeley.com/documents/?uuid=cdce5685-ac6a-42dc-a863-3e7dca1bc354"]}],"mendeley":{"formattedCitation":"[201,202]","plainTextFormattedCitation":"[201,202]","previouslyFormattedCitation":"[201,202]"},"properties":{"noteIndex":0},"schema":"https://github.com/citation-style-language/schema/raw/master/csl-citation.json"}</w:instrText>
      </w:r>
      <w:r w:rsidR="00E056A5" w:rsidRPr="007A2E3B">
        <w:fldChar w:fldCharType="separate"/>
      </w:r>
      <w:r w:rsidR="00FE640A" w:rsidRPr="007A2E3B">
        <w:rPr>
          <w:noProof/>
        </w:rPr>
        <w:t>[201,202]</w:t>
      </w:r>
      <w:r w:rsidR="00E056A5" w:rsidRPr="007A2E3B">
        <w:fldChar w:fldCharType="end"/>
      </w:r>
      <w:r w:rsidR="00A43183">
        <w:t>.</w:t>
      </w:r>
    </w:p>
    <w:p w14:paraId="239504B3" w14:textId="77777777" w:rsidR="00D70B9E" w:rsidRPr="00013B70" w:rsidRDefault="00974CBF" w:rsidP="00D65B28">
      <w:r w:rsidRPr="00013B70">
        <w:t xml:space="preserve">In their </w:t>
      </w:r>
      <w:r w:rsidR="00D70B9E" w:rsidRPr="00013B70">
        <w:t>documentation</w:t>
      </w:r>
      <w:r w:rsidR="00A35BD7" w:rsidRPr="00013B70">
        <w:t>,</w:t>
      </w:r>
      <w:r w:rsidR="00D70B9E" w:rsidRPr="00013B70">
        <w:t xml:space="preserve"> they carried out</w:t>
      </w:r>
      <w:r w:rsidRPr="00013B70">
        <w:t xml:space="preserve"> harsh testing of over 250</w:t>
      </w:r>
      <w:r w:rsidR="0089057E" w:rsidRPr="00013B70">
        <w:t xml:space="preserve"> </w:t>
      </w:r>
      <w:r w:rsidRPr="00013B70">
        <w:t xml:space="preserve">mA reverse bias stress on </w:t>
      </w:r>
      <w:r w:rsidR="00E807F4" w:rsidRPr="00013B70">
        <w:t xml:space="preserve">DSCs </w:t>
      </w:r>
      <w:r w:rsidRPr="00013B70">
        <w:t xml:space="preserve">showing a drop in the fill factor </w:t>
      </w:r>
      <w:r w:rsidR="00483430" w:rsidRPr="00013B70">
        <w:t xml:space="preserve">to be </w:t>
      </w:r>
      <w:r w:rsidRPr="00013B70">
        <w:t>the main problem.</w:t>
      </w:r>
    </w:p>
    <w:p w14:paraId="26E21B53" w14:textId="77777777" w:rsidR="00622A17" w:rsidRPr="00013B70" w:rsidRDefault="00974CBF" w:rsidP="00D65B28">
      <w:r w:rsidRPr="00013B70">
        <w:t xml:space="preserve">Raman spectroscopy and photo-spectroscopy were carried out in order to </w:t>
      </w:r>
      <w:r w:rsidR="00483430" w:rsidRPr="00013B70">
        <w:t xml:space="preserve">clarify </w:t>
      </w:r>
      <w:r w:rsidRPr="00013B70">
        <w:t xml:space="preserve">the degradation mechanism which </w:t>
      </w:r>
      <w:r w:rsidR="00C95215" w:rsidRPr="00013B70">
        <w:t>exhibited</w:t>
      </w:r>
      <w:r w:rsidRPr="00013B70">
        <w:t xml:space="preserve"> tri-iodide bleaching and strong interactions of triiodide with dye-thiocyanate groups.</w:t>
      </w:r>
    </w:p>
    <w:p w14:paraId="4B3EFFE4" w14:textId="79849BFF" w:rsidR="00D70B9E" w:rsidRPr="00013B70" w:rsidRDefault="00974CBF" w:rsidP="00D65B28">
      <w:r w:rsidRPr="00A43183">
        <w:t>Harsh high</w:t>
      </w:r>
      <w:r w:rsidR="000B17AB" w:rsidRPr="00A43183">
        <w:t>-</w:t>
      </w:r>
      <w:r w:rsidRPr="00A43183">
        <w:t xml:space="preserve">temperature </w:t>
      </w:r>
      <w:r w:rsidR="000B17AB" w:rsidRPr="00A43183">
        <w:t>long</w:t>
      </w:r>
      <w:r w:rsidR="000B17AB" w:rsidRPr="00F923AB">
        <w:t>-</w:t>
      </w:r>
      <w:r w:rsidRPr="00600ACF">
        <w:t xml:space="preserve">term stability </w:t>
      </w:r>
      <w:r w:rsidRPr="00656764">
        <w:t>testing</w:t>
      </w:r>
      <w:r w:rsidR="00626824" w:rsidRPr="00656764">
        <w:t xml:space="preserve"> </w:t>
      </w:r>
      <w:r w:rsidRPr="00013B70">
        <w:t xml:space="preserve"> has also been </w:t>
      </w:r>
      <w:r w:rsidR="00C95215" w:rsidRPr="00013B70">
        <w:t xml:space="preserve">performed </w:t>
      </w:r>
      <w:r w:rsidRPr="00013B70">
        <w:t xml:space="preserve">with liquid </w:t>
      </w:r>
      <w:r w:rsidR="003313CF" w:rsidRPr="00013B70">
        <w:t>DSC</w:t>
      </w:r>
      <w:r w:rsidRPr="00013B70">
        <w:t xml:space="preserve">s in our group </w:t>
      </w:r>
      <w:r w:rsidR="00622A17" w:rsidRPr="00013B70">
        <w:t xml:space="preserve">at Demokritos </w:t>
      </w:r>
      <w:r w:rsidRPr="00013B70">
        <w:t xml:space="preserve">for </w:t>
      </w:r>
      <w:r w:rsidR="003313CF" w:rsidRPr="00013B70">
        <w:t>DSC</w:t>
      </w:r>
      <w:r w:rsidRPr="00013B70">
        <w:t xml:space="preserve">s </w:t>
      </w:r>
      <w:r w:rsidR="00E056A5" w:rsidRPr="00013B70">
        <w:fldChar w:fldCharType="begin" w:fldLock="1"/>
      </w:r>
      <w:r w:rsidR="00656764">
        <w:instrText>ADDIN CSL_CITATION {"citationItems":[{"id":"ITEM-1","itemData":{"DOI":"10.1016/j.solmat.2015.09.052","ISSN":"09270248","abstract":"Dye solar cells (DSCs) have emerged as one of the most efficient third-generation photovoltaic (PV) technologies, whose commercialization is mainly hampered by the lack of sufficient long-term stability compared to conventional PV devices. In this work, it is demonstrated that solvent based DSCs using tetraglyme as a non-nitrile, high boiling point, organic solvent for the iodide/triiodide redox shuttle, can pass a harsh accelerated thermal ageing test of 3000 h light soaking followed by additional 2000 h thermal ageing at 85 °C. Electrochemical and spectroscopic analysis on thermal degradation effects revealed that a conduction band edge shift towards more negative potentials for tetraglyme-DSCs underlies the enhanced photopotential of aged cells, compensating for the thermally induced photo- current reduction due to slight triiodide loss. The tetraglyme-based solar cells (in contrast to cells based on methoxypropionitrile-MPN) showed exceptional stability, compatible with the established IEC61646 protocol for thin film PVs, keeping ca. 90% of their initial performance under 1 sun illumination. Quite notably, the cells even increased their initial efficiency by 4% when illuminated under 0.1 sun. This is the first time in literature that such a stability record is accomplished for solvent based DSCs utilizing commercially available and cost-effective materials.","author":[{"dropping-particle":"","family":"Stergiopoulos","given":"Thomas","non-dropping-particle":"","parse-names":false,"suffix":""},{"dropping-particle":"","family":"Kontos","given":"Athanassios G.","non-dropping-particle":"","parse-names":false,"suffix":""},{"dropping-particle":"","family":"Jiang","given":"Nancy","non-dropping-particle":"","parse-names":false,"suffix":""},{"dropping-particle":"","family":"Milliken","given":"Damion","non-dropping-particle":"","parse-names":false,"suffix":""},{"dropping-particle":"","family":"Desilvestro","given":"Hans","non-dropping-particle":"","parse-names":false,"suffix":""},{"dropping-particle":"","family":"Likodimos","given":"Vlassis","non-dropping-particle":"","parse-names":false,"suffix":""},{"dropping-particle":"","family":"Falaras","given":"Polycarpos","non-dropping-particle":"","parse-names":false,"suffix":""}],"container-title":"Solar Energy Materials and Solar Cells","id":"ITEM-1","issued":{"date-parts":[["2016","1"]]},"page":"457-466","title":"High boiling point solvent-based dye solar cells pass a harsh thermal ageing test","type":"article-journal","volume":"144"},"uris":["http://www.mendeley.com/documents/?uuid=d756bc61-6484-4538-a6d8-2486c51d8dc3"]},{"id":"ITEM-2","itemData":{"DOI":"10.1021/jp400060d","ISBN":"1932-7447","ISSN":"1932-7447","abstract":"Laboratory-size dye solar cells (DSCs), based on industrially feasible materials and processes employing liquid electrolytes, have been developed. Cells based on two electrolyte solvents with different physical properties were subjected to thermal stress test at 80 °C for 2000 h in the dark to monitor their long-term thermal stability. The DSCs incorporating a methoxypropionitrile (MPN)-based electrolyte presented a severe efficiency loss at 1 sun AM 1.5G of more than 70% upon thermal aging, while the solar cells using tetraglyme (TG) as a high boiling point solvent attained a promising stability with only 20% loss of performance. To better understand the above behavior, systematic experiments, including optical microscopy, linear sweep voltammetry, UV−vis absorption, electrochemical impedance, and Raman spectroscopies were conducted. Virtually no dye degradation/desorption, electrolyte decomposition, semiconductor passivation, or loss of cathode activity could be identified. For the MPN-based cells, a sharp decrease in the short-circuit photocurrent was observed at high illumination intensities following thermal stress, attributed to charge-transfer limitations due to severe triiodide loss, verified by different experimental techniques. These degradation effects were efficiently mitigated by replacing MPN with the high-boiling-point solvent in the electrolyte.","author":[{"dropping-particle":"","family":"Kontos","given":"Athanassios G.","non-dropping-particle":"","parse-names":false,"suffix":""},{"dropping-particle":"","family":"Stergiopoulos","given":"Thomas","non-dropping-particle":"","parse-names":false,"suffix":""},{"dropping-particle":"","family":"Likodimos","given":"Vlassis","non-dropping-particle":"","parse-names":false,"suffix":""},{"dropping-particle":"","family":"Milliken","given":"Damion","non-dropping-particle":"","parse-names":false,"suffix":""},{"dropping-particle":"","family":"Desilvesto","given":"Hans","non-dropping-particle":"","parse-names":false,"suffix":""},{"dropping-particle":"","family":"Tulloch","given":"Gavin","non-dropping-particle":"","parse-names":false,"suffix":""},{"dropping-particle":"","family":"Falaras","given":"Polycarpos","non-dropping-particle":"","parse-names":false,"suffix":""}],"container-title":"The Journal of Physical Chemistry C","id":"ITEM-2","issue":"17","issued":{"date-parts":[["2013","5","2"]]},"note":"From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)","page":"8636-8646","title":"Long-Term Thermal Stability of Liquid Dye Solar Cells","type":"article-journal","volume":"117"},"uris":["http://www.mendeley.com/documents/?uuid=2b7e63d2-243e-4bcb-94ff-7a030419f255"]},{"id":"ITEM-3","itemData":{"DOI":"10.1016/j.electacta.2015.03.206","ISSN":"00134686","abstract":"Robust Dye Sensitized Solar Cells have been prepared employing liquid electrolytes using ethyl isopropyl sulfone (EiPS) high boiling point solvent. The cells were tested for their durability under harsh thermal stressing conditions of 85?C and prolonged ageing time, 3000 h in the dark. The use of EiPS outperforms stability-wise the typical methoxypropionitrile MPN solvent, improving the cell stability from 38 to 75%. For both solvents, the physicochemical analysis infers the thermal degradation of the cell with the main changes occurring in the first 300 h of ageing. This was attributed to partial triiodide loss which reduces short circuit photocurrent and leads to formation of luminescent species in the electrolyte that affects the TiO2 surface and reduces open circuit photovoltage. The degradation effects were notably supressed by the use of the more stable EiPS solvent, where it was possible to optimize the iodine content in the redox mediator. It has been thus confirmed that iodine concentration as low as 0.05 M in the EiPS electrolyte is slightly preferable in terms of stability and device performance, comparing with higher concentrations, 0.1 and 0.15 M, respectively.","author":[{"dropping-particle":"","family":"Perganti","given":"D.","non-dropping-particle":"","parse-names":false,"suffix":""},{"dropping-particle":"","family":"Kontos","given":"A.G.","non-dropping-particle":"","parse-names":false,"suffix":""},{"dropping-particle":"","family":"Stergiopoulos","given":"T.","non-dropping-particle":"","parse-names":false,"suffix":""},{"dropping-particle":"","family":"Likodimos","given":"V.","non-dropping-particle":"","parse-names":false,"suffix":""},{"dropping-particle":"","family":"Farnell","given":"J.","non-dropping-particle":"","parse-names":false,"suffix":""},{"dropping-particle":"","family":"Milliken","given":"D.","non-dropping-particle":"","parse-names":false,"suffix":""},{"dropping-particle":"","family":"Desilvestro","given":"H.","non-dropping-particle":"","parse-names":false,"suffix":""},{"dropping-particle":"","family":"Falaras","given":"P.","non-dropping-particle":"","parse-names":false,"suffix":""}],"container-title":"Electrochimica Acta","id":"ITEM-3","issued":{"date-parts":[["2015","10"]]},"page":"241-249","publisher":"Elsevier Ltd","title":"Thermal Stressing of Dye Sensitized Solar Cells Employing Robust Redox Electrolytes","type":"article-journal","volume":"179"},"uris":["http://www.mendeley.com/documents/?uuid=99a28e14-287d-4c69-85ca-fb87d4ceb68f"]}],"mendeley":{"formattedCitation":"[24,27,203]","plainTextFormattedCitation":"[24,27,203]","previouslyFormattedCitation":"[24,27,203]"},"properties":{"noteIndex":0},"schema":"https://github.com/citation-style-language/schema/raw/master/csl-citation.json"}</w:instrText>
      </w:r>
      <w:r w:rsidR="00E056A5" w:rsidRPr="00013B70">
        <w:fldChar w:fldCharType="separate"/>
      </w:r>
      <w:r w:rsidR="00FE640A" w:rsidRPr="00FE640A">
        <w:rPr>
          <w:noProof/>
        </w:rPr>
        <w:t>[24,27,203]</w:t>
      </w:r>
      <w:r w:rsidR="00E056A5" w:rsidRPr="00013B70">
        <w:fldChar w:fldCharType="end"/>
      </w:r>
      <w:r w:rsidR="00C95215" w:rsidRPr="00013B70">
        <w:t>,</w:t>
      </w:r>
      <w:r w:rsidRPr="00013B70">
        <w:t xml:space="preserve"> which need</w:t>
      </w:r>
      <w:r w:rsidR="00622A17" w:rsidRPr="00013B70">
        <w:t>s</w:t>
      </w:r>
      <w:r w:rsidRPr="00013B70">
        <w:t xml:space="preserve"> to also be implemented with </w:t>
      </w:r>
      <w:r w:rsidR="00754FE2" w:rsidRPr="00013B70">
        <w:t>PSC</w:t>
      </w:r>
      <w:r w:rsidRPr="00013B70">
        <w:t xml:space="preserve"> </w:t>
      </w:r>
      <w:r w:rsidR="00433BEF">
        <w:t>assessment</w:t>
      </w:r>
      <w:r w:rsidR="00622A17" w:rsidRPr="00013B70">
        <w:t>.</w:t>
      </w:r>
    </w:p>
    <w:p w14:paraId="4AEBA545" w14:textId="676C3E0C" w:rsidR="00622A17" w:rsidRPr="00013B70" w:rsidRDefault="00974CBF" w:rsidP="00D65B28">
      <w:r w:rsidRPr="00013B70">
        <w:t>Looking at t</w:t>
      </w:r>
      <w:r w:rsidR="008D268B" w:rsidRPr="00013B70">
        <w:t xml:space="preserve">he tools available </w:t>
      </w:r>
      <w:r w:rsidR="001D0407" w:rsidRPr="00013B70">
        <w:t xml:space="preserve">to be used </w:t>
      </w:r>
      <w:r w:rsidR="008D268B" w:rsidRPr="00013B70">
        <w:t>for polymer s</w:t>
      </w:r>
      <w:r w:rsidRPr="00013B70">
        <w:t xml:space="preserve">olar </w:t>
      </w:r>
      <w:r w:rsidR="008D268B" w:rsidRPr="00013B70">
        <w:t>c</w:t>
      </w:r>
      <w:r w:rsidRPr="00013B70">
        <w:t>ells</w:t>
      </w:r>
      <w:r w:rsidR="00622A17" w:rsidRPr="00013B70">
        <w:t>,</w:t>
      </w:r>
      <w:r w:rsidRPr="00013B70">
        <w:t xml:space="preserve"> a large number would be </w:t>
      </w:r>
      <w:r w:rsidR="00746192" w:rsidRPr="00013B70">
        <w:t>beneficial</w:t>
      </w:r>
      <w:r w:rsidRPr="00013B70">
        <w:t xml:space="preserve"> </w:t>
      </w:r>
      <w:r w:rsidR="00622A17" w:rsidRPr="00013B70">
        <w:t xml:space="preserve">for </w:t>
      </w:r>
      <w:r w:rsidRPr="00013B70">
        <w:t>observ</w:t>
      </w:r>
      <w:r w:rsidR="00622A17" w:rsidRPr="00013B70">
        <w:t>ing</w:t>
      </w:r>
      <w:r w:rsidRPr="00013B70">
        <w:t xml:space="preserve"> the degradation mechanisms in </w:t>
      </w:r>
      <w:r w:rsidR="00754FE2" w:rsidRPr="00013B70">
        <w:t>PSC</w:t>
      </w:r>
      <w:r w:rsidR="00D52906" w:rsidRPr="00013B70">
        <w:t>s</w:t>
      </w:r>
      <w:r w:rsidR="005B1DDD" w:rsidRPr="00013B70">
        <w:t xml:space="preserve"> </w:t>
      </w:r>
      <w:r w:rsidR="006B60FA" w:rsidRPr="00013B70">
        <w:t>(</w:t>
      </w:r>
      <w:r w:rsidR="005B1DDD" w:rsidRPr="00013B70">
        <w:t xml:space="preserve">see </w:t>
      </w:r>
      <w:r w:rsidR="005B1DDD" w:rsidRPr="00013B70">
        <w:fldChar w:fldCharType="begin"/>
      </w:r>
      <w:r w:rsidR="005B1DDD" w:rsidRPr="00013B70">
        <w:instrText xml:space="preserve"> REF _Ref525319190 \h </w:instrText>
      </w:r>
      <w:r w:rsidR="005B1DDD" w:rsidRPr="00013B70">
        <w:fldChar w:fldCharType="separate"/>
      </w:r>
      <w:r w:rsidR="009B4740" w:rsidRPr="00013B70">
        <w:t xml:space="preserve">Table </w:t>
      </w:r>
      <w:r w:rsidR="009B4740">
        <w:rPr>
          <w:noProof/>
        </w:rPr>
        <w:t>1</w:t>
      </w:r>
      <w:r w:rsidR="005B1DDD" w:rsidRPr="00013B70">
        <w:fldChar w:fldCharType="end"/>
      </w:r>
      <w:r w:rsidRPr="00013B70">
        <w:t xml:space="preserve"> in </w:t>
      </w:r>
      <w:r w:rsidR="006B60FA" w:rsidRPr="00013B70">
        <w:t>Ref.</w:t>
      </w:r>
      <w:r w:rsidRPr="00013B70">
        <w:t xml:space="preserve"> </w:t>
      </w:r>
      <w:r w:rsidR="00E056A5" w:rsidRPr="00013B70">
        <w:fldChar w:fldCharType="begin" w:fldLock="1"/>
      </w:r>
      <w:r w:rsidR="00656764">
        <w:instrText>ADDIN CSL_CITATION {"citationItems":[{"id":"ITEM-1","itemData":{"DOI":"10.1016/j.solmat.2008.01.005","ISSN":"09270248","abstract":"Polymer and organic solar cells degrade during illumination and in the dark. This is in contrast to photovoltaics based on inorganic semiconductors such as silicon. Long operational lifetimes of solar cell devices are required in real-life application and the understanding and alleviation of the degradation phenomena are a prerequisite for successful application of this new and promising technology. In this review, the current understanding of stability/degradation in organic and polymer solar cell devices is presented and the methods for studying and elucidating degradation are discussed. Methods for enhancing the stability through the choice of better active materials, encapsulation, application of getter materials and UV-filters are also discussed.","author":[{"dropping-particle":"","family":"Jørgensen","given":"Mikkel","non-dropping-particle":"","parse-names":false,"suffix":""},{"dropping-particle":"","family":"Norrman","given":"Kion","non-dropping-particle":"","parse-names":false,"suffix":""},{"dropping-particle":"","family":"Krebs","given":"Frederik C.","non-dropping-particle":"","parse-names":false,"suffix":""}],"container-title":"Solar Energy Materials and Solar Cells","id":"ITEM-1","issue":"7","issued":{"date-parts":[["2008","7"]]},"page":"686-714","title":"Stability/degradation of polymer solar cells","type":"article-journal","volume":"92"},"uris":["http://www.mendeley.com/documents/?uuid=ced3f370-cdb8-4e6a-b1d1-2c1a76abb09e"]}],"mendeley":{"formattedCitation":"[204]","plainTextFormattedCitation":"[204]","previouslyFormattedCitation":"[204]"},"properties":{"noteIndex":0},"schema":"https://github.com/citation-style-language/schema/raw/master/csl-citation.json"}</w:instrText>
      </w:r>
      <w:r w:rsidR="00E056A5" w:rsidRPr="00013B70">
        <w:fldChar w:fldCharType="separate"/>
      </w:r>
      <w:r w:rsidR="00FE640A" w:rsidRPr="00FE640A">
        <w:rPr>
          <w:noProof/>
        </w:rPr>
        <w:t>[204]</w:t>
      </w:r>
      <w:r w:rsidR="00E056A5" w:rsidRPr="00013B70">
        <w:fldChar w:fldCharType="end"/>
      </w:r>
      <w:r w:rsidR="006B60FA" w:rsidRPr="00013B70">
        <w:t>)</w:t>
      </w:r>
      <w:r w:rsidRPr="00013B70">
        <w:t>.</w:t>
      </w:r>
    </w:p>
    <w:p w14:paraId="4D3020EE" w14:textId="74BB1EDF" w:rsidR="00622A17" w:rsidRPr="00013B70" w:rsidRDefault="00974CBF" w:rsidP="00D65B28">
      <w:r w:rsidRPr="00013B70">
        <w:t xml:space="preserve">Such thorough characterization can be applied to </w:t>
      </w:r>
      <w:r w:rsidR="00754FE2" w:rsidRPr="00013B70">
        <w:t>PSC</w:t>
      </w:r>
      <w:r w:rsidRPr="00013B70">
        <w:t xml:space="preserve">s </w:t>
      </w:r>
      <w:r w:rsidR="00622A17" w:rsidRPr="00013B70">
        <w:t xml:space="preserve">for </w:t>
      </w:r>
      <w:r w:rsidRPr="00013B70">
        <w:t>simulat</w:t>
      </w:r>
      <w:r w:rsidR="00622A17" w:rsidRPr="00013B70">
        <w:t>ing</w:t>
      </w:r>
      <w:r w:rsidRPr="00013B70">
        <w:t xml:space="preserve"> real time stress conditions. A very good progress report on thin film solar cell stress testing </w:t>
      </w:r>
      <w:r w:rsidR="000579C4" w:rsidRPr="00013B70">
        <w:t>criteria</w:t>
      </w:r>
      <w:r w:rsidRPr="00013B70">
        <w:t xml:space="preserve"> could also be </w:t>
      </w:r>
      <w:r w:rsidR="000579C4" w:rsidRPr="00013B70">
        <w:t xml:space="preserve">implemented </w:t>
      </w:r>
      <w:r w:rsidRPr="00013B70">
        <w:t xml:space="preserve">to develop an understanding for an initial </w:t>
      </w:r>
      <w:r w:rsidR="00754FE2" w:rsidRPr="00013B70">
        <w:t>PSC</w:t>
      </w:r>
      <w:r w:rsidRPr="00013B70">
        <w:t xml:space="preserve"> standard </w:t>
      </w:r>
      <w:r w:rsidR="00E056A5" w:rsidRPr="00013B70">
        <w:fldChar w:fldCharType="begin" w:fldLock="1"/>
      </w:r>
      <w:r w:rsidR="00656764">
        <w:instrText>ADDIN CSL_CITATION {"citationItems":[{"id":"ITEM-1","itemData":{"DOI":"10.1002/aenm.201501407","ISBN":"1614-6840","ISSN":"16146832","abstract":"Common procedures and practices for evaluating thin-fi lm solar cell stability and durability are reviewed with respect to their applicability for predicting failure routes and application lifetimes. Suggestions for the reporting of detailed stress factors, photovoltaic parameters with suffi cient statistical weight, and new fi gures of merit are made with the goal of steepening the learning curve towards real applications.","author":[{"dropping-particle":"","family":"Roesch","given":"Roland","non-dropping-particle":"","parse-names":false,"suffix":""},{"dropping-particle":"","family":"Faber","given":"Tobias","non-dropping-particle":"","parse-names":false,"suffix":""},{"dropping-particle":"","family":"Hauff","given":"Elizabeth","non-dropping-particle":"von","parse-names":false,"suffix":""},{"dropping-particle":"","family":"Brown","given":"Thomas M.","non-dropping-particle":"","parse-names":false,"suffix":""},{"dropping-particle":"","family":"Lira-Cantu","given":"Monica","non-dropping-particle":"","parse-names":false,"suffix":""},{"dropping-particle":"","family":"Hoppe","given":"Harald","non-dropping-particle":"","parse-names":false,"suffix":""}],"container-title":"Advanced Energy Materials","id":"ITEM-1","issue":"20","issued":{"date-parts":[["2015","10"]]},"page":"1501407","title":"Procedures and Practices for Evaluating Thin-Film Solar Cell Stability","type":"article-journal","volume":"5"},"uris":["http://www.mendeley.com/documents/?uuid=11140eb7-e742-3bbf-9dad-5326f05c4153"]}],"mendeley":{"formattedCitation":"[205]","plainTextFormattedCitation":"[205]","previouslyFormattedCitation":"[205]"},"properties":{"noteIndex":0},"schema":"https://github.com/citation-style-language/schema/raw/master/csl-citation.json"}</w:instrText>
      </w:r>
      <w:r w:rsidR="00E056A5" w:rsidRPr="00013B70">
        <w:fldChar w:fldCharType="separate"/>
      </w:r>
      <w:r w:rsidR="00FE640A" w:rsidRPr="00FE640A">
        <w:rPr>
          <w:noProof/>
        </w:rPr>
        <w:t>[205]</w:t>
      </w:r>
      <w:r w:rsidR="00E056A5" w:rsidRPr="00013B70">
        <w:fldChar w:fldCharType="end"/>
      </w:r>
      <w:r w:rsidRPr="00013B70">
        <w:t>.</w:t>
      </w:r>
    </w:p>
    <w:p w14:paraId="4A6C34A2" w14:textId="67EC5910" w:rsidR="00CA6A8B" w:rsidRPr="00013B70" w:rsidRDefault="00974CBF" w:rsidP="00D65B28">
      <w:r w:rsidRPr="00013B70">
        <w:t xml:space="preserve">A paper </w:t>
      </w:r>
      <w:r w:rsidR="00483430" w:rsidRPr="00013B70">
        <w:t>was published</w:t>
      </w:r>
      <w:r w:rsidRPr="00013B70">
        <w:t xml:space="preserve"> on the assessment of </w:t>
      </w:r>
      <w:r w:rsidRPr="007A2E3B">
        <w:t xml:space="preserve">bulk heterojunction organic solar cells </w:t>
      </w:r>
      <w:r w:rsidR="00483430" w:rsidRPr="007A2E3B">
        <w:t>under</w:t>
      </w:r>
      <w:r w:rsidRPr="007A2E3B">
        <w:t xml:space="preserve"> harsh </w:t>
      </w:r>
      <w:r w:rsidR="00154846" w:rsidRPr="007A2E3B">
        <w:t xml:space="preserve">temperature and lighting </w:t>
      </w:r>
      <w:r w:rsidRPr="007A2E3B">
        <w:t>conditions</w:t>
      </w:r>
      <w:r w:rsidR="003B0EB3" w:rsidRPr="007A2E3B">
        <w:t xml:space="preserve"> </w:t>
      </w:r>
      <w:r w:rsidR="00C6669A" w:rsidRPr="007A2E3B">
        <w:t>(</w:t>
      </w:r>
      <w:r w:rsidR="00B11F04" w:rsidRPr="00656764">
        <w:t>1</w:t>
      </w:r>
      <w:r w:rsidR="00B11F04" w:rsidRPr="007A2E3B">
        <w:t xml:space="preserve"> </w:t>
      </w:r>
      <w:r w:rsidRPr="007A2E3B">
        <w:t>sun</w:t>
      </w:r>
      <w:r w:rsidR="00E109F0" w:rsidRPr="007A2E3B">
        <w:t>/</w:t>
      </w:r>
      <w:r w:rsidRPr="007A2E3B">
        <w:t>60-70</w:t>
      </w:r>
      <w:r w:rsidRPr="007A2E3B">
        <w:rPr>
          <w:rFonts w:ascii="Calibri" w:hAnsi="Calibri" w:cs="Calibri"/>
        </w:rPr>
        <w:t>°</w:t>
      </w:r>
      <w:r w:rsidRPr="007A2E3B">
        <w:t>C</w:t>
      </w:r>
      <w:r w:rsidR="00E109F0" w:rsidRPr="007A2E3B">
        <w:t>/</w:t>
      </w:r>
      <w:r w:rsidRPr="007A2E3B">
        <w:t>N</w:t>
      </w:r>
      <w:r w:rsidRPr="007A2E3B">
        <w:rPr>
          <w:vertAlign w:val="subscript"/>
        </w:rPr>
        <w:t>2</w:t>
      </w:r>
      <w:r w:rsidRPr="007A2E3B">
        <w:t xml:space="preserve"> environment</w:t>
      </w:r>
      <w:r w:rsidR="00483430" w:rsidRPr="007A2E3B">
        <w:t>)</w:t>
      </w:r>
      <w:r w:rsidR="00224B82" w:rsidRPr="007A2E3B">
        <w:t xml:space="preserve">, </w:t>
      </w:r>
      <w:r w:rsidR="00483430" w:rsidRPr="007A2E3B">
        <w:t>which demonstrated</w:t>
      </w:r>
      <w:r w:rsidR="00C6669A" w:rsidRPr="007A2E3B">
        <w:t xml:space="preserve"> </w:t>
      </w:r>
      <w:r w:rsidR="00224B82" w:rsidRPr="007A2E3B">
        <w:t>life</w:t>
      </w:r>
      <w:r w:rsidRPr="007A2E3B">
        <w:t>times of 3000</w:t>
      </w:r>
      <w:r w:rsidR="00C6669A" w:rsidRPr="007A2E3B">
        <w:t>-</w:t>
      </w:r>
      <w:r w:rsidRPr="007A2E3B">
        <w:t xml:space="preserve">5000 </w:t>
      </w:r>
      <w:r w:rsidR="00C7562A" w:rsidRPr="007A2E3B">
        <w:t>h</w:t>
      </w:r>
      <w:r w:rsidRPr="007A2E3B">
        <w:t>, with a reduction of nearly 55% efficiency</w:t>
      </w:r>
      <w:r w:rsidR="00C6669A" w:rsidRPr="007A2E3B">
        <w:t>,</w:t>
      </w:r>
      <w:r w:rsidRPr="007A2E3B">
        <w:t xml:space="preserve"> although in one </w:t>
      </w:r>
      <w:r w:rsidR="00A42706" w:rsidRPr="007A2E3B">
        <w:t>circumstance</w:t>
      </w:r>
      <w:r w:rsidRPr="007A2E3B">
        <w:t>, the d</w:t>
      </w:r>
      <w:r w:rsidRPr="00013B70">
        <w:t xml:space="preserve">evice </w:t>
      </w:r>
      <w:r w:rsidR="009C17D6" w:rsidRPr="00013B70">
        <w:t xml:space="preserve">in combination with </w:t>
      </w:r>
      <w:r w:rsidRPr="00013B70">
        <w:t>one of the materials they assessed</w:t>
      </w:r>
      <w:r w:rsidR="00A42706" w:rsidRPr="00013B70">
        <w:t>,</w:t>
      </w:r>
      <w:r w:rsidRPr="00013B70">
        <w:t xml:space="preserve"> lost more than 60% of performance after 500 </w:t>
      </w:r>
      <w:r w:rsidR="00C7562A" w:rsidRPr="00013B70">
        <w:t>h</w:t>
      </w:r>
      <w:r w:rsidRPr="00013B70">
        <w:t xml:space="preserve"> </w:t>
      </w:r>
      <w:r w:rsidR="00E056A5" w:rsidRPr="00013B70">
        <w:fldChar w:fldCharType="begin" w:fldLock="1"/>
      </w:r>
      <w:r w:rsidR="00656764">
        <w:instrText>ADDIN CSL_CITATION {"citationItems":[{"id":"ITEM-1","itemData":{"DOI":"10.1016/j.solmat.2016.12.021","ISSN":"09270248","abstract":"Solution-processed small molecule-fullerene bulk heterojunction (SM BHJ) solar cells now have power conversion efficiency (PCE) greater than 10%. However, degradation of SM BHJ solar cells has not been well studied. This work reports the first stability study of six high performance molecules including the record SM BHJ solar cells under device operating conditions. Solar cells with a range of donor molecular weight from 1200 to 2300Da giving 6–10% PCE are monitored in nitrogen gas under 1 sun illumination with maximum power point tracking as well as at 25°C and 70°C in the dark. Both heat and light contribute to initial exponential decay or burn-in with total reduction in efficiency from 31% to 66%. Larger molecules are found to be resistant to heat induced burn-in, while more crystalline active layers are more resistant to light induced burn-in. After burn-in, the linear degradation is observed to be governed by thermal processes. Stabilized TS80 lifetimes of the SM BHJ solar cells range from 3450h to 5600h. Molecular design towards higher stability should aim at increasing thermal stability while maintaining crystallinity for photostability.","author":[{"dropping-particle":"","family":"Cheacharoen","given":"Rongrong","non-dropping-particle":"","parse-names":false,"suffix":""},{"dropping-particle":"","family":"Mateker","given":"William R.","non-dropping-particle":"","parse-names":false,"suffix":""},{"dropping-particle":"","family":"Zhang","given":"Qian","non-dropping-particle":"","parse-names":false,"suffix":""},{"dropping-particle":"","family":"Kan","given":"Bin","non-dropping-particle":"","parse-names":false,"suffix":""},{"dropping-particle":"","family":"Sarkisian","given":"Dylan","non-dropping-particle":"","parse-names":false,"suffix":""},{"dropping-particle":"","family":"Liu","given":"Xiaofeng","non-dropping-particle":"","parse-names":false,"suffix":""},{"dropping-particle":"","family":"Love","given":"John A.","non-dropping-particle":"","parse-names":false,"suffix":""},{"dropping-particle":"","family":"Wan","given":"Xiangjian","non-dropping-particle":"","parse-names":false,"suffix":""},{"dropping-particle":"","family":"Chen","given":"Yongsheng","non-dropping-particle":"","parse-names":false,"suffix":""},{"dropping-particle":"","family":"Nguyen","given":"Thuc-Quyen","non-dropping-particle":"","parse-names":false,"suffix":""},{"dropping-particle":"","family":"Bazan","given":"Guillermo C.","non-dropping-particle":"","parse-names":false,"suffix":""},{"dropping-particle":"","family":"McGehee","given":"Michael D.","non-dropping-particle":"","parse-names":false,"suffix":""}],"container-title":"Solar Energy Materials and Solar Cells","id":"ITEM-1","issued":{"date-parts":[["2017","3"]]},"page":"368-376","title":"Assessing the stability of high performance solution processed small molecule solar cells","type":"article-journal","volume":"161"},"uris":["http://www.mendeley.com/documents/?uuid=672a378c-bcf3-350b-8b0d-eb010bbcf8f7"]}],"mendeley":{"formattedCitation":"[206]","plainTextFormattedCitation":"[206]","previouslyFormattedCitation":"[206]"},"properties":{"noteIndex":0},"schema":"https://github.com/citation-style-language/schema/raw/master/csl-citation.json"}</w:instrText>
      </w:r>
      <w:r w:rsidR="00E056A5" w:rsidRPr="00013B70">
        <w:fldChar w:fldCharType="separate"/>
      </w:r>
      <w:r w:rsidR="00FE640A" w:rsidRPr="00FE640A">
        <w:rPr>
          <w:noProof/>
        </w:rPr>
        <w:t>[206]</w:t>
      </w:r>
      <w:r w:rsidR="00E056A5" w:rsidRPr="00013B70">
        <w:fldChar w:fldCharType="end"/>
      </w:r>
      <w:r w:rsidRPr="00013B70">
        <w:t>.</w:t>
      </w:r>
    </w:p>
    <w:p w14:paraId="342C1374" w14:textId="6AE0139D" w:rsidR="007B2F38" w:rsidRPr="00013B70" w:rsidRDefault="00974CBF" w:rsidP="00D65B28">
      <w:r w:rsidRPr="00013B70">
        <w:t xml:space="preserve">In </w:t>
      </w:r>
      <w:r w:rsidR="009C17D6" w:rsidRPr="00013B70">
        <w:t xml:space="preserve">an </w:t>
      </w:r>
      <w:r w:rsidRPr="00013B70">
        <w:t>organic solar cell stability</w:t>
      </w:r>
      <w:r w:rsidR="009C17D6" w:rsidRPr="00013B70">
        <w:t xml:space="preserve"> study</w:t>
      </w:r>
      <w:r w:rsidRPr="00013B70">
        <w:t>, morphology evolution can affect stability</w:t>
      </w:r>
      <w:r w:rsidR="009C17D6" w:rsidRPr="00013B70">
        <w:t>,</w:t>
      </w:r>
      <w:r w:rsidRPr="00013B70">
        <w:t xml:space="preserve"> and such a review was conducted </w:t>
      </w:r>
      <w:r w:rsidR="00CA6A8B" w:rsidRPr="00013B70">
        <w:t>to identify</w:t>
      </w:r>
      <w:r w:rsidRPr="00013B70">
        <w:t xml:space="preserve"> what was </w:t>
      </w:r>
      <w:r w:rsidR="00AA15F7" w:rsidRPr="00013B70">
        <w:t xml:space="preserve">implemented </w:t>
      </w:r>
      <w:r w:rsidRPr="00013B70">
        <w:t xml:space="preserve">to address this issue </w:t>
      </w:r>
      <w:r w:rsidR="00E056A5" w:rsidRPr="00013B70">
        <w:fldChar w:fldCharType="begin" w:fldLock="1"/>
      </w:r>
      <w:r w:rsidR="00656764">
        <w:instrText>ADDIN CSL_CITATION {"citationItems":[{"id":"ITEM-1","itemData":{"DOI":"10.1007/s40820-016-0107-3","ISSN":"2311-6706","abstract":"Organic photovoltaic devices are on the verge of commercialization with power conversion efficiencies exceeding 10 %in laboratory cells and above 8.5 %in modules. However, one of the main limitations hindering their mass scale production is the debatable inferior stability of organic photovoltaic devices in comparison to other technologies. Adequate donor/acceptor morphology of the active layer is required to provide carrier separation and transport to the electrodes. Unfortunately, the beneficial morphology for device performance is usually a kinetically frozen state which has not reached thermodynamic equilibrium. During the last 5 years, special efforts have been dedicated to isolate the effects related to morphology changes taking place within the active layer and compare to those affecting the interfaces with the external electrodes. The current review discusses some of the factors affecting the donor/acceptor morphology evolution as one of the major intrinsic degradation pathways. Special attention is paid to factors in the nano- and microscale domain. For example, phase segregation of the polymer and fullerene domains due to Ostwald ripening is a major factor in the microscale domain and is affected by the presence of additives, glass transition temperature of the polymers or use of crosslinkers in the active layer. Alternatively, the role of vertical segregation profile toward the external electrodes is key for device operation, being a clear case of nanoscale morphology evolution. For example, donor and acceptor molecules actually present at the external interfaces will determine the leakage current of the device, energy-level alignment, and interfacial recombination processes. Different techniques have been developed over the last few years to understand its relationship with the device efficiency. Of special interest are those techniques which enable in situ analysis being non- destructive as they can be used to study accelerated degradation experiments and some will be discussed here.","author":[{"dropping-particle":"","family":"Guerrero","given":"Antonio","non-dropping-particle":"","parse-names":false,"suffix":""},{"dropping-particle":"","family":"Garcia-Belmonte","given":"Germà","non-dropping-particle":"","parse-names":false,"suffix":""}],"container-title":"Nano-Micro Letters","id":"ITEM-1","issue":"1","issued":{"date-parts":[["2017","1","4"]]},"page":"10","publisher":"Springer Berlin Heidelberg","title":"Recent Advances to Understand Morphology Stability of Organic Photovoltaics","type":"article-journal","volume":"9"},"uris":["http://www.mendeley.com/documents/?uuid=b1494189-ead8-3b65-8e3a-471d8b8b1a19"]}],"mendeley":{"formattedCitation":"[207]","plainTextFormattedCitation":"[207]","previouslyFormattedCitation":"[207]"},"properties":{"noteIndex":0},"schema":"https://github.com/citation-style-language/schema/raw/master/csl-citation.json"}</w:instrText>
      </w:r>
      <w:r w:rsidR="00E056A5" w:rsidRPr="00013B70">
        <w:fldChar w:fldCharType="separate"/>
      </w:r>
      <w:r w:rsidR="00FE640A" w:rsidRPr="00FE640A">
        <w:rPr>
          <w:noProof/>
        </w:rPr>
        <w:t>[207]</w:t>
      </w:r>
      <w:r w:rsidR="00E056A5" w:rsidRPr="00013B70">
        <w:fldChar w:fldCharType="end"/>
      </w:r>
      <w:r w:rsidRPr="00013B70">
        <w:t xml:space="preserve">. </w:t>
      </w:r>
    </w:p>
    <w:p w14:paraId="19F31280" w14:textId="20EEB4F9" w:rsidR="00D70B9E" w:rsidRPr="00013B70" w:rsidRDefault="00974CBF" w:rsidP="00D65B28">
      <w:r w:rsidRPr="00013B70">
        <w:t>Various reviews have also been written for DSC research</w:t>
      </w:r>
      <w:r w:rsidR="009D2521" w:rsidRPr="00013B70">
        <w:t>,</w:t>
      </w:r>
      <w:r w:rsidR="00B2607B" w:rsidRPr="00013B70">
        <w:t xml:space="preserve"> which also include their degradation mechanisms</w:t>
      </w:r>
      <w:r w:rsidR="00D70B9E" w:rsidRPr="00013B70">
        <w:t xml:space="preserve">, module performance, </w:t>
      </w:r>
      <w:r w:rsidR="00C853C5" w:rsidRPr="00013B70">
        <w:t>limitations and commercial potential,</w:t>
      </w:r>
      <w:r w:rsidR="00AE1214" w:rsidRPr="00013B70">
        <w:t xml:space="preserve"> </w:t>
      </w:r>
      <w:r w:rsidR="00D70B9E" w:rsidRPr="00013B70">
        <w:t>as well as</w:t>
      </w:r>
      <w:r w:rsidR="00AE1214" w:rsidRPr="00013B70">
        <w:t xml:space="preserve"> many other useful topics related to stability</w:t>
      </w:r>
      <w:r w:rsidRPr="00013B70">
        <w:t xml:space="preserve"> </w:t>
      </w:r>
      <w:r w:rsidR="00E056A5" w:rsidRPr="00013B70">
        <w:fldChar w:fldCharType="begin" w:fldLock="1"/>
      </w:r>
      <w:r w:rsidR="00656764">
        <w:instrText>ADDIN CSL_CITATION {"citationItems":[{"id":"ITEM-1","itemData":{"DOI":"10.1039/C4EE01724B","ISBN":"1754-5692","ISSN":"1754-5692","abstract":"An overview of the state of the art dye solar module technology and innovations required for further development is presented.","author":[{"dropping-particle":"","family":"Fakharuddin","given":"Azhar","non-dropping-particle":"","parse-names":false,"suffix":""},{"dropping-particle":"","family":"Jose","given":"Rajan","non-dropping-particle":"","parse-names":false,"suffix":""},{"dropping-particle":"","family":"Brown","given":"Thomas M","non-dropping-particle":"","parse-names":false,"suffix":""},{"dropping-particle":"","family":"Fabregat-Santiago","given":"Francisco","non-dropping-particle":"","parse-names":false,"suffix":""},{"dropping-particle":"","family":"Bisquert","given":"Juan","non-dropping-particle":"","parse-names":false,"suffix":""}],"container-title":"Energy Environ. Sci.","id":"ITEM-1","issue":"12","issued":{"date-parts":[["2014","9","8"]]},"page":"3952-3981","title":"A perspective on the production of dye-sensitized solar modules","type":"article-journal","volume":"7"},"uris":["http://www.mendeley.com/documents/?uuid=2404875b-f263-380d-87a8-f8a4d6c83b6c"]},{"id":"ITEM-2","itemData":{"DOI":"10.1155/2014/939525","ISSN":"2356-6612","abstract":"The purpose of this review is to gather the current background in materials development and provide the reader with an accurate image of today’s knowledge regarding the stability of dye-sensitized solar cells. This contribution highlights the literature from the 1970s to the present day on nanostructured TiO 2 , dye, Pt counter electrode, and liquid electrolyte for which this review is focused on.","author":[{"dropping-particle":"","family":"Sauvage","given":"Frédéric","non-dropping-particle":"","parse-names":false,"suffix":""}],"container-title":"Advances in Chemistry","id":"ITEM-2","issued":{"date-parts":[["2014"]]},"page":"1-23","publisher":"Hindawi Publishing Corporation","title":"A Review on Current Status of Stability and Knowledge on Liquid Electrolyte-Based Dye-Sensitized Solar Cells","type":"article-journal","volume":"2014"},"uris":["http://www.mendeley.com/documents/?uuid=55bb83e6-e3f2-31ca-9a73-790e0cc0b998"]},{"id":"ITEM-3","itemData":{"DOI":"10.1039/b922801b","ISSN":"1754-5692","author":[{"dropping-particle":"","family":"Asghar","given":"Muhammad Imran","non-dropping-particle":"","parse-names":false,"suffix":""},{"dropping-particle":"","family":"Miettunen","given":"Kati","non-dropping-particle":"","parse-names":false,"suffix":""},{"dropping-particle":"","family":"Halme","given":"Janne","non-dropping-particle":"","parse-names":false,"suffix":""},{"dropping-particle":"","family":"Vahermaa","given":"Paula","non-dropping-particle":"","parse-names":false,"suffix":""},{"dropping-particle":"","family":"Toivola","given":"Minna","non-dropping-particle":"","parse-names":false,"suffix":""},{"dropping-particle":"","family":"Aitola","given":"Kerttu","non-dropping-particle":"","parse-names":false,"suffix":""},{"dropping-particle":"","family":"Lund","given":"Peter","non-dropping-particle":"","parse-names":false,"suffix":""}],"container-title":"Energy &amp; Environmental Science","id":"ITEM-3","issue":"4","issued":{"date-parts":[["2010"]]},"note":"From Duplicate 1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)\nAnd Duplicate 4 ( Review of stability for advanced dye solar cells - Asghar, Muhammad Imran; Miettunen, Kati; Halme, Janne; Vahermaa, Paula; Toivola, Minna; Aitola, Kerttu; Lund, Peter )\nAnd Duplicate 7 ( Review of stability for advanced dye solar cells - Asghar, Muhammad Imran; Miettunen, Kati; Halme, Janne; Vahermaa, Paula; Toivola, Minna; Aitola, Kerttu; Lund, Peter )\nAnd Duplicate 8 ( Review of stability for advanced dye solar cells - Asghar, Muhammad Imran; Miettunen, Kati; Halme, Janne; Vahermaa, Paula; Toivola, Minna; Aitola, Kerttu; Lund, Peter )\nAnd Duplicate 9 ( Review of stability for advanced dye solar cells - Asghar, Muhammad Imran; Miettunen, Kati; Halme, Janne; Vahermaa, Paula; Toivola, Minna; Aitola, Kerttu; Lund, Peter )\nAnd Duplicate 11 ( Review of stability for advanced dye solar cells - Asghar, Muhammad Imran; Miettunen, Kati; Halme, Janne; Vahermaa, Paula; Toivola, Minna; Aitola, Kerttu; Lund, Peter )\nAnd Duplicate 12 ( Review of stability for advanced dye solar cells - Asghar, Muhammad Imran; Miettunen, Kati; Halme, Janne; Vahermaa, Paula; Toivola, Minna; Aitola, Kerttu; Lund, Peter )\nAnd Duplicate 14 ( Review of stability for advanced dye solar cells - Asghar, Muhammad Imran; Miettunen, Kati; Halme, Janne; Vahermaa, Paula; Toivola, Minna; Aitola, Kerttu; Lund, Peter )\n\n10.1039/b922801b\n\nFrom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)\nAnd Duplicate 10 ( Review of stability for advanced dye solar cells - Asghar, Muhammad; Miettunen, Kati; Halme, Janne; Vahermaa, Paula; Toivola, Minna; Aitola, Kerttu; Lund, Peter )\nAnd Duplicate 13 ( Review of stability for advanced dye solar cells - Asghar, Muhammad; Miettunen, Kati; Halme, Janne; Vahermaa, Paula; Toivola, Minna; Aitola, Kerttu; Lund, Peter )\nAnd Duplicate 15 ( Review of stability for advanced dye solar cells - Asghar, Muhammad; Miettunen, Kati; Halme, Janne; Vahermaa, Paula; Toivola, Minna; Aitola, Kerttu; Lund, Peter )\nAnd Duplicate 16 ( Review of stability for advanced dye solar cells - Asghar, Muhammad; Miettunen, Kati; Halme, Janne; Vahermaa, Paula; Toivola, Minna; Aitola, Kerttu; Lund, Peter )\n\n10.1039/B922801B\n\n\n\nFrom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)\n\n10.1039/B922801B\n\n\n\n\nFrom Duplicate 1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)\nAnd Duplicate 4 ( Review of stability for advanced dye solar cells - Asghar, Muhammad Imran; Miettunen, Kati; Halme, Janne; Vahermaa, Paula; Toivola, Minna; Aitola, Kerttu; Lund, Peter )\nAnd Duplicate 7 ( Review of stability for advanced dye solar cells - Asghar, Muhammad Imran; Miettunen, Kati; Halme, Janne; Vahermaa, Paula; Toivola, Minna; Aitola, Kerttu; Lund, Peter )\nAnd Duplicate 8 ( Review of stability for advanced dye solar cells - Asghar, Muhammad Imran; Miettunen, Kati; Halme, Janne; Vahermaa, Paula; Toivola, Minna; Aitola, Kerttu; Lund, Peter )\nAnd Duplicate 9 ( Review of stability for advanced dye solar cells - Asghar, Muhammad Imran; Miettunen, Kati; Halme, Janne; Vahermaa, Paula; Toivola, Minna; Aitola, Kerttu; Lund, Peter )\nAnd Duplicate 11 ( Review of stability for advanced dye solar cells - Asghar, Muhammad Imran; Miettunen, Kati; Halme, Janne; Vahermaa, Paula; Toivola, Minna; Aitola, Kerttu; Lund, Peter )\nAnd Duplicate 12 ( Review of stability for advanced dye solar cells - Asghar, Muhammad Imran; Miettunen, Kati; Halme, Janne; Vahermaa, Paula; Toivola, Minna; Aitola, Kerttu; Lund, Peter )\nAnd Duplicate 14 ( Review of stability for advanced dye solar cells - Asghar, Muhammad Imran; Miettunen, Kati; Halme, Janne; Vahermaa, Paula; Toivola, Minna; Aitola, Kerttu; Lund, Peter )\n\n10.1039/b922801b\n\nFrom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)\nAnd Duplicate 10 ( Review of stability for advanced dye solar cells - Asghar, Muhammad; Miettunen, Kati; Halme, Janne; Vahermaa, Paula; Toivola, Minna; Aitola, Kerttu; Lund, Peter )\nAnd Duplicate 13 ( Review of stability for advanced dye solar cells - Asghar, Muhammad; Miettunen, Kati; Halme, Janne; Vahermaa, Paula; Toivola, Minna; Aitola, Kerttu; Lund, Peter )\nAnd Duplicate 15 ( Review of stability for advanced dye solar cells - Asghar, Muhammad; Miettunen, Kati; Halme, Janne; Vahermaa, Paula; Toivola, Minna; Aitola, Kerttu; Lund, Peter )\nAnd Duplicate 16 ( Review of stability for advanced dye solar cells - Asghar, Muhammad; Miettunen, Kati; Halme, Janne; Vahermaa, Paula; Toivola, Minna; Aitola, Kerttu; Lund, Peter )\n\n10.1039/B922801B\n\n\n\nFrom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)\n\n10.1039/B922801B\n\n\n\nFrom Duplicate 2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)\nAnd Duplicate 4 ( Review of stability for advanced dye solar cells - Asghar, Muhammad Imran; Miettunen, Kati; Halme, Janne; Vahermaa, Paula; Toivola, Minna; Aitola, Kerttu; Lund, Peter )\nAnd Duplicate 7 ( Review of stability for advanced dye solar cells - Asghar, Muhammad Imran; Miettunen, Kati; Halme, Janne; Vahermaa, Paula; Toivola, Minna; Aitola, Kerttu; Lund, Peter )\nAnd Duplicate 8 ( Review of stability for advanced dye solar cells - Asghar, Muhammad Imran; Miettunen, Kati; Halme, Janne; Vahermaa, Paula; Toivola, Minna; Aitola, Kerttu; Lund, Peter )\nAnd Duplicate 9 ( Review of stability for advanced dye solar cells - Asghar, Muhammad Imran; Miettunen, Kati; Halme, Janne; Vahermaa, Paula; Toivola, Minna; Aitola, Kerttu; Lund, Peter )\nAnd Duplicate 11 ( Review of stability for advanced dye solar cells - Asghar, Muhammad Imran; Miettunen, Kati; Halme, Janne; Vahermaa, Paula; Toivola, Minna; Aitola, Kerttu; Lund, Peter )\nAnd Duplicate 12 ( Review of stability for advanced dye solar cells - Asghar, Muhammad Imran; Miettunen, Kati; Halme, Janne; Vahermaa, Paula; Toivola, Minna; Aitola, Kerttu; Lund, Peter )\nAnd Duplicate 14 ( Review of stability for advanced dye solar cells - Asghar, Muhammad Imran; Miettunen, Kati; Halme, Janne; Vahermaa, Paula; Toivola, Minna; Aitola, Kerttu; Lund, Peter )\n\n10.1039/b922801b\n\nFrom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)\nAnd Duplicate 10 ( Review of stability for advanced dye solar cells - Asghar, Muhammad; Miettunen, Kati; Halme, Janne; Vahermaa, Paula; Toivola, Minna; Aitola, Kerttu; Lund, Peter )\nAnd Duplicate 13 ( Review of stability for advanced dye solar cells - Asghar, Muhammad; Miettunen, Kati; Halme, Janne; Vahermaa, Paula; Toivola, Minna; Aitola, Kerttu; Lund, Peter )\nAnd Duplicate 15 ( Review of stability for advanced dye solar cells - Asghar, Muhammad; Miettunen, Kati; Halme, Janne; Vahermaa, Paula; Toivola, Minna; Aitola, Kerttu; Lund, Peter )\nAnd Duplicate 16 ( Review of stability for advanced dye solar cells - Asghar, Muhammad; Miettunen, Kati; Halme, Janne; Vahermaa, Paula; Toivola, Minna; Aitola, Kerttu; Lund, Peter )\n\n10.1039/B922801B\n\n\n\n\nFrom Duplicate 3 ( Review of stability for advanced dye solar cells - Asghar, Muhammad; Miettunen, Kati; Halme, Janne; Vahermaa, Paula; Toivola, Minna; Aitola, Kerttu; Lund, Peter )\nAnd Duplicate 4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)\n\n10.1039/B922801B","page":"418","title":"Review of stability for advanced dye solar cells","type":"article-journal","volume":"3"},"uris":["http://www.mendeley.com/documents/?uuid=84efa3bb-c638-465c-8d42-2239896f0cd7"]}],"mendeley":{"formattedCitation":"[23,47,208]","plainTextFormattedCitation":"[23,47,208]","previouslyFormattedCitation":"[23,54,208]"},"properties":{"noteIndex":0},"schema":"https://github.com/citation-style-language/schema/raw/master/csl-citation.json"}</w:instrText>
      </w:r>
      <w:r w:rsidR="00E056A5" w:rsidRPr="00013B70">
        <w:fldChar w:fldCharType="separate"/>
      </w:r>
      <w:r w:rsidR="00656764" w:rsidRPr="00656764">
        <w:rPr>
          <w:noProof/>
        </w:rPr>
        <w:t>[23,47,208]</w:t>
      </w:r>
      <w:r w:rsidR="00E056A5" w:rsidRPr="00013B70">
        <w:fldChar w:fldCharType="end"/>
      </w:r>
    </w:p>
    <w:p w14:paraId="1D19654F" w14:textId="77777777" w:rsidR="00D70B9E" w:rsidRPr="00013B70" w:rsidRDefault="00D70B9E" w:rsidP="00D65B28">
      <w:r w:rsidRPr="00013B70">
        <w:t>A</w:t>
      </w:r>
      <w:r w:rsidR="00974CBF" w:rsidRPr="00013B70">
        <w:t xml:space="preserve">mong the many </w:t>
      </w:r>
      <w:r w:rsidR="00217AA0" w:rsidRPr="00013B70">
        <w:t xml:space="preserve">procedures </w:t>
      </w:r>
      <w:r w:rsidR="00974CBF" w:rsidRPr="00013B70">
        <w:t>that are available</w:t>
      </w:r>
      <w:r w:rsidR="00217AA0" w:rsidRPr="00013B70">
        <w:t>,</w:t>
      </w:r>
      <w:r w:rsidR="00974CBF" w:rsidRPr="00013B70">
        <w:t xml:space="preserve"> one could devise </w:t>
      </w:r>
      <w:r w:rsidRPr="00013B70">
        <w:t xml:space="preserve">additional </w:t>
      </w:r>
      <w:r w:rsidR="00974CBF" w:rsidRPr="00013B70">
        <w:t xml:space="preserve">testing protocols that may not </w:t>
      </w:r>
      <w:r w:rsidRPr="00013B70">
        <w:t xml:space="preserve">currently </w:t>
      </w:r>
      <w:r w:rsidR="00974CBF" w:rsidRPr="00013B70">
        <w:t>be in use.</w:t>
      </w:r>
    </w:p>
    <w:p w14:paraId="72505300" w14:textId="0008EDF5" w:rsidR="007B2F38" w:rsidRPr="00013B70" w:rsidRDefault="00217AA0" w:rsidP="00D65B28">
      <w:r w:rsidRPr="00013B70">
        <w:t xml:space="preserve">It is common for </w:t>
      </w:r>
      <w:r w:rsidR="00974CBF" w:rsidRPr="00013B70">
        <w:t xml:space="preserve">academic groups </w:t>
      </w:r>
      <w:r w:rsidRPr="00013B70">
        <w:t xml:space="preserve">to </w:t>
      </w:r>
      <w:r w:rsidR="00974CBF" w:rsidRPr="00013B70">
        <w:t xml:space="preserve">only select a few of the tests that stability testing protocols recommend for industrial use. </w:t>
      </w:r>
      <w:r w:rsidR="00656AC6" w:rsidRPr="00013B70">
        <w:t>So,</w:t>
      </w:r>
      <w:r w:rsidR="00974CBF" w:rsidRPr="00013B70">
        <w:t xml:space="preserve"> checking and tailoring it to suit the technology </w:t>
      </w:r>
      <w:r w:rsidR="00483430" w:rsidRPr="00013B70">
        <w:t>are</w:t>
      </w:r>
      <w:r w:rsidR="00974CBF" w:rsidRPr="00013B70">
        <w:t xml:space="preserve"> important.</w:t>
      </w:r>
    </w:p>
    <w:p w14:paraId="0E8D15E6" w14:textId="7908E722" w:rsidR="00C5199E" w:rsidRPr="00013B70" w:rsidRDefault="00974CBF" w:rsidP="00D65B28">
      <w:r w:rsidRPr="00013B70">
        <w:t xml:space="preserve">High </w:t>
      </w:r>
      <w:r w:rsidR="0000019C" w:rsidRPr="00013B70">
        <w:t>t</w:t>
      </w:r>
      <w:r w:rsidRPr="00013B70">
        <w:t xml:space="preserve">emperature </w:t>
      </w:r>
      <w:r w:rsidR="002E7E1A" w:rsidRPr="00013B70">
        <w:t>ageing</w:t>
      </w:r>
      <w:r w:rsidR="0000019C" w:rsidRPr="00013B70">
        <w:t xml:space="preserve"> </w:t>
      </w:r>
      <w:r w:rsidRPr="00013B70">
        <w:t>test</w:t>
      </w:r>
      <w:r w:rsidR="002E7E1A" w:rsidRPr="00013B70">
        <w:t>s</w:t>
      </w:r>
      <w:r w:rsidRPr="00013B70">
        <w:t xml:space="preserve"> in the dark with different electrolytes</w:t>
      </w:r>
      <w:r w:rsidR="001D10E6" w:rsidRPr="00013B70">
        <w:t>,</w:t>
      </w:r>
      <w:r w:rsidR="00483430" w:rsidRPr="00013B70">
        <w:t xml:space="preserve"> </w:t>
      </w:r>
      <w:r w:rsidRPr="00013B70">
        <w:t>dyes or redox couples have been carried out</w:t>
      </w:r>
      <w:r w:rsidR="001D10E6" w:rsidRPr="00013B70">
        <w:t>,</w:t>
      </w:r>
      <w:r w:rsidRPr="00013B70">
        <w:t xml:space="preserve"> which </w:t>
      </w:r>
      <w:r w:rsidR="00483430" w:rsidRPr="00013B70">
        <w:t>indicate the</w:t>
      </w:r>
      <w:r w:rsidRPr="00013B70">
        <w:t xml:space="preserve"> </w:t>
      </w:r>
      <w:r w:rsidR="002E7E1A" w:rsidRPr="00013B70">
        <w:t xml:space="preserve">stress </w:t>
      </w:r>
      <w:r w:rsidR="00FD34E6" w:rsidRPr="00013B70">
        <w:t xml:space="preserve">endurance </w:t>
      </w:r>
      <w:r w:rsidR="001D10E6" w:rsidRPr="00013B70">
        <w:t xml:space="preserve">criteria </w:t>
      </w:r>
      <w:r w:rsidR="00483430" w:rsidRPr="00013B70">
        <w:t xml:space="preserve">that </w:t>
      </w:r>
      <w:r w:rsidRPr="00013B70">
        <w:t xml:space="preserve">need to be </w:t>
      </w:r>
      <w:r w:rsidR="002E7E1A" w:rsidRPr="00013B70">
        <w:t xml:space="preserve">met </w:t>
      </w:r>
      <w:r w:rsidR="00E056A5" w:rsidRPr="00013B70">
        <w:fldChar w:fldCharType="begin" w:fldLock="1"/>
      </w:r>
      <w:r w:rsidR="00656764">
        <w:instrText>ADDIN CSL_CITATION {"citationItems":[{"id":"ITEM-1","itemData":{"DOI":"10.1021/jp400060d","ISBN":"1932-7447","ISSN":"1932-7447","abstract":"Laboratory-size dye solar cells (DSCs), based on industrially feasible materials and processes employing liquid electrolytes, have been developed. Cells based on two electrolyte solvents with different physical properties were subjected to thermal stress test at 80 °C for 2000 h in the dark to monitor their long-term thermal stability. The DSCs incorporating a methoxypropionitrile (MPN)-based electrolyte presented a severe efficiency loss at 1 sun AM 1.5G of more than 70% upon thermal aging, while the solar cells using tetraglyme (TG) as a high boiling point solvent attained a promising stability with only 20% loss of performance. To better understand the above behavior, systematic experiments, including optical microscopy, linear sweep voltammetry, UV−vis absorption, electrochemical impedance, and Raman spectroscopies were conducted. Virtually no dye degradation/desorption, electrolyte decomposition, semiconductor passivation, or loss of cathode activity could be identified. For the MPN-based cells, a sharp decrease in the short-circuit photocurrent was observed at high illumination intensities following thermal stress, attributed to charge-transfer limitations due to severe triiodide loss, verified by different experimental techniques. These degradation effects were efficiently mitigated by replacing MPN with the high-boiling-point solvent in the electrolyte.","author":[{"dropping-particle":"","family":"Kontos","given":"Athanassios G.","non-dropping-particle":"","parse-names":false,"suffix":""},{"dropping-particle":"","family":"Stergiopoulos","given":"Thomas","non-dropping-particle":"","parse-names":false,"suffix":""},{"dropping-particle":"","family":"Likodimos","given":"Vlassis","non-dropping-particle":"","parse-names":false,"suffix":""},{"dropping-particle":"","family":"Milliken","given":"Damion","non-dropping-particle":"","parse-names":false,"suffix":""},{"dropping-particle":"","family":"Desilvesto","given":"Hans","non-dropping-particle":"","parse-names":false,"suffix":""},{"dropping-particle":"","family":"Tulloch","given":"Gavin","non-dropping-particle":"","parse-names":false,"suffix":""},{"dropping-particle":"","family":"Falaras","given":"Polycarpos","non-dropping-particle":"","parse-names":false,"suffix":""}],"container-title":"The Journal of Physical Chemistry C","id":"ITEM-1","issue":"17","issued":{"date-parts":[["2013","5","2"]]},"note":"From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)","page":"8636-8646","title":"Long-Term Thermal Stability of Liquid Dye Solar Cells","type":"article-journal","volume":"117"},"uris":["http://www.mendeley.com/documents/?uuid=2b7e63d2-243e-4bcb-94ff-7a030419f255"]},{"id":"ITEM-2","itemData":{"DOI":"10.1016/j.solener.2014.09.007","ISBN":"0038-092X","ISSN":"0038092X","abstract":"We have investigated the thermal stability of the heteroleptic ruthenium complex C106 employed as a sensitizer in dye-sensitized solar cells. The C106 was adsorbed on TiO2 particles and exposed to 2 different iodide/triidode based redox electrolytes A and B at 80??C for up to 1500h in sealed glass ampules. Both electrolytes contain guanidiniumthiocyanate (GuNCS) and N-butylbenzimidazole (NBB) as additives. Electrolyte A: 1,3-dimethylimidazolium iodide (1.0M), I2 (0.15M), NBB (0.5M), and GuNCS (0.1M) in methoxypropionitrile and electrolyte B: 1,3-dimethylimidazolium iodide/1-ethyl-3-methylimidazolium iodide/1-ethyl-3-methylimidazolium iodide/I2/NBB/GuNCS (molar ratio: 12/12/16/1.67/3.33/0.67) and sulfolane (1:1 v/v). The samples were prepared either in ambient air or under strict atmospheric moisture control in a glove box We extracted samples of the dispersion at regular intervals desorbed the dye from the TiO2 particles and analyzed its by HPLC coupled to UV/Vis and electro spray mass spectrometry. Samples prepared in the glove box gave the highest stability with a steady state photo anode surface concentration of 80% C106 intact and the remaining ~20% being the N-butylbenzimidazole (NBB) substitution products 3 and 4 formed by replacement of the thiocyanate ligand by NBB after 1500h of heating at 80??C. Samples prepared under ambient conditions gave a steady state C106 concentration of 60% of the initial value and 40% substitution products. The C106 degradation was found to be independent of the degree of dye loading of the TiO2 particles and the ratio between the amount of dyed TiO2 particles and electrolyte volume. Assuming that this substitution is the predominant loss mechanism in a DSC during thermal stress, we estimate the reduction in the DSC efficiency after long term heat to be 12-24% depending on the degree of atmospheric control during the DSC fabrication.","author":[{"dropping-particle":"","family":"Lund","given":"Torben","non-dropping-particle":"","parse-names":false,"suffix":""},{"dropping-particle":"","family":"Nguyen","given":"Phuong Tuyet","non-dropping-particle":"","parse-names":false,"suffix":""},{"dropping-particle":"","family":"Tran","given":"Hai Minh","non-dropping-particle":"","parse-names":false,"suffix":""},{"dropping-particle":"","family":"Pechy","given":"Peter","non-dropping-particle":"","parse-names":false,"suffix":""},{"dropping-particle":"","family":"Zakeeruddin","given":"Shaik M","non-dropping-particle":"","parse-names":false,"suffix":""},{"dropping-particle":"","family":"Grätzel","given":"Michael","non-dropping-particle":"","parse-names":false,"suffix":""}],"container-title":"Solar Energy","id":"ITEM-2","issued":{"date-parts":[["2014","12"]]},"page":"96-104","title":"Thermal stability of the DSC ruthenium dye C106 in robust electrolytes","type":"article-journal","volume":"110"},"uris":["http://www.mendeley.com/documents/?uuid=0b5ba095-459d-39c6-9fe5-b99c64a55acd"]},{"id":"ITEM-3","itemData":{"DOI":"10.1039/C4CC00698D","ISBN":"1359-7345","ISSN":"1359-7345","PMID":"24788679","abstract":"A significant improvement in the long-term stability for cobalt-based dye-sensitized solar cells (DSCs) under light-soaking conditions has been achieved by optimization of the composition of tris(2,2′-bipyridine) Co( ii )/Co( iii ) electrolytes.","author":[{"dropping-particle":"","family":"Gao","given":"Jiajia","non-dropping-particle":"","parse-names":false,"suffix":""},{"dropping-particle":"","family":"Bhagavathi Achari","given":"Muthuraaman","non-dropping-particle":"","parse-names":false,"suffix":""},{"dropping-particle":"","family":"Kloo","given":"Lars","non-dropping-particle":"","parse-names":false,"suffix":""}],"container-title":"Chem. Commun.","id":"ITEM-3","issue":"47","issued":{"date-parts":[["2014","5","16"]]},"page":"6249-6251","publisher":"Royal Society of Chemistry","title":"Long-term stability for cobalt-based dye-sensitized solar cells obtained by electrolyte optimization","type":"article-journal","volume":"50"},"uris":["http://www.mendeley.com/documents/?uuid=52e2038c-8896-3505-8b83-141bd826403e"]}],"mendeley":{"formattedCitation":"[27,209,210]","plainTextFormattedCitation":"[27,209,210]","previouslyFormattedCitation":"[27,209,210]"},"properties":{"noteIndex":0},"schema":"https://github.com/citation-style-language/schema/raw/master/csl-citation.json"}</w:instrText>
      </w:r>
      <w:r w:rsidR="00E056A5" w:rsidRPr="00013B70">
        <w:fldChar w:fldCharType="separate"/>
      </w:r>
      <w:r w:rsidR="00FE640A" w:rsidRPr="00FE640A">
        <w:rPr>
          <w:noProof/>
        </w:rPr>
        <w:t>[27,209,210]</w:t>
      </w:r>
      <w:r w:rsidR="00E056A5" w:rsidRPr="00013B70">
        <w:fldChar w:fldCharType="end"/>
      </w:r>
      <w:r w:rsidRPr="00013B70">
        <w:t xml:space="preserve"> </w:t>
      </w:r>
    </w:p>
    <w:p w14:paraId="558DC570" w14:textId="6A736DD4" w:rsidR="0000593E" w:rsidRPr="00013B70" w:rsidRDefault="00974CBF" w:rsidP="00D65B28">
      <w:r w:rsidRPr="00013B70">
        <w:lastRenderedPageBreak/>
        <w:t xml:space="preserve">There are also tests where the HTM is the </w:t>
      </w:r>
      <w:r w:rsidR="005D2A7C" w:rsidRPr="00013B70">
        <w:t xml:space="preserve">tin based lead free </w:t>
      </w:r>
      <w:r w:rsidRPr="00013B70">
        <w:t xml:space="preserve">perovskite </w:t>
      </w:r>
      <w:r w:rsidR="00E056A5" w:rsidRPr="00013B70">
        <w:fldChar w:fldCharType="begin" w:fldLock="1"/>
      </w:r>
      <w:r w:rsidR="00656764">
        <w:instrText>ADDIN CSL_CITATION {"citationItems":[{"id":"ITEM-1","itemData":{"DOI":"10.1016/j.egypro.2016.11.317","ISSN":"18766102","abstract":"Inorganic tin perovskites appear as highly efficient materials for dye-sensitized solar cells. Despite their promising characteristics such as low cost and lack of toxicity, the stability of the corresponding devices still remains an issue to be addressed. In the current study, the chemical reactivity of the defect perovskite Cs2SnI6at various temperatures and under illumination as well as the ageing of Cs2SnI6-based solar cells are investigated. According to X-ray powder diffraction analysis, gradual decomposition of the perovskite in ambient air only occurs at temperatures above 80 °C. Dye-sensitized solar cells were fabricated using the Z907 metal-organic complex as photosensitizer and Cs2SnI6as hole transporter on mesoporous TiO2substrate. The power conversion efficiency remains constant at 3.3% when the solar cell is stored at room temperature in the dark. Successive current-voltage measurements after exposure of the device to 40°C for up to 200 hours revealed a marked effect on the photovoltaic performance. Electrochemical impedance spectroscopy was also employed to identify the correlation between the photoelectrochemical properties and the relevant behavior of the device components upon ageing.","author":[{"dropping-particle":"","family":"Kaltzoglou","given":"Andreas","non-dropping-particle":"","parse-names":false,"suffix":""},{"dropping-particle":"","family":"Perganti","given":"Dorothea","non-dropping-particle":"","parse-names":false,"suffix":""},{"dropping-particle":"","family":"Antoniadou","given":"Maria","non-dropping-particle":"","parse-names":false,"suffix":""},{"dropping-particle":"","family":"Kontos","given":"Athanassios G.","non-dropping-particle":"","parse-names":false,"suffix":""},{"dropping-particle":"","family":"Falaras","given":"Polycarpos","non-dropping-particle":"","parse-names":false,"suffix":""}],"container-title":"Energy Procedia","id":"ITEM-1","issued":{"date-parts":[["2016","12"]]},"page":"49-55","title":"Stress Tests on Dye-sensitized Solar Cells with the Cs2SnI6 Defect Perovskite as Hole-transporting Material","type":"article-journal","volume":"102"},"uris":["http://www.mendeley.com/documents/?uuid=48978405-0a3d-3301-94ca-f2704eefd29f"]},{"id":"ITEM-2","itemData":{"DOI":"10.1021/acs.jpcc.6b02175","ISBN":"1932-7447\\r1932-7455","ISSN":"1932-7447","abstract":"We report the vibrational and optical properties of the ‘defect’ perovskites Cs2SnX6 (X = Cl, Br, I) as well as their use as hole-transporting materials (HTMs) in solar cells. All three air-stable compounds were characterized using powder X-ray diffraction and Rietveld refinement. Far-IR reflectance, Raman, and UV–vis spectroscopy as well as electronic band structure calculations show that the compounds are direct band gap semiconductors with a pronounced effect of the halogen atom on the size of the energy gap and the vibrational frequencies. Scanning electron microscopy and atomic force microscopy confirmed that the morphology of the perovskite films deposited from N,N-dimethylformamide solutions on TiO2 substrates also strongly depends on the chemical composition of the materials. The Cs2SnX6 perovskites were introduced as hole-transporting materials in dye-sensitized solar cells, based on mesoporous titania electrodes sensitized with various organic and metal–organic dyes. The solar cells based on Cs2...","author":[{"dropping-particle":"","family":"Kaltzoglou","given":"Andreas","non-dropping-particle":"","parse-names":false,"suffix":""},{"dropping-particle":"","family":"Antoniadou","given":"Maria","non-dropping-particle":"","parse-names":false,"suffix":""},{"dropping-particle":"","family":"Kontos","given":"Athanassios G.","non-dropping-particle":"","parse-names":false,"suffix":""},{"dropping-particle":"","family":"Stoumpos","given":"Constantinos C.","non-dropping-particle":"","parse-names":false,"suffix":""},{"dropping-particle":"","family":"Perganti","given":"Dorothea","non-dropping-particle":"","parse-names":false,"suffix":""},{"dropping-particle":"","family":"Siranidi","given":"Eirini","non-dropping-particle":"","parse-names":false,"suffix":""},{"dropping-particle":"","family":"Raptis","given":"Vasilios","non-dropping-particle":"","parse-names":false,"suffix":""},{"dropping-particle":"","family":"Trohidou","given":"Kalliopi","non-dropping-particle":"","parse-names":false,"suffix":""},{"dropping-particle":"","family":"Psycharis","given":"Vassilis","non-dropping-particle":"","parse-names":false,"suffix":""},{"dropping-particle":"","family":"Kanatzidis","given":"Mercouri G.","non-dropping-particle":"","parse-names":false,"suffix":""},{"dropping-particle":"","family":"Falaras","given":"Polycarpos","non-dropping-particle":"","parse-names":false,"suffix":""}],"container-title":"The Journal of Physical Chemistry C","id":"ITEM-2","issue":"22","issued":{"date-parts":[["2016","6","9"]]},"page":"11777-11785","publisher":"American Chemical Society","title":"Optical-Vibrational Properties of the Cs 2 SnX 6 (X = Cl, Br, I) Defect Perovskites and Hole-Transport Efficiency in Dye-Sensitized Solar Cells","type":"article-journal","volume":"120"},"uris":["http://www.mendeley.com/documents/?uuid=12901f1e-a9dc-48d7-8b91-5beed1edd8ca"]},{"id":"ITEM-3","itemData":{"DOI":"10.1016/j.electacta.2015.10.030","ISSN":"00134686","abstract":"The crystal structure and physicochemical properties of the mixed-anion perovskite Cs2SnI3Br3as well as its use as hole-transporting material in dye-sensitized solar cells have been investigated. The new air-stable compound was prepared from the ternary perovskites Cs2SnBr6and Cs2SnI6in solid state and was characterized by powder X-ray diffraction analysis and Rietveld refinement. Raman and UV-vis spectroscopies were employed to determine the vibrational and optical characteristics both in bulk form and upon deposition on a TiO2substrate. The effect of mixing Br and I atoms on the band structure and density of states was also evaluated with computational methods. The Cs2SnI3Br3perovskite was successfully incorporated as hole-transporting material (HTM) in solid-state dye-sensitized solar cells (DSCs) based on mesoporous nanostructured titania electrodes sensitized with metal-organic (N719, Z907) and organic (MK2, D35) dyes, reaching a maximum power conversion efficiency of 3.63% with the Z907 dye, at 1 sun illumination. At 0.1 sun illumination, hole transport limitations are avoided and the efficiency is raised up to 7.3%. The electrochemical characteristics of the fabricated solar cells were also studied with impedance spectroscopy and reveal significantly lower charge-transport resistance for the perovskite compared to conventional HTMs.","author":[{"dropping-particle":"","family":"Kaltzoglou","given":"Andreas","non-dropping-particle":"","parse-names":false,"suffix":""},{"dropping-particle":"","family":"Antoniadou","given":"Maria","non-dropping-particle":"","parse-names":false,"suffix":""},{"dropping-particle":"","family":"Perganti","given":"Dorothea","non-dropping-particle":"","parse-names":false,"suffix":""},{"dropping-particle":"","family":"Siranidi","given":"Eirini","non-dropping-particle":"","parse-names":false,"suffix":""},{"dropping-particle":"","family":"Raptis","given":"Vasilios","non-dropping-particle":"","parse-names":false,"suffix":""},{"dropping-particle":"","family":"Trohidou","given":"Kalliopi","non-dropping-particle":"","parse-names":false,"suffix":""},{"dropping-particle":"","family":"Psycharis","given":"Vassilis","non-dropping-particle":"","parse-names":false,"suffix":""},{"dropping-particle":"","family":"Kontos","given":"Athanassios G.","non-dropping-particle":"","parse-names":false,"suffix":""},{"dropping-particle":"","family":"Falaras","given":"Polycarpos","non-dropping-particle":"","parse-names":false,"suffix":""}],"container-title":"Electrochimica Acta","id":"ITEM-3","issued":{"date-parts":[["2015","12"]]},"page":"466-474","title":"Mixed-halide Cs2SnI3Br3 perovskite as low resistance hole-transporting material in dye-sensitized solar cells","type":"article-journal","volume":"184"},"uris":["http://www.mendeley.com/documents/?uuid=3951cce2-7d8b-386d-8850-0b56ab800938"]}],"mendeley":{"formattedCitation":"[211–213]","plainTextFormattedCitation":"[211–213]","previouslyFormattedCitation":"[211–213]"},"properties":{"noteIndex":0},"schema":"https://github.com/citation-style-language/schema/raw/master/csl-citation.json"}</w:instrText>
      </w:r>
      <w:r w:rsidR="00E056A5" w:rsidRPr="00013B70">
        <w:fldChar w:fldCharType="separate"/>
      </w:r>
      <w:r w:rsidR="00FE640A" w:rsidRPr="00FE640A">
        <w:rPr>
          <w:noProof/>
        </w:rPr>
        <w:t>[211–213]</w:t>
      </w:r>
      <w:r w:rsidR="00E056A5" w:rsidRPr="00013B70">
        <w:fldChar w:fldCharType="end"/>
      </w:r>
      <w:r w:rsidRPr="00013B70">
        <w:t xml:space="preserve"> </w:t>
      </w:r>
      <w:r w:rsidR="00483430" w:rsidRPr="00013B70">
        <w:t xml:space="preserve">which </w:t>
      </w:r>
      <w:r w:rsidR="00702B01" w:rsidRPr="00013B70">
        <w:t xml:space="preserve">indicate it is worth </w:t>
      </w:r>
      <w:r w:rsidR="00200967" w:rsidRPr="00013B70">
        <w:t>further investigation. T</w:t>
      </w:r>
      <w:r w:rsidRPr="00013B70">
        <w:t xml:space="preserve">he cell </w:t>
      </w:r>
      <w:r w:rsidR="00CE5FF5" w:rsidRPr="00013B70">
        <w:t xml:space="preserve">uses </w:t>
      </w:r>
      <w:r w:rsidRPr="00013B70">
        <w:t xml:space="preserve">a dye </w:t>
      </w:r>
      <w:r w:rsidR="00CE5FF5" w:rsidRPr="00013B70">
        <w:t xml:space="preserve">for the photoabsorber, </w:t>
      </w:r>
      <w:r w:rsidRPr="00013B70">
        <w:t>which would also need testing and incorporating into various protocols.</w:t>
      </w:r>
    </w:p>
    <w:p w14:paraId="3ADC2BF6" w14:textId="4F6F5DC7" w:rsidR="008D264E" w:rsidRPr="00013B70" w:rsidRDefault="00974CBF" w:rsidP="00D65B28">
      <w:r w:rsidRPr="00013B70">
        <w:t xml:space="preserve">While there could be many more features to check for </w:t>
      </w:r>
      <w:r w:rsidR="00754FE2" w:rsidRPr="00013B70">
        <w:t>PSC</w:t>
      </w:r>
      <w:r w:rsidRPr="00013B70">
        <w:t xml:space="preserve">s, </w:t>
      </w:r>
      <w:r w:rsidR="0049447D" w:rsidRPr="00013B70">
        <w:t xml:space="preserve">as a foundation, </w:t>
      </w:r>
      <w:r w:rsidRPr="00013B70">
        <w:t>one can at least start with what is available</w:t>
      </w:r>
      <w:r w:rsidR="00CE5FF5" w:rsidRPr="00013B70">
        <w:t>,</w:t>
      </w:r>
      <w:r w:rsidRPr="00013B70">
        <w:t xml:space="preserve"> and so </w:t>
      </w:r>
      <w:r w:rsidR="00CE5FF5" w:rsidRPr="00013B70">
        <w:t xml:space="preserve">employing the </w:t>
      </w:r>
      <w:r w:rsidRPr="00013B70">
        <w:t xml:space="preserve">available </w:t>
      </w:r>
      <w:r w:rsidR="00CE5FF5" w:rsidRPr="00013B70">
        <w:t xml:space="preserve">tools to </w:t>
      </w:r>
      <w:r w:rsidRPr="00013B70">
        <w:t>characteriz</w:t>
      </w:r>
      <w:r w:rsidR="00CE5FF5" w:rsidRPr="00013B70">
        <w:t>e them</w:t>
      </w:r>
      <w:r w:rsidR="0049447D" w:rsidRPr="00013B70">
        <w:t xml:space="preserve"> </w:t>
      </w:r>
      <w:r w:rsidRPr="00013B70">
        <w:t xml:space="preserve">can be </w:t>
      </w:r>
      <w:r w:rsidR="00CE5FF5" w:rsidRPr="00013B70">
        <w:t xml:space="preserve">implemented </w:t>
      </w:r>
      <w:r w:rsidRPr="00013B70">
        <w:t>to assess how the cell degrades</w:t>
      </w:r>
      <w:r w:rsidR="007A3671" w:rsidRPr="00013B70">
        <w:t xml:space="preserve">. A general </w:t>
      </w:r>
      <w:r w:rsidR="0049447D" w:rsidRPr="00013B70">
        <w:t>p</w:t>
      </w:r>
      <w:r w:rsidR="007A3671" w:rsidRPr="00013B70">
        <w:t>rediction</w:t>
      </w:r>
      <w:r w:rsidR="0049447D" w:rsidRPr="00013B70">
        <w:t xml:space="preserve"> of </w:t>
      </w:r>
      <w:r w:rsidRPr="00013B70">
        <w:t xml:space="preserve">linear </w:t>
      </w:r>
      <w:r w:rsidR="00740F5A" w:rsidRPr="00013B70">
        <w:t xml:space="preserve">efficiency or other parameter </w:t>
      </w:r>
      <w:r w:rsidRPr="00013B70">
        <w:t>decay</w:t>
      </w:r>
      <w:r w:rsidR="00CB2864" w:rsidRPr="00013B70">
        <w:t xml:space="preserve"> </w:t>
      </w:r>
      <w:r w:rsidR="00770DCC" w:rsidRPr="00013B70">
        <w:t>after the initial drop</w:t>
      </w:r>
      <w:r w:rsidR="00D23E72" w:rsidRPr="00013B70">
        <w:t xml:space="preserve"> or rise that is commonly seen</w:t>
      </w:r>
      <w:r w:rsidR="007A3671" w:rsidRPr="00013B70">
        <w:t xml:space="preserve"> would be useful, and if possible, also predict non-linear changes over time</w:t>
      </w:r>
      <w:r w:rsidRPr="00013B70">
        <w:t xml:space="preserve"> </w:t>
      </w:r>
      <w:r w:rsidR="00D23E72" w:rsidRPr="00013B70">
        <w:t>(</w:t>
      </w:r>
      <w:r w:rsidRPr="00013B70">
        <w:t xml:space="preserve">see </w:t>
      </w:r>
      <w:r w:rsidR="002C44C8" w:rsidRPr="00013B70">
        <w:fldChar w:fldCharType="begin"/>
      </w:r>
      <w:r w:rsidR="002C44C8" w:rsidRPr="00013B70">
        <w:instrText xml:space="preserve"> REF _Ref525153866 \h </w:instrText>
      </w:r>
      <w:r w:rsidR="002C44C8" w:rsidRPr="00013B70">
        <w:fldChar w:fldCharType="separate"/>
      </w:r>
      <w:r w:rsidR="009B4740" w:rsidRPr="00013B70">
        <w:t xml:space="preserve">Figure </w:t>
      </w:r>
      <w:r w:rsidR="009B4740">
        <w:rPr>
          <w:noProof/>
        </w:rPr>
        <w:t>44</w:t>
      </w:r>
      <w:r w:rsidR="002C44C8" w:rsidRPr="00013B70">
        <w:fldChar w:fldCharType="end"/>
      </w:r>
      <w:r w:rsidR="00D23E72" w:rsidRPr="00013B70">
        <w:t>)</w:t>
      </w:r>
      <w:r w:rsidR="002C44C8" w:rsidRPr="00013B70">
        <w:t>.</w:t>
      </w:r>
    </w:p>
    <w:p w14:paraId="2B8F40C7" w14:textId="77777777" w:rsidR="00A44BBC" w:rsidRPr="00013B70" w:rsidRDefault="00A223ED" w:rsidP="007A35B1">
      <w:r w:rsidRPr="00013B70">
        <w:rPr>
          <w:noProof/>
        </w:rPr>
        <w:lastRenderedPageBreak/>
        <w:drawing>
          <wp:inline distT="0" distB="0" distL="0" distR="0" wp14:anchorId="3D11B433" wp14:editId="5845F41E">
            <wp:extent cx="7939255" cy="4933925"/>
            <wp:effectExtent l="0" t="2223" r="2858" b="2857"/>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srcRect/>
                    <a:stretch>
                      <a:fillRect/>
                    </a:stretch>
                  </pic:blipFill>
                  <pic:spPr bwMode="auto">
                    <a:xfrm rot="16200000">
                      <a:off x="0" y="0"/>
                      <a:ext cx="7963387" cy="4948922"/>
                    </a:xfrm>
                    <a:prstGeom prst="rect">
                      <a:avLst/>
                    </a:prstGeom>
                    <a:noFill/>
                    <a:ln w="9525">
                      <a:noFill/>
                      <a:miter lim="800000"/>
                      <a:headEnd/>
                      <a:tailEnd/>
                    </a:ln>
                  </pic:spPr>
                </pic:pic>
              </a:graphicData>
            </a:graphic>
          </wp:inline>
        </w:drawing>
      </w:r>
    </w:p>
    <w:p w14:paraId="31B4E5EA" w14:textId="587E4770" w:rsidR="00A44BBC" w:rsidRPr="00013B70" w:rsidRDefault="00974CBF" w:rsidP="007A35B1">
      <w:pPr>
        <w:pStyle w:val="Figures"/>
      </w:pPr>
      <w:bookmarkStart w:id="935" w:name="_Ref525153866"/>
      <w:bookmarkStart w:id="936" w:name="_Ref477198691"/>
      <w:r w:rsidRPr="00013B70">
        <w:t xml:space="preserve">Figure </w:t>
      </w:r>
      <w:fldSimple w:instr=" SEQ Figure \* ARABIC ">
        <w:r w:rsidR="009B4740">
          <w:rPr>
            <w:noProof/>
          </w:rPr>
          <w:t>44</w:t>
        </w:r>
      </w:fldSimple>
      <w:bookmarkEnd w:id="935"/>
      <w:r w:rsidRPr="00013B70">
        <w:t xml:space="preserve">: </w:t>
      </w:r>
      <w:r w:rsidR="008D268B" w:rsidRPr="00013B70">
        <w:t>Initial stability test p</w:t>
      </w:r>
      <w:r w:rsidRPr="00013B70">
        <w:t>rocedure for</w:t>
      </w:r>
      <w:r w:rsidR="00220218" w:rsidRPr="00013B70">
        <w:t xml:space="preserve"> </w:t>
      </w:r>
      <w:r w:rsidR="00754FE2" w:rsidRPr="00013B70">
        <w:t>PSC</w:t>
      </w:r>
      <w:r w:rsidRPr="00013B70">
        <w:t>s</w:t>
      </w:r>
      <w:bookmarkEnd w:id="936"/>
    </w:p>
    <w:p w14:paraId="03E510C3" w14:textId="77777777" w:rsidR="00937E6C" w:rsidRPr="00013B70" w:rsidRDefault="00031DA2" w:rsidP="0099372A">
      <w:pPr>
        <w:pStyle w:val="Heading2"/>
      </w:pPr>
      <w:bookmarkStart w:id="937" w:name="_Toc465696907"/>
      <w:bookmarkStart w:id="938" w:name="_Toc530166533"/>
      <w:bookmarkStart w:id="939" w:name="_Toc530166668"/>
      <w:bookmarkStart w:id="940" w:name="_Toc530167226"/>
      <w:bookmarkStart w:id="941" w:name="_Toc530167361"/>
      <w:bookmarkStart w:id="942" w:name="_Toc4264587"/>
      <w:r w:rsidRPr="00013B70">
        <w:lastRenderedPageBreak/>
        <w:t xml:space="preserve">Protocol must include </w:t>
      </w:r>
      <w:r w:rsidR="004062EB" w:rsidRPr="00013B70">
        <w:t>h</w:t>
      </w:r>
      <w:r w:rsidR="00974CBF" w:rsidRPr="00013B70">
        <w:t xml:space="preserve">igh and </w:t>
      </w:r>
      <w:r w:rsidR="004062EB" w:rsidRPr="00013B70">
        <w:t>l</w:t>
      </w:r>
      <w:r w:rsidR="00974CBF" w:rsidRPr="00013B70">
        <w:t xml:space="preserve">ow </w:t>
      </w:r>
      <w:r w:rsidR="004062EB" w:rsidRPr="00013B70">
        <w:t>t</w:t>
      </w:r>
      <w:r w:rsidR="00974CBF" w:rsidRPr="00013B70">
        <w:t xml:space="preserve">emperature, </w:t>
      </w:r>
      <w:r w:rsidR="004062EB" w:rsidRPr="00013B70">
        <w:t>d</w:t>
      </w:r>
      <w:r w:rsidR="00974CBF" w:rsidRPr="00013B70">
        <w:t>ark and continuous illumination at different sun levels</w:t>
      </w:r>
      <w:bookmarkEnd w:id="937"/>
      <w:bookmarkEnd w:id="938"/>
      <w:bookmarkEnd w:id="939"/>
      <w:bookmarkEnd w:id="940"/>
      <w:bookmarkEnd w:id="941"/>
      <w:bookmarkEnd w:id="942"/>
    </w:p>
    <w:p w14:paraId="05C0B8A6" w14:textId="77777777" w:rsidR="00CB1670" w:rsidRPr="00013B70" w:rsidRDefault="00974CBF" w:rsidP="00D65B28">
      <w:r w:rsidRPr="00013B70">
        <w:t>The stress that cells undergo in the real world involve</w:t>
      </w:r>
      <w:r w:rsidR="0094211F" w:rsidRPr="00013B70">
        <w:t>s</w:t>
      </w:r>
      <w:r w:rsidRPr="00013B70">
        <w:t xml:space="preserve"> different light levels, variation</w:t>
      </w:r>
      <w:r w:rsidR="00723442" w:rsidRPr="00013B70">
        <w:t>s</w:t>
      </w:r>
      <w:r w:rsidRPr="00013B70">
        <w:t xml:space="preserve"> of humidity levels</w:t>
      </w:r>
      <w:r w:rsidR="00723442" w:rsidRPr="00013B70">
        <w:t>,</w:t>
      </w:r>
      <w:r w:rsidRPr="00013B70">
        <w:t xml:space="preserve"> and temperature changes which can be extreme</w:t>
      </w:r>
      <w:r w:rsidR="00723442" w:rsidRPr="00013B70">
        <w:t>,</w:t>
      </w:r>
      <w:r w:rsidRPr="00013B70">
        <w:t xml:space="preserve"> such as those encountered in deserts. </w:t>
      </w:r>
    </w:p>
    <w:p w14:paraId="4D78676F" w14:textId="77777777" w:rsidR="00937E6C" w:rsidRPr="00EA1CD8" w:rsidRDefault="00974CBF" w:rsidP="00E26CAC">
      <w:pPr>
        <w:pStyle w:val="ListParagraph"/>
        <w:numPr>
          <w:ilvl w:val="0"/>
          <w:numId w:val="19"/>
        </w:numPr>
        <w:rPr>
          <w:rFonts w:ascii="Times New Roman" w:hAnsi="Times New Roman" w:cs="Times New Roman"/>
        </w:rPr>
      </w:pPr>
      <w:r w:rsidRPr="00EA1CD8">
        <w:rPr>
          <w:rFonts w:ascii="Times New Roman" w:hAnsi="Times New Roman" w:cs="Times New Roman"/>
        </w:rPr>
        <w:t xml:space="preserve">A tool box where Raman analysis, cyclic voltammetry, photospectroscopy, </w:t>
      </w:r>
      <w:r w:rsidR="0024524D" w:rsidRPr="00EA1CD8">
        <w:rPr>
          <w:rFonts w:ascii="Times New Roman" w:hAnsi="Times New Roman" w:cs="Times New Roman"/>
        </w:rPr>
        <w:t>intensity-modulated photocurrent spectroscopy (</w:t>
      </w:r>
      <w:r w:rsidRPr="00EA1CD8">
        <w:rPr>
          <w:rFonts w:ascii="Times New Roman" w:hAnsi="Times New Roman" w:cs="Times New Roman"/>
        </w:rPr>
        <w:t>IMPS</w:t>
      </w:r>
      <w:r w:rsidR="0024524D" w:rsidRPr="00EA1CD8">
        <w:rPr>
          <w:rFonts w:ascii="Times New Roman" w:hAnsi="Times New Roman" w:cs="Times New Roman"/>
        </w:rPr>
        <w:t>)</w:t>
      </w:r>
      <w:r w:rsidRPr="00EA1CD8">
        <w:rPr>
          <w:rFonts w:ascii="Times New Roman" w:hAnsi="Times New Roman" w:cs="Times New Roman"/>
        </w:rPr>
        <w:t xml:space="preserve">, </w:t>
      </w:r>
      <w:r w:rsidR="0024524D" w:rsidRPr="00EA1CD8">
        <w:rPr>
          <w:rFonts w:ascii="Times New Roman" w:hAnsi="Times New Roman" w:cs="Times New Roman"/>
        </w:rPr>
        <w:t>intensity-modulated photovoltage spectroscopy (</w:t>
      </w:r>
      <w:r w:rsidRPr="00EA1CD8">
        <w:rPr>
          <w:rFonts w:ascii="Times New Roman" w:hAnsi="Times New Roman" w:cs="Times New Roman"/>
        </w:rPr>
        <w:t>IMVS</w:t>
      </w:r>
      <w:r w:rsidR="0024524D" w:rsidRPr="00EA1CD8">
        <w:rPr>
          <w:rFonts w:ascii="Times New Roman" w:hAnsi="Times New Roman" w:cs="Times New Roman"/>
        </w:rPr>
        <w:t>)</w:t>
      </w:r>
      <w:r w:rsidRPr="00EA1CD8">
        <w:rPr>
          <w:rFonts w:ascii="Times New Roman" w:hAnsi="Times New Roman" w:cs="Times New Roman"/>
        </w:rPr>
        <w:t>, impedance spectroscopy</w:t>
      </w:r>
      <w:r w:rsidR="00723442" w:rsidRPr="00EA1CD8">
        <w:rPr>
          <w:rFonts w:ascii="Times New Roman" w:hAnsi="Times New Roman" w:cs="Times New Roman"/>
        </w:rPr>
        <w:t>,</w:t>
      </w:r>
      <w:r w:rsidRPr="00EA1CD8">
        <w:rPr>
          <w:rFonts w:ascii="Times New Roman" w:hAnsi="Times New Roman" w:cs="Times New Roman"/>
        </w:rPr>
        <w:t xml:space="preserve"> to name a few</w:t>
      </w:r>
      <w:r w:rsidR="00723442" w:rsidRPr="00EA1CD8">
        <w:rPr>
          <w:rFonts w:ascii="Times New Roman" w:hAnsi="Times New Roman" w:cs="Times New Roman"/>
        </w:rPr>
        <w:t>,</w:t>
      </w:r>
      <w:r w:rsidRPr="00EA1CD8">
        <w:rPr>
          <w:rFonts w:ascii="Times New Roman" w:hAnsi="Times New Roman" w:cs="Times New Roman"/>
        </w:rPr>
        <w:t xml:space="preserve"> </w:t>
      </w:r>
      <w:r w:rsidR="00723442" w:rsidRPr="00EA1CD8">
        <w:rPr>
          <w:rFonts w:ascii="Times New Roman" w:hAnsi="Times New Roman" w:cs="Times New Roman"/>
        </w:rPr>
        <w:t xml:space="preserve">implemented </w:t>
      </w:r>
      <w:r w:rsidRPr="00EA1CD8">
        <w:rPr>
          <w:rFonts w:ascii="Times New Roman" w:hAnsi="Times New Roman" w:cs="Times New Roman"/>
        </w:rPr>
        <w:t>by different groups will be useful in characterizing the aging mechanisms</w:t>
      </w:r>
      <w:r w:rsidR="00723442" w:rsidRPr="00EA1CD8">
        <w:rPr>
          <w:rFonts w:ascii="Times New Roman" w:hAnsi="Times New Roman" w:cs="Times New Roman"/>
        </w:rPr>
        <w:t>,</w:t>
      </w:r>
      <w:r w:rsidRPr="00EA1CD8">
        <w:rPr>
          <w:rFonts w:ascii="Times New Roman" w:hAnsi="Times New Roman" w:cs="Times New Roman"/>
        </w:rPr>
        <w:t xml:space="preserve"> and accelerate the </w:t>
      </w:r>
      <w:r w:rsidR="009638AC" w:rsidRPr="00EA1CD8">
        <w:rPr>
          <w:rFonts w:ascii="Times New Roman" w:hAnsi="Times New Roman" w:cs="Times New Roman"/>
        </w:rPr>
        <w:t xml:space="preserve">commercialization of this </w:t>
      </w:r>
      <w:r w:rsidRPr="00EA1CD8">
        <w:rPr>
          <w:rFonts w:ascii="Times New Roman" w:hAnsi="Times New Roman" w:cs="Times New Roman"/>
        </w:rPr>
        <w:t>technology</w:t>
      </w:r>
      <w:r w:rsidR="009638AC" w:rsidRPr="00EA1CD8">
        <w:rPr>
          <w:rFonts w:ascii="Times New Roman" w:hAnsi="Times New Roman" w:cs="Times New Roman"/>
        </w:rPr>
        <w:t>;</w:t>
      </w:r>
      <w:r w:rsidR="0094211F" w:rsidRPr="00EA1CD8">
        <w:rPr>
          <w:rFonts w:ascii="Times New Roman" w:hAnsi="Times New Roman" w:cs="Times New Roman"/>
        </w:rPr>
        <w:t xml:space="preserve"> s</w:t>
      </w:r>
      <w:r w:rsidRPr="00EA1CD8">
        <w:rPr>
          <w:rFonts w:ascii="Times New Roman" w:hAnsi="Times New Roman" w:cs="Times New Roman"/>
        </w:rPr>
        <w:t xml:space="preserve">uch a toolbox was recommended for DSC stability testing </w:t>
      </w:r>
      <w:r w:rsidR="00E056A5" w:rsidRPr="00EA1CD8">
        <w:rPr>
          <w:rFonts w:ascii="Times New Roman" w:hAnsi="Times New Roman" w:cs="Times New Roman"/>
        </w:rPr>
        <w:fldChar w:fldCharType="begin" w:fldLock="1"/>
      </w:r>
      <w:r w:rsidR="002C0364" w:rsidRPr="00EA1CD8">
        <w:rPr>
          <w:rFonts w:ascii="Times New Roman" w:hAnsi="Times New Roman" w:cs="Times New Roman"/>
        </w:rPr>
        <w:instrText>ADDIN CSL_CITATION {"citationItems":[{"id":"ITEM-1","itemData":{"DOI":"10.1016/j.solmat.2013.04.017","ISSN":"09270248","abstract":"This work provides the state-of-the-art of dye solar cell chemical stability, assessed through accelerated ageing at temperatures up to 95 1C and shows that solvent-based dye solar cells (DSCs) can pass 1000 h/ 85 1C tests with less than 10% loss of performance. Prior work is reviewed and compared with recent in- house results from DSCs based on three different solvents and two representative Ru dyes as well as the organic dye Y123. An “industrial DSC toolbox” of analysis methods, including IV testing at various light levels and in the dark, IPCE, EIS (at a single or at multiple cell voltages) and post mortem analysis, is used to better understand degradation mechanisms. For highly stable Z907-based cells, loss of performance due to high temperature ageing is dominated by loss of Voc, rather than Jsc or ff. Based on literature and this work, loss of I3 −, resulting in partial bleaching of the electrolyte, appears to be strongly correlated with loss of performance upon high temperature storage, with the most stable systems investigated in this work displaying only marginal bleaching at temperatures above 80 1C. Two in situ methods, EIS under light at zero DC current and IPCE in the sub 450 nm region were used to quantitatively or semi- quantitatively gauge electrolyte I2 concentration within the active area. The nature of I3 − degradation products still remains unknown. A lower limit of 68 kJ/molwas estimated for the activation energy of the rate determining step, which leads to increased dark currents and thus lowered Voc upon high temperature storage. In addition there is evidence from IPCE of some changes to the dye structure, especially in MPN and GBL-based electrolyte systems. Dye desorption and degradation of platinum catalytic activity was shown to occur to some degree at the highest temperatures, but the impact on cell performance from these two mechanisms upon high temperature stress testing is only minor. Y123 showed particularly good stability at elevated temperature, surpassing even Z907 in terms of durability. Further improved device seals may lead to continued improvement of DSC stability under the harshest environmental conditions even for materials with a better performance-to-cost ratio than Z907 or Y123.","author":[{"dropping-particle":"","family":"Jiang","given":"Nancy","non-dropping-particle":"","parse-names":false,"suffix":""},{"dropping-particle":"","family":"Sumitomo","given":"Taro","non-dropping-particle":"","parse-names":false,"suffix":""},{"dropping-particle":"","family":"Lee","given":"Timothy","non-dropping-particle":"","parse-names":false,"suffix":""},{"dropping-particle":"","family":"Pellaroque","given":"Alba","non-dropping-particle":"","parse-names":false,"suffix":""},{"dropping-particle":"","family":"Bellon","given":"Olivier","non-dropping-particle":"","parse-names":false,"suffix":""},{"dropping-particle":"","family":"Milliken","given":"Damion","non-dropping-particle":"","parse-names":false,"suffix":""},{"dropping-particle":"","family":"Desilvestro","given":"Hans","non-dropping-particle":"","parse-names":false,"suffix":""}],"container-title":"Solar Energy Materials and Solar Cells","id":"ITEM-1","issued":{"date-parts":[["2013","12"]]},"note":"From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2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)\n\n10.1016/j.solmat.2013.04.017\n\nFrom Duplicate 3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)\n\n10.1016/j.solmat.2013.04.017","page":"36-50","publisher":"Elsevier","title":"High temperature stability of dye solar cells","type":"article-journal","volume":"119"},"uris":["http://www.mendeley.com/documents/?uuid=798fec7b-0857-4e18-94b8-05a0ff73b648"]}],"mendeley":{"formattedCitation":"[20]","plainTextFormattedCitation":"[20]","previouslyFormattedCitation":"[20]"},"properties":{"noteIndex":0},"schema":"https://github.com/citation-style-language/schema/raw/master/csl-citation.json"}</w:instrText>
      </w:r>
      <w:r w:rsidR="00E056A5" w:rsidRPr="00EA1CD8">
        <w:rPr>
          <w:rFonts w:ascii="Times New Roman" w:hAnsi="Times New Roman" w:cs="Times New Roman"/>
        </w:rPr>
        <w:fldChar w:fldCharType="separate"/>
      </w:r>
      <w:r w:rsidR="002C0364" w:rsidRPr="00EA1CD8">
        <w:rPr>
          <w:rFonts w:ascii="Times New Roman" w:hAnsi="Times New Roman" w:cs="Times New Roman"/>
          <w:noProof/>
        </w:rPr>
        <w:t>[20]</w:t>
      </w:r>
      <w:r w:rsidR="00E056A5" w:rsidRPr="00EA1CD8">
        <w:rPr>
          <w:rFonts w:ascii="Times New Roman" w:hAnsi="Times New Roman" w:cs="Times New Roman"/>
        </w:rPr>
        <w:fldChar w:fldCharType="end"/>
      </w:r>
      <w:r w:rsidR="00C668C0" w:rsidRPr="00EA1CD8">
        <w:rPr>
          <w:rFonts w:ascii="Times New Roman" w:hAnsi="Times New Roman" w:cs="Times New Roman"/>
        </w:rPr>
        <w:t>, so why not PSCs too?</w:t>
      </w:r>
    </w:p>
    <w:p w14:paraId="1F24F0D5" w14:textId="77777777" w:rsidR="00937E6C" w:rsidRPr="00EA1CD8" w:rsidRDefault="00C668C0" w:rsidP="00E26CAC">
      <w:pPr>
        <w:pStyle w:val="ListParagraph"/>
        <w:numPr>
          <w:ilvl w:val="0"/>
          <w:numId w:val="19"/>
        </w:numPr>
        <w:rPr>
          <w:rFonts w:ascii="Times New Roman" w:hAnsi="Times New Roman" w:cs="Times New Roman"/>
        </w:rPr>
      </w:pPr>
      <w:r w:rsidRPr="00EA1CD8">
        <w:rPr>
          <w:rFonts w:ascii="Times New Roman" w:hAnsi="Times New Roman" w:cs="Times New Roman"/>
        </w:rPr>
        <w:t>A t</w:t>
      </w:r>
      <w:r w:rsidR="00974CBF" w:rsidRPr="00EA1CD8">
        <w:rPr>
          <w:rFonts w:ascii="Times New Roman" w:hAnsi="Times New Roman" w:cs="Times New Roman"/>
        </w:rPr>
        <w:t xml:space="preserve">esting </w:t>
      </w:r>
      <w:r w:rsidRPr="00EA1CD8">
        <w:rPr>
          <w:rFonts w:ascii="Times New Roman" w:hAnsi="Times New Roman" w:cs="Times New Roman"/>
        </w:rPr>
        <w:t xml:space="preserve">duration </w:t>
      </w:r>
      <w:r w:rsidR="00974CBF" w:rsidRPr="00EA1CD8">
        <w:rPr>
          <w:rFonts w:ascii="Times New Roman" w:hAnsi="Times New Roman" w:cs="Times New Roman"/>
        </w:rPr>
        <w:t xml:space="preserve">for up to a year will be a good start, </w:t>
      </w:r>
      <w:r w:rsidR="0094211F" w:rsidRPr="00EA1CD8">
        <w:rPr>
          <w:rFonts w:ascii="Times New Roman" w:hAnsi="Times New Roman" w:cs="Times New Roman"/>
        </w:rPr>
        <w:t xml:space="preserve">observing </w:t>
      </w:r>
      <w:r w:rsidR="00754FE2" w:rsidRPr="00EA1CD8">
        <w:rPr>
          <w:rFonts w:ascii="Times New Roman" w:hAnsi="Times New Roman" w:cs="Times New Roman"/>
        </w:rPr>
        <w:t>PSC</w:t>
      </w:r>
      <w:r w:rsidR="00974CBF" w:rsidRPr="00EA1CD8">
        <w:rPr>
          <w:rFonts w:ascii="Times New Roman" w:hAnsi="Times New Roman" w:cs="Times New Roman"/>
        </w:rPr>
        <w:t xml:space="preserve"> efficiency and </w:t>
      </w:r>
      <w:r w:rsidRPr="00EA1CD8">
        <w:rPr>
          <w:rFonts w:ascii="Times New Roman" w:hAnsi="Times New Roman" w:cs="Times New Roman"/>
        </w:rPr>
        <w:t xml:space="preserve">monitoring </w:t>
      </w:r>
      <w:r w:rsidR="00974CBF" w:rsidRPr="00EA1CD8">
        <w:rPr>
          <w:rFonts w:ascii="Times New Roman" w:hAnsi="Times New Roman" w:cs="Times New Roman"/>
        </w:rPr>
        <w:t xml:space="preserve">at which point the cell loses more than 10% of its initial efficiency. </w:t>
      </w:r>
    </w:p>
    <w:p w14:paraId="6737D73F" w14:textId="77777777" w:rsidR="00937E6C" w:rsidRPr="00013B70" w:rsidRDefault="00974CBF" w:rsidP="00D65B28">
      <w:r w:rsidRPr="00013B70">
        <w:t>At present</w:t>
      </w:r>
      <w:r w:rsidR="00C668C0" w:rsidRPr="00013B70">
        <w:t>,</w:t>
      </w:r>
      <w:r w:rsidRPr="00013B70">
        <w:t xml:space="preserve"> </w:t>
      </w:r>
      <w:r w:rsidR="0094211F" w:rsidRPr="00013B70">
        <w:t>researchers</w:t>
      </w:r>
      <w:r w:rsidRPr="00013B70">
        <w:t xml:space="preserve"> are still trying to understand the </w:t>
      </w:r>
      <w:r w:rsidR="00C668C0" w:rsidRPr="00013B70">
        <w:t xml:space="preserve">various </w:t>
      </w:r>
      <w:r w:rsidR="003428E1" w:rsidRPr="00013B70">
        <w:t xml:space="preserve">operational </w:t>
      </w:r>
      <w:r w:rsidRPr="00013B70">
        <w:t xml:space="preserve">mechanisms of different </w:t>
      </w:r>
      <w:r w:rsidR="00754FE2" w:rsidRPr="00013B70">
        <w:t>PSC</w:t>
      </w:r>
      <w:r w:rsidRPr="00013B70">
        <w:t>s</w:t>
      </w:r>
      <w:r w:rsidR="00BD0ED9" w:rsidRPr="00013B70">
        <w:t>,</w:t>
      </w:r>
      <w:r w:rsidRPr="00013B70">
        <w:t xml:space="preserve"> </w:t>
      </w:r>
      <w:r w:rsidR="003428E1" w:rsidRPr="00013B70">
        <w:t xml:space="preserve">employing </w:t>
      </w:r>
      <w:r w:rsidRPr="00013B70">
        <w:t>theory and other spectrometric methods</w:t>
      </w:r>
      <w:r w:rsidR="00BD0ED9" w:rsidRPr="00013B70">
        <w:t>; t</w:t>
      </w:r>
      <w:r w:rsidRPr="00013B70">
        <w:t xml:space="preserve">he ageing may help to provide more information </w:t>
      </w:r>
      <w:r w:rsidR="00BD0ED9" w:rsidRPr="00013B70">
        <w:t xml:space="preserve">for </w:t>
      </w:r>
      <w:r w:rsidRPr="00013B70">
        <w:t>th</w:t>
      </w:r>
      <w:r w:rsidR="00BD0ED9" w:rsidRPr="00013B70">
        <w:t>em</w:t>
      </w:r>
      <w:r w:rsidRPr="00013B70">
        <w:t>.</w:t>
      </w:r>
    </w:p>
    <w:p w14:paraId="64496ABE" w14:textId="77777777" w:rsidR="00937E6C" w:rsidRPr="00013B70" w:rsidRDefault="00974CBF" w:rsidP="00C33574">
      <w:pPr>
        <w:pStyle w:val="Heading3"/>
        <w:rPr>
          <w:rStyle w:val="SubtleEmphasis"/>
          <w:i w:val="0"/>
          <w:iCs w:val="0"/>
          <w:color w:val="auto"/>
        </w:rPr>
      </w:pPr>
      <w:bookmarkStart w:id="943" w:name="_Toc530166534"/>
      <w:bookmarkStart w:id="944" w:name="_Toc530166669"/>
      <w:bookmarkStart w:id="945" w:name="_Toc530167227"/>
      <w:bookmarkStart w:id="946" w:name="_Toc530167362"/>
      <w:bookmarkStart w:id="947" w:name="_Toc4264588"/>
      <w:r w:rsidRPr="00013B70">
        <w:rPr>
          <w:rStyle w:val="SubtleEmphasis"/>
          <w:i w:val="0"/>
          <w:iCs w:val="0"/>
          <w:color w:val="auto"/>
        </w:rPr>
        <w:t xml:space="preserve">Tests in the </w:t>
      </w:r>
      <w:r w:rsidR="004062EB" w:rsidRPr="00013B70">
        <w:rPr>
          <w:rStyle w:val="SubtleEmphasis"/>
          <w:i w:val="0"/>
          <w:iCs w:val="0"/>
          <w:color w:val="auto"/>
        </w:rPr>
        <w:t>d</w:t>
      </w:r>
      <w:r w:rsidRPr="00013B70">
        <w:rPr>
          <w:rStyle w:val="SubtleEmphasis"/>
          <w:i w:val="0"/>
          <w:iCs w:val="0"/>
          <w:color w:val="auto"/>
        </w:rPr>
        <w:t>ark</w:t>
      </w:r>
      <w:bookmarkEnd w:id="943"/>
      <w:bookmarkEnd w:id="944"/>
      <w:bookmarkEnd w:id="945"/>
      <w:bookmarkEnd w:id="946"/>
      <w:bookmarkEnd w:id="947"/>
    </w:p>
    <w:p w14:paraId="6F90F993" w14:textId="77777777" w:rsidR="00937E6C" w:rsidRPr="00013B70" w:rsidRDefault="00974CBF" w:rsidP="00D65B28">
      <w:pPr>
        <w:rPr>
          <w:b/>
        </w:rPr>
      </w:pPr>
      <w:r w:rsidRPr="00013B70">
        <w:t>Tests in the dark will be a way to isolate how the cells behave with regard to temperature alone.</w:t>
      </w:r>
    </w:p>
    <w:p w14:paraId="27C37497" w14:textId="77777777" w:rsidR="00937E6C" w:rsidRPr="00013B70" w:rsidRDefault="00974CBF" w:rsidP="007060EC">
      <w:pPr>
        <w:pStyle w:val="ListParagraph"/>
        <w:numPr>
          <w:ilvl w:val="0"/>
          <w:numId w:val="20"/>
        </w:numPr>
        <w:rPr>
          <w:rFonts w:ascii="Times New Roman" w:hAnsi="Times New Roman" w:cs="Times New Roman"/>
        </w:rPr>
      </w:pPr>
      <w:r w:rsidRPr="00013B70">
        <w:rPr>
          <w:rFonts w:ascii="Times New Roman" w:hAnsi="Times New Roman" w:cs="Times New Roman"/>
        </w:rPr>
        <w:t>Identifying differences and effects of holding batches of cells at different temperatures</w:t>
      </w:r>
      <w:r w:rsidR="0094211F" w:rsidRPr="00013B70">
        <w:rPr>
          <w:rFonts w:ascii="Times New Roman" w:hAnsi="Times New Roman" w:cs="Times New Roman"/>
        </w:rPr>
        <w:t>:</w:t>
      </w:r>
      <w:r w:rsidRPr="00013B70">
        <w:rPr>
          <w:rFonts w:ascii="Times New Roman" w:hAnsi="Times New Roman" w:cs="Times New Roman"/>
        </w:rPr>
        <w:t xml:space="preserve"> one set at </w:t>
      </w:r>
      <w:r w:rsidR="00D038E6" w:rsidRPr="00013B70">
        <w:rPr>
          <w:rFonts w:ascii="Times New Roman" w:hAnsi="Times New Roman" w:cs="Times New Roman"/>
        </w:rPr>
        <w:t>RT</w:t>
      </w:r>
      <w:r w:rsidRPr="00013B70">
        <w:rPr>
          <w:rFonts w:ascii="Times New Roman" w:hAnsi="Times New Roman" w:cs="Times New Roman"/>
        </w:rPr>
        <w:t xml:space="preserve"> with a temperature and humidity monitor</w:t>
      </w:r>
      <w:r w:rsidR="00862DEB" w:rsidRPr="00013B70">
        <w:rPr>
          <w:rFonts w:ascii="Times New Roman" w:hAnsi="Times New Roman" w:cs="Times New Roman"/>
        </w:rPr>
        <w:t>,</w:t>
      </w:r>
      <w:r w:rsidRPr="00013B70">
        <w:rPr>
          <w:rFonts w:ascii="Times New Roman" w:hAnsi="Times New Roman" w:cs="Times New Roman"/>
        </w:rPr>
        <w:t xml:space="preserve"> to correlate changes</w:t>
      </w:r>
      <w:r w:rsidR="00862DEB" w:rsidRPr="00013B70">
        <w:rPr>
          <w:rFonts w:ascii="Times New Roman" w:hAnsi="Times New Roman" w:cs="Times New Roman"/>
        </w:rPr>
        <w:t xml:space="preserve"> </w:t>
      </w:r>
      <w:r w:rsidRPr="00013B70">
        <w:rPr>
          <w:rFonts w:ascii="Times New Roman" w:hAnsi="Times New Roman" w:cs="Times New Roman"/>
        </w:rPr>
        <w:t>in combination with the effects seen on the parameters of the cells.</w:t>
      </w:r>
    </w:p>
    <w:p w14:paraId="105C85D2" w14:textId="77777777" w:rsidR="00937E6C" w:rsidRPr="00013B70" w:rsidRDefault="00974CBF" w:rsidP="007060EC">
      <w:pPr>
        <w:pStyle w:val="ListParagraph"/>
        <w:numPr>
          <w:ilvl w:val="0"/>
          <w:numId w:val="20"/>
        </w:numPr>
        <w:rPr>
          <w:rFonts w:ascii="Times New Roman" w:hAnsi="Times New Roman" w:cs="Times New Roman"/>
        </w:rPr>
      </w:pPr>
      <w:r w:rsidRPr="00013B70">
        <w:rPr>
          <w:rFonts w:ascii="Times New Roman" w:hAnsi="Times New Roman" w:cs="Times New Roman"/>
        </w:rPr>
        <w:t>Temperature cycling fro</w:t>
      </w:r>
      <w:r w:rsidRPr="008B4A0E">
        <w:rPr>
          <w:rFonts w:ascii="Times New Roman" w:hAnsi="Times New Roman" w:cs="Times New Roman"/>
        </w:rPr>
        <w:t>m -</w:t>
      </w:r>
      <w:r w:rsidRPr="00EA1CD8">
        <w:rPr>
          <w:rFonts w:ascii="Times New Roman" w:hAnsi="Times New Roman" w:cs="Times New Roman"/>
        </w:rPr>
        <w:t>40</w:t>
      </w:r>
      <w:r w:rsidR="007060EC" w:rsidRPr="00EA1CD8">
        <w:rPr>
          <w:rFonts w:ascii="Times New Roman" w:hAnsi="Times New Roman" w:cs="Times New Roman"/>
        </w:rPr>
        <w:t xml:space="preserve"> to </w:t>
      </w:r>
      <w:r w:rsidRPr="00EA1CD8">
        <w:rPr>
          <w:rFonts w:ascii="Times New Roman" w:hAnsi="Times New Roman" w:cs="Times New Roman"/>
        </w:rPr>
        <w:t>95</w:t>
      </w:r>
      <w:r w:rsidR="00E109F0" w:rsidRPr="00EA1CD8">
        <w:rPr>
          <w:rFonts w:ascii="Times New Roman" w:hAnsi="Times New Roman" w:cs="Times New Roman"/>
        </w:rPr>
        <w:t>°C</w:t>
      </w:r>
      <w:r w:rsidR="0094211F" w:rsidRPr="00013B70">
        <w:rPr>
          <w:rFonts w:ascii="Times New Roman" w:hAnsi="Times New Roman" w:cs="Times New Roman"/>
          <w:b/>
        </w:rPr>
        <w:t xml:space="preserve"> </w:t>
      </w:r>
      <w:r w:rsidRPr="00013B70">
        <w:rPr>
          <w:rFonts w:ascii="Times New Roman" w:hAnsi="Times New Roman" w:cs="Times New Roman"/>
        </w:rPr>
        <w:t>simulating the harsh environments that some solar panels could experience, for example</w:t>
      </w:r>
      <w:r w:rsidR="0094211F" w:rsidRPr="00013B70">
        <w:rPr>
          <w:rFonts w:ascii="Times New Roman" w:hAnsi="Times New Roman" w:cs="Times New Roman"/>
        </w:rPr>
        <w:t xml:space="preserve">, </w:t>
      </w:r>
      <w:r w:rsidRPr="00013B70">
        <w:rPr>
          <w:rFonts w:ascii="Times New Roman" w:hAnsi="Times New Roman" w:cs="Times New Roman"/>
        </w:rPr>
        <w:t>spacecraft or research stations in the Antarctic, or deserts such as the Sahara where it is hot during the day and very cold at night.</w:t>
      </w:r>
    </w:p>
    <w:p w14:paraId="48868F46" w14:textId="77777777" w:rsidR="00937E6C" w:rsidRPr="00013B70" w:rsidRDefault="00974CBF" w:rsidP="007060EC">
      <w:pPr>
        <w:pStyle w:val="ListParagraph"/>
        <w:numPr>
          <w:ilvl w:val="0"/>
          <w:numId w:val="20"/>
        </w:numPr>
        <w:rPr>
          <w:rFonts w:ascii="Times New Roman" w:hAnsi="Times New Roman" w:cs="Times New Roman"/>
        </w:rPr>
      </w:pPr>
      <w:r w:rsidRPr="00013B70">
        <w:rPr>
          <w:rFonts w:ascii="Times New Roman" w:hAnsi="Times New Roman" w:cs="Times New Roman"/>
        </w:rPr>
        <w:t>In all cases of testing</w:t>
      </w:r>
      <w:r w:rsidR="00CB1670" w:rsidRPr="00013B70">
        <w:rPr>
          <w:rFonts w:ascii="Times New Roman" w:hAnsi="Times New Roman" w:cs="Times New Roman"/>
        </w:rPr>
        <w:t>,</w:t>
      </w:r>
      <w:r w:rsidRPr="00013B70">
        <w:rPr>
          <w:rFonts w:ascii="Times New Roman" w:hAnsi="Times New Roman" w:cs="Times New Roman"/>
        </w:rPr>
        <w:t xml:space="preserve"> the measurements of the </w:t>
      </w:r>
      <w:r w:rsidR="00524138" w:rsidRPr="00013B70">
        <w:rPr>
          <w:rFonts w:ascii="Times New Roman" w:hAnsi="Times New Roman" w:cs="Times New Roman"/>
        </w:rPr>
        <w:t xml:space="preserve">radiation </w:t>
      </w:r>
      <w:r w:rsidR="001F6577" w:rsidRPr="00013B70">
        <w:rPr>
          <w:rFonts w:ascii="Times New Roman" w:hAnsi="Times New Roman" w:cs="Times New Roman"/>
        </w:rPr>
        <w:t>levels would range from zero to</w:t>
      </w:r>
      <w:r w:rsidRPr="00013B70">
        <w:rPr>
          <w:rFonts w:ascii="Times New Roman" w:hAnsi="Times New Roman" w:cs="Times New Roman"/>
        </w:rPr>
        <w:t xml:space="preserve"> </w:t>
      </w:r>
      <w:r w:rsidR="00B11F04" w:rsidRPr="00013B70">
        <w:rPr>
          <w:rFonts w:ascii="Times New Roman" w:hAnsi="Times New Roman" w:cs="Times New Roman"/>
        </w:rPr>
        <w:t xml:space="preserve">1 </w:t>
      </w:r>
      <w:r w:rsidR="00541F9C" w:rsidRPr="00013B70">
        <w:rPr>
          <w:rFonts w:ascii="Times New Roman" w:hAnsi="Times New Roman" w:cs="Times New Roman"/>
        </w:rPr>
        <w:t xml:space="preserve">solar </w:t>
      </w:r>
      <w:r w:rsidRPr="00013B70">
        <w:rPr>
          <w:rFonts w:ascii="Times New Roman" w:hAnsi="Times New Roman" w:cs="Times New Roman"/>
        </w:rPr>
        <w:t xml:space="preserve">illumination, possibly greater if the facilities can produce such </w:t>
      </w:r>
      <w:r w:rsidR="00524138" w:rsidRPr="00013B70">
        <w:rPr>
          <w:rFonts w:ascii="Times New Roman" w:hAnsi="Times New Roman" w:cs="Times New Roman"/>
        </w:rPr>
        <w:t xml:space="preserve">lighting </w:t>
      </w:r>
      <w:r w:rsidRPr="00013B70">
        <w:rPr>
          <w:rFonts w:ascii="Times New Roman" w:hAnsi="Times New Roman" w:cs="Times New Roman"/>
        </w:rPr>
        <w:t>for obtaining different efficiencies.</w:t>
      </w:r>
    </w:p>
    <w:p w14:paraId="6D333CEE" w14:textId="77777777" w:rsidR="00937E6C" w:rsidRPr="00013B70" w:rsidRDefault="00974CBF" w:rsidP="00C33574">
      <w:pPr>
        <w:pStyle w:val="Heading3"/>
        <w:rPr>
          <w:rStyle w:val="SubtleEmphasis"/>
          <w:i w:val="0"/>
          <w:iCs w:val="0"/>
          <w:color w:val="auto"/>
        </w:rPr>
      </w:pPr>
      <w:bookmarkStart w:id="948" w:name="_Toc530166535"/>
      <w:bookmarkStart w:id="949" w:name="_Toc530166670"/>
      <w:bookmarkStart w:id="950" w:name="_Toc530167228"/>
      <w:bookmarkStart w:id="951" w:name="_Toc530167363"/>
      <w:bookmarkStart w:id="952" w:name="_Toc4264589"/>
      <w:r w:rsidRPr="00013B70">
        <w:rPr>
          <w:rStyle w:val="SubtleEmphasis"/>
          <w:i w:val="0"/>
          <w:iCs w:val="0"/>
          <w:color w:val="auto"/>
        </w:rPr>
        <w:t>Tests with illumination</w:t>
      </w:r>
      <w:bookmarkEnd w:id="948"/>
      <w:bookmarkEnd w:id="949"/>
      <w:bookmarkEnd w:id="950"/>
      <w:bookmarkEnd w:id="951"/>
      <w:bookmarkEnd w:id="952"/>
    </w:p>
    <w:p w14:paraId="61B561C2" w14:textId="77777777" w:rsidR="00C5199E" w:rsidRPr="00013B70" w:rsidRDefault="00873E50" w:rsidP="007060EC">
      <w:pPr>
        <w:pStyle w:val="ListParagraph"/>
        <w:numPr>
          <w:ilvl w:val="0"/>
          <w:numId w:val="21"/>
        </w:numPr>
        <w:rPr>
          <w:rFonts w:ascii="Times New Roman" w:hAnsi="Times New Roman" w:cs="Times New Roman"/>
        </w:rPr>
      </w:pPr>
      <w:r w:rsidRPr="00013B70">
        <w:rPr>
          <w:rFonts w:ascii="Times New Roman" w:hAnsi="Times New Roman" w:cs="Times New Roman"/>
        </w:rPr>
        <w:t>U</w:t>
      </w:r>
      <w:r w:rsidR="00974CBF" w:rsidRPr="00013B70">
        <w:rPr>
          <w:rFonts w:ascii="Times New Roman" w:hAnsi="Times New Roman" w:cs="Times New Roman"/>
        </w:rPr>
        <w:t xml:space="preserve">ndertaking tests at </w:t>
      </w:r>
      <w:r w:rsidR="00D038E6" w:rsidRPr="00013B70">
        <w:rPr>
          <w:rFonts w:ascii="Times New Roman" w:hAnsi="Times New Roman" w:cs="Times New Roman"/>
        </w:rPr>
        <w:t xml:space="preserve">RT </w:t>
      </w:r>
      <w:r w:rsidR="00974CBF" w:rsidRPr="00013B70">
        <w:rPr>
          <w:rFonts w:ascii="Times New Roman" w:hAnsi="Times New Roman" w:cs="Times New Roman"/>
        </w:rPr>
        <w:t xml:space="preserve">first </w:t>
      </w:r>
      <w:r w:rsidR="00A76C4A" w:rsidRPr="00013B70">
        <w:rPr>
          <w:rFonts w:ascii="Times New Roman" w:hAnsi="Times New Roman" w:cs="Times New Roman"/>
        </w:rPr>
        <w:t xml:space="preserve">in combination with </w:t>
      </w:r>
      <w:r w:rsidR="00974CBF" w:rsidRPr="00013B70">
        <w:rPr>
          <w:rFonts w:ascii="Times New Roman" w:hAnsi="Times New Roman" w:cs="Times New Roman"/>
        </w:rPr>
        <w:t xml:space="preserve">different </w:t>
      </w:r>
      <w:r w:rsidR="00A76C4A" w:rsidRPr="00013B70">
        <w:rPr>
          <w:rFonts w:ascii="Times New Roman" w:hAnsi="Times New Roman" w:cs="Times New Roman"/>
        </w:rPr>
        <w:t>solar intensities</w:t>
      </w:r>
      <w:r w:rsidR="00974CBF" w:rsidRPr="00013B70">
        <w:rPr>
          <w:rFonts w:ascii="Times New Roman" w:hAnsi="Times New Roman" w:cs="Times New Roman"/>
        </w:rPr>
        <w:t>,</w:t>
      </w:r>
      <w:r w:rsidR="00772DA6" w:rsidRPr="00013B70">
        <w:rPr>
          <w:rFonts w:ascii="Times New Roman" w:hAnsi="Times New Roman" w:cs="Times New Roman"/>
        </w:rPr>
        <w:t xml:space="preserve"> </w:t>
      </w:r>
      <w:r w:rsidR="00974CBF" w:rsidRPr="00013B70">
        <w:rPr>
          <w:rFonts w:ascii="Times New Roman" w:hAnsi="Times New Roman" w:cs="Times New Roman"/>
        </w:rPr>
        <w:t>starting from 0.1 sun. Each test getting harsher</w:t>
      </w:r>
      <w:r w:rsidR="00A76C4A" w:rsidRPr="00013B70">
        <w:rPr>
          <w:rFonts w:ascii="Times New Roman" w:hAnsi="Times New Roman" w:cs="Times New Roman"/>
        </w:rPr>
        <w:t>,</w:t>
      </w:r>
      <w:r w:rsidR="00974CBF" w:rsidRPr="00013B70">
        <w:rPr>
          <w:rFonts w:ascii="Times New Roman" w:hAnsi="Times New Roman" w:cs="Times New Roman"/>
        </w:rPr>
        <w:t xml:space="preserve"> by increasing the solar illumination by a set amount</w:t>
      </w:r>
      <w:r w:rsidR="00A76C4A" w:rsidRPr="00013B70">
        <w:rPr>
          <w:rFonts w:ascii="Times New Roman" w:hAnsi="Times New Roman" w:cs="Times New Roman"/>
        </w:rPr>
        <w:t>,</w:t>
      </w:r>
      <w:r w:rsidR="00974CBF" w:rsidRPr="00013B70">
        <w:rPr>
          <w:rFonts w:ascii="Times New Roman" w:hAnsi="Times New Roman" w:cs="Times New Roman"/>
        </w:rPr>
        <w:t xml:space="preserve"> and then </w:t>
      </w:r>
      <w:r w:rsidR="00C5199E" w:rsidRPr="00013B70">
        <w:rPr>
          <w:rFonts w:ascii="Times New Roman" w:hAnsi="Times New Roman" w:cs="Times New Roman"/>
        </w:rPr>
        <w:t>f</w:t>
      </w:r>
      <w:r w:rsidR="00974CBF" w:rsidRPr="00013B70">
        <w:rPr>
          <w:rFonts w:ascii="Times New Roman" w:hAnsi="Times New Roman" w:cs="Times New Roman"/>
        </w:rPr>
        <w:t>ollowed by a combination of elevated or lower temperatures</w:t>
      </w:r>
      <w:r w:rsidR="00A76C4A" w:rsidRPr="00013B70">
        <w:rPr>
          <w:rFonts w:ascii="Times New Roman" w:hAnsi="Times New Roman" w:cs="Times New Roman"/>
        </w:rPr>
        <w:t>,</w:t>
      </w:r>
      <w:r w:rsidR="00974CBF" w:rsidRPr="00013B70">
        <w:rPr>
          <w:rFonts w:ascii="Times New Roman" w:hAnsi="Times New Roman" w:cs="Times New Roman"/>
        </w:rPr>
        <w:t xml:space="preserve"> with low to high sun levels, keeping each parameter constant </w:t>
      </w:r>
      <w:r w:rsidR="00521E44" w:rsidRPr="00013B70">
        <w:rPr>
          <w:rFonts w:ascii="Times New Roman" w:hAnsi="Times New Roman" w:cs="Times New Roman"/>
        </w:rPr>
        <w:t xml:space="preserve">whilst </w:t>
      </w:r>
      <w:r w:rsidR="00974CBF" w:rsidRPr="00013B70">
        <w:rPr>
          <w:rFonts w:ascii="Times New Roman" w:hAnsi="Times New Roman" w:cs="Times New Roman"/>
        </w:rPr>
        <w:t>measuring the effect.</w:t>
      </w:r>
    </w:p>
    <w:p w14:paraId="06742D84" w14:textId="77777777" w:rsidR="00937E6C" w:rsidRPr="00013B70" w:rsidRDefault="00974CBF" w:rsidP="0069359A">
      <w:pPr>
        <w:pStyle w:val="ListParagraph"/>
        <w:numPr>
          <w:ilvl w:val="1"/>
          <w:numId w:val="21"/>
        </w:numPr>
        <w:rPr>
          <w:rFonts w:ascii="Times New Roman" w:hAnsi="Times New Roman" w:cs="Times New Roman"/>
        </w:rPr>
      </w:pPr>
      <w:r w:rsidRPr="00013B70">
        <w:rPr>
          <w:rFonts w:ascii="Times New Roman" w:hAnsi="Times New Roman" w:cs="Times New Roman"/>
        </w:rPr>
        <w:t>For example, holding a cell/module at -30</w:t>
      </w:r>
      <w:r w:rsidR="00E109F0" w:rsidRPr="00013B70">
        <w:rPr>
          <w:rFonts w:ascii="Times New Roman" w:hAnsi="Times New Roman" w:cs="Times New Roman"/>
        </w:rPr>
        <w:t>°C</w:t>
      </w:r>
      <w:r w:rsidRPr="00013B70">
        <w:rPr>
          <w:rFonts w:ascii="Times New Roman" w:hAnsi="Times New Roman" w:cs="Times New Roman"/>
        </w:rPr>
        <w:t xml:space="preserve"> with 0.5 sun illumination for a year</w:t>
      </w:r>
      <w:r w:rsidR="00EF7E82" w:rsidRPr="00013B70">
        <w:rPr>
          <w:rFonts w:ascii="Times New Roman" w:hAnsi="Times New Roman" w:cs="Times New Roman"/>
        </w:rPr>
        <w:t>,</w:t>
      </w:r>
      <w:r w:rsidRPr="00013B70">
        <w:rPr>
          <w:rFonts w:ascii="Times New Roman" w:hAnsi="Times New Roman" w:cs="Times New Roman"/>
        </w:rPr>
        <w:t xml:space="preserve"> and measuring its performance at all variations of </w:t>
      </w:r>
      <w:r w:rsidR="003300A3" w:rsidRPr="00013B70">
        <w:rPr>
          <w:rFonts w:ascii="Times New Roman" w:hAnsi="Times New Roman" w:cs="Times New Roman"/>
        </w:rPr>
        <w:t xml:space="preserve">solar intensities </w:t>
      </w:r>
      <w:r w:rsidRPr="00013B70">
        <w:rPr>
          <w:rFonts w:ascii="Times New Roman" w:hAnsi="Times New Roman" w:cs="Times New Roman"/>
        </w:rPr>
        <w:t>whilst carrying out other tests.</w:t>
      </w:r>
    </w:p>
    <w:p w14:paraId="3202D2DB" w14:textId="77777777" w:rsidR="00937E6C" w:rsidRPr="00013B70" w:rsidRDefault="00974CBF" w:rsidP="0069359A">
      <w:pPr>
        <w:pStyle w:val="ListParagraph"/>
        <w:numPr>
          <w:ilvl w:val="1"/>
          <w:numId w:val="21"/>
        </w:numPr>
        <w:rPr>
          <w:rFonts w:ascii="Times New Roman" w:hAnsi="Times New Roman" w:cs="Times New Roman"/>
        </w:rPr>
      </w:pPr>
      <w:r w:rsidRPr="00013B70">
        <w:rPr>
          <w:rFonts w:ascii="Times New Roman" w:hAnsi="Times New Roman" w:cs="Times New Roman"/>
        </w:rPr>
        <w:t xml:space="preserve">Cycling temperatures at continuous illumination levels, </w:t>
      </w:r>
      <w:r w:rsidR="003300A3" w:rsidRPr="00013B70">
        <w:rPr>
          <w:rFonts w:ascii="Times New Roman" w:hAnsi="Times New Roman" w:cs="Times New Roman"/>
        </w:rPr>
        <w:t>e.g.</w:t>
      </w:r>
      <w:r w:rsidR="0094211F" w:rsidRPr="00013B70">
        <w:rPr>
          <w:rFonts w:ascii="Times New Roman" w:hAnsi="Times New Roman" w:cs="Times New Roman"/>
        </w:rPr>
        <w:t>,</w:t>
      </w:r>
      <w:r w:rsidR="003300A3" w:rsidRPr="00013B70">
        <w:rPr>
          <w:rFonts w:ascii="Times New Roman" w:hAnsi="Times New Roman" w:cs="Times New Roman"/>
        </w:rPr>
        <w:t xml:space="preserve"> </w:t>
      </w:r>
      <w:r w:rsidRPr="00013B70">
        <w:rPr>
          <w:rFonts w:ascii="Times New Roman" w:hAnsi="Times New Roman" w:cs="Times New Roman"/>
        </w:rPr>
        <w:t xml:space="preserve">having a cell at </w:t>
      </w:r>
      <w:r w:rsidR="00541F9C" w:rsidRPr="00013B70">
        <w:rPr>
          <w:rFonts w:ascii="Times New Roman" w:hAnsi="Times New Roman" w:cs="Times New Roman"/>
        </w:rPr>
        <w:t xml:space="preserve">1 </w:t>
      </w:r>
      <w:r w:rsidRPr="00013B70">
        <w:rPr>
          <w:rFonts w:ascii="Times New Roman" w:hAnsi="Times New Roman" w:cs="Times New Roman"/>
        </w:rPr>
        <w:t xml:space="preserve">sun and </w:t>
      </w:r>
      <w:r w:rsidR="0094211F" w:rsidRPr="00013B70">
        <w:rPr>
          <w:rFonts w:ascii="Times New Roman" w:hAnsi="Times New Roman" w:cs="Times New Roman"/>
        </w:rPr>
        <w:t xml:space="preserve">increasing </w:t>
      </w:r>
      <w:r w:rsidR="003300A3" w:rsidRPr="00013B70">
        <w:rPr>
          <w:rFonts w:ascii="Times New Roman" w:hAnsi="Times New Roman" w:cs="Times New Roman"/>
        </w:rPr>
        <w:t xml:space="preserve">the </w:t>
      </w:r>
      <w:r w:rsidR="0077707D" w:rsidRPr="00013B70">
        <w:rPr>
          <w:rFonts w:ascii="Times New Roman" w:hAnsi="Times New Roman" w:cs="Times New Roman"/>
        </w:rPr>
        <w:t>temperature from -30</w:t>
      </w:r>
      <w:r w:rsidR="00E109F0" w:rsidRPr="00013B70">
        <w:rPr>
          <w:rFonts w:ascii="Times New Roman" w:hAnsi="Times New Roman" w:cs="Times New Roman"/>
        </w:rPr>
        <w:t>°C</w:t>
      </w:r>
      <w:r w:rsidR="0077707D" w:rsidRPr="00013B70">
        <w:rPr>
          <w:rFonts w:ascii="Times New Roman" w:hAnsi="Times New Roman" w:cs="Times New Roman"/>
        </w:rPr>
        <w:t xml:space="preserve"> to 90</w:t>
      </w:r>
      <w:r w:rsidR="00E109F0" w:rsidRPr="00013B70">
        <w:rPr>
          <w:rFonts w:ascii="Times New Roman" w:hAnsi="Times New Roman" w:cs="Times New Roman"/>
        </w:rPr>
        <w:t>°C</w:t>
      </w:r>
      <w:r w:rsidR="0077707D" w:rsidRPr="00013B70">
        <w:rPr>
          <w:rFonts w:ascii="Times New Roman" w:hAnsi="Times New Roman" w:cs="Times New Roman"/>
        </w:rPr>
        <w:t>.</w:t>
      </w:r>
      <w:r w:rsidR="0077707D" w:rsidRPr="00013B70">
        <w:rPr>
          <w:rStyle w:val="CommentReference"/>
          <w:rFonts w:ascii="Times New Roman" w:hAnsi="Times New Roman" w:cs="Times New Roman"/>
        </w:rPr>
        <w:t xml:space="preserve"> </w:t>
      </w:r>
    </w:p>
    <w:p w14:paraId="315FF45A" w14:textId="77777777" w:rsidR="00937E6C" w:rsidRPr="00013B70" w:rsidRDefault="00974CBF" w:rsidP="0069359A">
      <w:pPr>
        <w:pStyle w:val="ListParagraph"/>
        <w:numPr>
          <w:ilvl w:val="0"/>
          <w:numId w:val="21"/>
        </w:numPr>
        <w:rPr>
          <w:rFonts w:ascii="Times New Roman" w:hAnsi="Times New Roman" w:cs="Times New Roman"/>
        </w:rPr>
      </w:pPr>
      <w:r w:rsidRPr="00013B70">
        <w:rPr>
          <w:rFonts w:ascii="Times New Roman" w:hAnsi="Times New Roman" w:cs="Times New Roman"/>
        </w:rPr>
        <w:lastRenderedPageBreak/>
        <w:t>Cycling temperat</w:t>
      </w:r>
      <w:r w:rsidR="00BB49A2" w:rsidRPr="00013B70">
        <w:rPr>
          <w:rFonts w:ascii="Times New Roman" w:hAnsi="Times New Roman" w:cs="Times New Roman"/>
        </w:rPr>
        <w:t>ures with different sun levels:</w:t>
      </w:r>
    </w:p>
    <w:p w14:paraId="492DDD89" w14:textId="59B08C0E" w:rsidR="00937E6C" w:rsidRPr="00013B70" w:rsidRDefault="00974CBF" w:rsidP="0069359A">
      <w:pPr>
        <w:pStyle w:val="ListParagraph"/>
        <w:numPr>
          <w:ilvl w:val="1"/>
          <w:numId w:val="21"/>
        </w:numPr>
        <w:rPr>
          <w:rFonts w:ascii="Times New Roman" w:hAnsi="Times New Roman" w:cs="Times New Roman"/>
        </w:rPr>
      </w:pPr>
      <w:r w:rsidRPr="00013B70">
        <w:rPr>
          <w:rFonts w:ascii="Times New Roman" w:hAnsi="Times New Roman" w:cs="Times New Roman"/>
        </w:rPr>
        <w:t xml:space="preserve">Tests above </w:t>
      </w:r>
      <w:r w:rsidR="00541F9C" w:rsidRPr="00013B70">
        <w:rPr>
          <w:rFonts w:ascii="Times New Roman" w:hAnsi="Times New Roman" w:cs="Times New Roman"/>
        </w:rPr>
        <w:t xml:space="preserve">1 </w:t>
      </w:r>
      <w:r w:rsidRPr="00013B70">
        <w:rPr>
          <w:rFonts w:ascii="Times New Roman" w:hAnsi="Times New Roman" w:cs="Times New Roman"/>
        </w:rPr>
        <w:t>sun</w:t>
      </w:r>
      <w:r w:rsidR="00D93647" w:rsidRPr="00013B70">
        <w:rPr>
          <w:rFonts w:ascii="Times New Roman" w:hAnsi="Times New Roman" w:cs="Times New Roman"/>
        </w:rPr>
        <w:t>:</w:t>
      </w:r>
      <w:r w:rsidRPr="00013B70">
        <w:rPr>
          <w:rFonts w:ascii="Times New Roman" w:hAnsi="Times New Roman" w:cs="Times New Roman"/>
        </w:rPr>
        <w:t xml:space="preserve"> as there are solar plant facilities where they focus the light in a particular module</w:t>
      </w:r>
      <w:r w:rsidR="0094211F" w:rsidRPr="00013B70">
        <w:rPr>
          <w:rFonts w:ascii="Times New Roman" w:hAnsi="Times New Roman" w:cs="Times New Roman"/>
        </w:rPr>
        <w:t>,</w:t>
      </w:r>
      <w:r w:rsidRPr="00013B70">
        <w:rPr>
          <w:rFonts w:ascii="Times New Roman" w:hAnsi="Times New Roman" w:cs="Times New Roman"/>
        </w:rPr>
        <w:t xml:space="preserve"> as this has been found to be more efficient</w:t>
      </w:r>
      <w:r w:rsidR="0094211F" w:rsidRPr="00013B70">
        <w:rPr>
          <w:rFonts w:ascii="Times New Roman" w:hAnsi="Times New Roman" w:cs="Times New Roman"/>
        </w:rPr>
        <w:t>;</w:t>
      </w:r>
      <w:r w:rsidRPr="00013B70">
        <w:rPr>
          <w:rFonts w:ascii="Times New Roman" w:hAnsi="Times New Roman" w:cs="Times New Roman"/>
        </w:rPr>
        <w:t xml:space="preserve"> one such company has </w:t>
      </w:r>
      <w:r w:rsidR="0094211F" w:rsidRPr="00013B70">
        <w:rPr>
          <w:rFonts w:ascii="Times New Roman" w:hAnsi="Times New Roman" w:cs="Times New Roman"/>
        </w:rPr>
        <w:t xml:space="preserve">noted </w:t>
      </w:r>
      <w:r w:rsidRPr="00013B70">
        <w:rPr>
          <w:rFonts w:ascii="Times New Roman" w:hAnsi="Times New Roman" w:cs="Times New Roman"/>
        </w:rPr>
        <w:t xml:space="preserve">very high efficiencies with their 36.4% silicon solar module with a solar concentrator mechanism </w:t>
      </w:r>
      <w:r w:rsidR="00E056A5" w:rsidRPr="00013B70">
        <w:rPr>
          <w:rFonts w:ascii="Times New Roman" w:hAnsi="Times New Roman" w:cs="Times New Roman"/>
        </w:rPr>
        <w:fldChar w:fldCharType="begin" w:fldLock="1"/>
      </w:r>
      <w:r w:rsidR="00656764">
        <w:rPr>
          <w:rFonts w:ascii="Times New Roman" w:hAnsi="Times New Roman" w:cs="Times New Roman"/>
        </w:rPr>
        <w:instrText>ADDIN CSL_CITATION {"citationItems":[{"id":"ITEM-1","itemData":{"URL":"https://actu.epfl.ch/news/an-epfl-startup-makes-residential-solar-panels-twi/","accessed":{"date-parts":[["2017","6","15"]]},"author":[{"dropping-particle":"","family":"Carron","given":"Cécilia","non-dropping-particle":"","parse-names":false,"suffix":""}],"container-title":"NEWS MEDIACOM","id":"ITEM-1","issued":{"date-parts":[["2016"]]},"page":"1","title":"An EPFL startup makes residential solar panels twice as efficient","type":"webpage"},"uris":["http://www.mendeley.com/documents/?uuid=1cb935a0-c4e3-374c-9d3d-1449bee501a8"]}],"mendeley":{"formattedCitation":"[214]","plainTextFormattedCitation":"[214]","previouslyFormattedCitation":"[214]"},"properties":{"noteIndex":0},"schema":"https://github.com/citation-style-language/schema/raw/master/csl-citation.json"}</w:instrText>
      </w:r>
      <w:r w:rsidR="00E056A5" w:rsidRPr="00013B70">
        <w:rPr>
          <w:rFonts w:ascii="Times New Roman" w:hAnsi="Times New Roman" w:cs="Times New Roman"/>
        </w:rPr>
        <w:fldChar w:fldCharType="separate"/>
      </w:r>
      <w:r w:rsidR="00FE640A" w:rsidRPr="00FE640A">
        <w:rPr>
          <w:rFonts w:ascii="Times New Roman" w:hAnsi="Times New Roman" w:cs="Times New Roman"/>
          <w:noProof/>
        </w:rPr>
        <w:t>[214]</w:t>
      </w:r>
      <w:r w:rsidR="00E056A5" w:rsidRPr="00013B70">
        <w:rPr>
          <w:rFonts w:ascii="Times New Roman" w:hAnsi="Times New Roman" w:cs="Times New Roman"/>
        </w:rPr>
        <w:fldChar w:fldCharType="end"/>
      </w:r>
      <w:r w:rsidRPr="00013B70">
        <w:rPr>
          <w:rFonts w:ascii="Times New Roman" w:hAnsi="Times New Roman" w:cs="Times New Roman"/>
        </w:rPr>
        <w:t>.</w:t>
      </w:r>
    </w:p>
    <w:p w14:paraId="7F98BD7D" w14:textId="7B86DE3E" w:rsidR="00937E6C" w:rsidRPr="00013B70" w:rsidRDefault="00974CBF" w:rsidP="0069359A">
      <w:pPr>
        <w:pStyle w:val="ListParagraph"/>
        <w:numPr>
          <w:ilvl w:val="0"/>
          <w:numId w:val="21"/>
        </w:numPr>
        <w:rPr>
          <w:rFonts w:ascii="Times New Roman" w:hAnsi="Times New Roman" w:cs="Times New Roman"/>
        </w:rPr>
      </w:pPr>
      <w:r w:rsidRPr="00013B70">
        <w:rPr>
          <w:rFonts w:ascii="Times New Roman" w:hAnsi="Times New Roman" w:cs="Times New Roman"/>
        </w:rPr>
        <w:t>Outdoor testing is one of the areas that needs to be carried out in different regions’ measurement of the weather conditions</w:t>
      </w:r>
      <w:r w:rsidR="004D51A9" w:rsidRPr="00013B70">
        <w:rPr>
          <w:rFonts w:ascii="Times New Roman" w:hAnsi="Times New Roman" w:cs="Times New Roman"/>
        </w:rPr>
        <w:t>,</w:t>
      </w:r>
      <w:r w:rsidRPr="00013B70">
        <w:rPr>
          <w:rFonts w:ascii="Times New Roman" w:hAnsi="Times New Roman" w:cs="Times New Roman"/>
        </w:rPr>
        <w:t xml:space="preserve"> in order to observe the </w:t>
      </w:r>
      <w:r w:rsidR="007306E0" w:rsidRPr="00013B70">
        <w:rPr>
          <w:rFonts w:ascii="Times New Roman" w:hAnsi="Times New Roman" w:cs="Times New Roman"/>
        </w:rPr>
        <w:t>real-life</w:t>
      </w:r>
      <w:r w:rsidRPr="00013B70">
        <w:rPr>
          <w:rFonts w:ascii="Times New Roman" w:hAnsi="Times New Roman" w:cs="Times New Roman"/>
        </w:rPr>
        <w:t xml:space="preserve"> performance.</w:t>
      </w:r>
      <w:r w:rsidR="00694B2D" w:rsidRPr="00013B70">
        <w:rPr>
          <w:rFonts w:ascii="Times New Roman" w:hAnsi="Times New Roman" w:cs="Times New Roman"/>
        </w:rPr>
        <w:t xml:space="preserve"> This would require a database of the different environmental conditions of the regions around the world</w:t>
      </w:r>
      <w:r w:rsidR="004D51A9" w:rsidRPr="00013B70">
        <w:rPr>
          <w:rFonts w:ascii="Times New Roman" w:hAnsi="Times New Roman" w:cs="Times New Roman"/>
        </w:rPr>
        <w:t>,</w:t>
      </w:r>
      <w:r w:rsidR="00694B2D" w:rsidRPr="00013B70">
        <w:rPr>
          <w:rFonts w:ascii="Times New Roman" w:hAnsi="Times New Roman" w:cs="Times New Roman"/>
        </w:rPr>
        <w:t xml:space="preserve"> which the cells or solar </w:t>
      </w:r>
      <w:r w:rsidR="00DC67BF" w:rsidRPr="00013B70">
        <w:rPr>
          <w:rFonts w:ascii="Times New Roman" w:hAnsi="Times New Roman" w:cs="Times New Roman"/>
        </w:rPr>
        <w:t>panels</w:t>
      </w:r>
      <w:r w:rsidR="00694B2D" w:rsidRPr="00013B70">
        <w:rPr>
          <w:rFonts w:ascii="Times New Roman" w:hAnsi="Times New Roman" w:cs="Times New Roman"/>
        </w:rPr>
        <w:t xml:space="preserve"> would need to be tested for. </w:t>
      </w:r>
    </w:p>
    <w:p w14:paraId="21AA53C1" w14:textId="77777777" w:rsidR="00937E6C" w:rsidRPr="00013B70" w:rsidRDefault="004062EB" w:rsidP="00C33574">
      <w:pPr>
        <w:pStyle w:val="Heading3"/>
        <w:rPr>
          <w:rStyle w:val="SubtleReference"/>
          <w:smallCaps w:val="0"/>
          <w:color w:val="auto"/>
        </w:rPr>
      </w:pPr>
      <w:bookmarkStart w:id="953" w:name="_Toc530166536"/>
      <w:bookmarkStart w:id="954" w:name="_Toc530166671"/>
      <w:bookmarkStart w:id="955" w:name="_Toc530167229"/>
      <w:bookmarkStart w:id="956" w:name="_Toc530167364"/>
      <w:bookmarkStart w:id="957" w:name="_Toc4264590"/>
      <w:r w:rsidRPr="00013B70">
        <w:rPr>
          <w:rStyle w:val="SubtleReference"/>
          <w:smallCaps w:val="0"/>
          <w:color w:val="auto"/>
        </w:rPr>
        <w:t>Changes in h</w:t>
      </w:r>
      <w:r w:rsidR="00974CBF" w:rsidRPr="00013B70">
        <w:rPr>
          <w:rStyle w:val="SubtleReference"/>
          <w:smallCaps w:val="0"/>
          <w:color w:val="auto"/>
        </w:rPr>
        <w:t>umidity</w:t>
      </w:r>
      <w:bookmarkEnd w:id="953"/>
      <w:bookmarkEnd w:id="954"/>
      <w:bookmarkEnd w:id="955"/>
      <w:bookmarkEnd w:id="956"/>
      <w:bookmarkEnd w:id="957"/>
    </w:p>
    <w:p w14:paraId="1E5BE9F5" w14:textId="77777777" w:rsidR="00937E6C" w:rsidRPr="00013B70" w:rsidRDefault="000830F3" w:rsidP="00D65B28">
      <w:r w:rsidRPr="00013B70">
        <w:t>I</w:t>
      </w:r>
      <w:r w:rsidR="00974CBF" w:rsidRPr="00013B70">
        <w:t>n all the above</w:t>
      </w:r>
      <w:r w:rsidR="00C5199E" w:rsidRPr="00013B70">
        <w:t>,</w:t>
      </w:r>
      <w:r w:rsidR="00974CBF" w:rsidRPr="00013B70">
        <w:t xml:space="preserve"> </w:t>
      </w:r>
      <w:r w:rsidRPr="00013B70">
        <w:t xml:space="preserve">it would be good to incorporate </w:t>
      </w:r>
      <w:r w:rsidR="00974CBF" w:rsidRPr="00013B70">
        <w:t>tests with the parameter of</w:t>
      </w:r>
      <w:r w:rsidR="00385CE0" w:rsidRPr="00013B70">
        <w:t xml:space="preserve"> the percentage of</w:t>
      </w:r>
      <w:r w:rsidR="00974CBF" w:rsidRPr="00013B70">
        <w:t xml:space="preserve"> humidity involved</w:t>
      </w:r>
      <w:r w:rsidR="00385CE0" w:rsidRPr="00013B70">
        <w:t>,</w:t>
      </w:r>
      <w:r w:rsidR="00974CBF" w:rsidRPr="00013B70">
        <w:t xml:space="preserve"> since </w:t>
      </w:r>
      <w:r w:rsidR="00754FE2" w:rsidRPr="00013B70">
        <w:t>PSC</w:t>
      </w:r>
      <w:r w:rsidR="00974CBF" w:rsidRPr="00013B70">
        <w:t xml:space="preserve">s are very sensitive to </w:t>
      </w:r>
      <w:r w:rsidR="00385CE0" w:rsidRPr="00013B70">
        <w:t>moisture</w:t>
      </w:r>
      <w:r w:rsidR="0000593E" w:rsidRPr="00013B70">
        <w:t>, again</w:t>
      </w:r>
      <w:r w:rsidR="008F24D6" w:rsidRPr="00013B70">
        <w:t>,</w:t>
      </w:r>
      <w:r w:rsidR="0000593E" w:rsidRPr="00013B70">
        <w:t xml:space="preserve"> keeping other parameters constant</w:t>
      </w:r>
      <w:r w:rsidR="008F24D6" w:rsidRPr="00013B70">
        <w:t>,</w:t>
      </w:r>
      <w:r w:rsidR="0000593E" w:rsidRPr="00013B70">
        <w:t xml:space="preserve"> and testing under various </w:t>
      </w:r>
      <w:r w:rsidR="008F24D6" w:rsidRPr="00013B70">
        <w:t xml:space="preserve">water vapour </w:t>
      </w:r>
      <w:r w:rsidR="0000593E" w:rsidRPr="00013B70">
        <w:t>levels from 0</w:t>
      </w:r>
      <w:r w:rsidRPr="00013B70">
        <w:t xml:space="preserve"> to </w:t>
      </w:r>
      <w:r w:rsidR="0000593E" w:rsidRPr="00013B70">
        <w:t xml:space="preserve">100%, </w:t>
      </w:r>
      <w:r w:rsidRPr="00013B70">
        <w:t xml:space="preserve">using </w:t>
      </w:r>
      <w:r w:rsidR="002C69C8" w:rsidRPr="00013B70">
        <w:t>condensing</w:t>
      </w:r>
      <w:r w:rsidR="008F24D6" w:rsidRPr="00013B70">
        <w:t>,</w:t>
      </w:r>
      <w:r w:rsidR="002C69C8" w:rsidRPr="00013B70">
        <w:t xml:space="preserve"> as well as non-</w:t>
      </w:r>
      <w:r w:rsidR="0000593E" w:rsidRPr="00013B70">
        <w:t>condensing environments</w:t>
      </w:r>
      <w:r w:rsidR="00974CBF" w:rsidRPr="00013B70">
        <w:t>.</w:t>
      </w:r>
    </w:p>
    <w:p w14:paraId="472B237C" w14:textId="77777777" w:rsidR="00937E6C" w:rsidRPr="00013B70" w:rsidRDefault="00220218" w:rsidP="00C33574">
      <w:pPr>
        <w:pStyle w:val="Heading3"/>
      </w:pPr>
      <w:bookmarkStart w:id="958" w:name="_Toc465696908"/>
      <w:bookmarkStart w:id="959" w:name="_Toc530166537"/>
      <w:bookmarkStart w:id="960" w:name="_Toc530166672"/>
      <w:bookmarkStart w:id="961" w:name="_Toc530167230"/>
      <w:bookmarkStart w:id="962" w:name="_Toc530167365"/>
      <w:bookmarkStart w:id="963" w:name="_Toc4264591"/>
      <w:r w:rsidRPr="00013B70">
        <w:t xml:space="preserve">Reverse bias testing of </w:t>
      </w:r>
      <w:r w:rsidR="00754FE2" w:rsidRPr="00013B70">
        <w:t>PSC</w:t>
      </w:r>
      <w:r w:rsidR="00974CBF" w:rsidRPr="00013B70">
        <w:t>s</w:t>
      </w:r>
      <w:bookmarkEnd w:id="958"/>
      <w:bookmarkEnd w:id="959"/>
      <w:bookmarkEnd w:id="960"/>
      <w:bookmarkEnd w:id="961"/>
      <w:bookmarkEnd w:id="962"/>
      <w:bookmarkEnd w:id="963"/>
    </w:p>
    <w:p w14:paraId="5CFD30D3" w14:textId="25C7C2BF" w:rsidR="00937E6C" w:rsidRPr="00013B70" w:rsidRDefault="00974CBF" w:rsidP="00D65B28">
      <w:r w:rsidRPr="00013B70">
        <w:t xml:space="preserve">Reverse bias testing of </w:t>
      </w:r>
      <w:r w:rsidR="00754FE2" w:rsidRPr="00013B70">
        <w:t>PSC</w:t>
      </w:r>
      <w:r w:rsidRPr="00013B70">
        <w:t xml:space="preserve">s needs to be carried out such that if a part of a module was covered, the other section would be </w:t>
      </w:r>
      <w:r w:rsidR="007306E0" w:rsidRPr="00013B70">
        <w:t>affected,</w:t>
      </w:r>
      <w:r w:rsidRPr="00013B70">
        <w:t xml:space="preserve"> and ageing would occur. This would be useful to </w:t>
      </w:r>
      <w:r w:rsidR="00673B91" w:rsidRPr="00013B70">
        <w:t xml:space="preserve">observe </w:t>
      </w:r>
      <w:r w:rsidRPr="00013B70">
        <w:t>the effect of different sun levels on the parts of the same cell.</w:t>
      </w:r>
    </w:p>
    <w:p w14:paraId="7846F441" w14:textId="77777777" w:rsidR="00663B48" w:rsidRPr="00013B70" w:rsidRDefault="00974CBF" w:rsidP="00D65B28">
      <w:r w:rsidRPr="00013B70">
        <w:t>If possible</w:t>
      </w:r>
      <w:r w:rsidR="00673B91" w:rsidRPr="00013B70">
        <w:t>,</w:t>
      </w:r>
      <w:r w:rsidRPr="00013B70">
        <w:t xml:space="preserve"> </w:t>
      </w:r>
      <w:r w:rsidR="00673B91" w:rsidRPr="00013B70">
        <w:t xml:space="preserve">one should </w:t>
      </w:r>
      <w:r w:rsidRPr="00013B70">
        <w:t xml:space="preserve">investigate the effects of </w:t>
      </w:r>
      <w:r w:rsidR="00673B91" w:rsidRPr="00013B70">
        <w:t xml:space="preserve">various </w:t>
      </w:r>
      <w:r w:rsidRPr="00013B70">
        <w:t>intensities of current flow over different temperature ranges</w:t>
      </w:r>
      <w:r w:rsidR="00673B91" w:rsidRPr="00013B70">
        <w:t>, a</w:t>
      </w:r>
      <w:r w:rsidRPr="00013B70">
        <w:t xml:space="preserve">s this would also be of use in simulating the effect that may happen in different climates with modules in positions such </w:t>
      </w:r>
      <w:r w:rsidR="00673B91" w:rsidRPr="00013B70">
        <w:t xml:space="preserve">that </w:t>
      </w:r>
      <w:r w:rsidRPr="00013B70">
        <w:t>they are only partly illuminated (e.g.</w:t>
      </w:r>
      <w:r w:rsidR="00673B91" w:rsidRPr="00013B70">
        <w:t>,</w:t>
      </w:r>
      <w:r w:rsidRPr="00013B70">
        <w:t xml:space="preserve"> clouds passing overhead, tree branches over urban installations).</w:t>
      </w:r>
    </w:p>
    <w:p w14:paraId="55154724" w14:textId="77777777" w:rsidR="00D73D63" w:rsidRPr="00013B70" w:rsidRDefault="004062EB" w:rsidP="00C33574">
      <w:pPr>
        <w:pStyle w:val="Heading3"/>
      </w:pPr>
      <w:bookmarkStart w:id="964" w:name="_Toc530166538"/>
      <w:bookmarkStart w:id="965" w:name="_Toc530166673"/>
      <w:bookmarkStart w:id="966" w:name="_Toc530167231"/>
      <w:bookmarkStart w:id="967" w:name="_Toc530167366"/>
      <w:bookmarkStart w:id="968" w:name="_Toc4264592"/>
      <w:r w:rsidRPr="00013B70">
        <w:t>Open source s</w:t>
      </w:r>
      <w:r w:rsidR="00974CBF" w:rsidRPr="00013B70">
        <w:t xml:space="preserve">tability </w:t>
      </w:r>
      <w:r w:rsidRPr="00013B70">
        <w:t>m</w:t>
      </w:r>
      <w:r w:rsidR="00974CBF" w:rsidRPr="00013B70">
        <w:t>odelling idea</w:t>
      </w:r>
      <w:bookmarkEnd w:id="964"/>
      <w:bookmarkEnd w:id="965"/>
      <w:bookmarkEnd w:id="966"/>
      <w:bookmarkEnd w:id="967"/>
      <w:bookmarkEnd w:id="968"/>
    </w:p>
    <w:p w14:paraId="2C570EB7" w14:textId="77777777" w:rsidR="00C5199E" w:rsidRPr="00013B70" w:rsidRDefault="00974CBF" w:rsidP="00D65B28">
      <w:r w:rsidRPr="00013B70">
        <w:t>The author believes that it would significantly help groups around the world if the theoretical departments of each team in the research centres teamed up to produce a simulation of the most efficient, stable and environmentally friendly</w:t>
      </w:r>
      <w:r w:rsidR="0049727B" w:rsidRPr="00013B70">
        <w:t>,</w:t>
      </w:r>
      <w:r w:rsidRPr="00013B70">
        <w:t xml:space="preserve"> perovskite crystal structure</w:t>
      </w:r>
      <w:r w:rsidR="0049727B" w:rsidRPr="00013B70">
        <w:t>,</w:t>
      </w:r>
      <w:r w:rsidRPr="00013B70">
        <w:t xml:space="preserve"> as well as the other elements of the cell</w:t>
      </w:r>
      <w:r w:rsidR="00F017EF" w:rsidRPr="00013B70">
        <w:t>,</w:t>
      </w:r>
      <w:r w:rsidRPr="00013B70">
        <w:t xml:space="preserve"> such as </w:t>
      </w:r>
      <w:r w:rsidR="0049727B" w:rsidRPr="00013B70">
        <w:t xml:space="preserve">the optional </w:t>
      </w:r>
      <w:r w:rsidRPr="00013B70">
        <w:t>HTM, blocking layer</w:t>
      </w:r>
      <w:r w:rsidR="00F017EF" w:rsidRPr="00013B70">
        <w:t>,</w:t>
      </w:r>
      <w:r w:rsidRPr="00013B70">
        <w:t xml:space="preserve"> including the band gaps and crystal structures</w:t>
      </w:r>
      <w:r w:rsidR="00F017EF" w:rsidRPr="00013B70">
        <w:t>,</w:t>
      </w:r>
      <w:r w:rsidRPr="00013B70">
        <w:t xml:space="preserve"> as well as ionic radii and hole transport properties.</w:t>
      </w:r>
    </w:p>
    <w:p w14:paraId="22DC45C5" w14:textId="77777777" w:rsidR="00D73D63" w:rsidRPr="00013B70" w:rsidRDefault="00974CBF" w:rsidP="00D65B28">
      <w:r w:rsidRPr="00013B70">
        <w:t xml:space="preserve">If a free GNU open software program could be </w:t>
      </w:r>
      <w:r w:rsidR="00270FAE" w:rsidRPr="00013B70">
        <w:t xml:space="preserve">created </w:t>
      </w:r>
      <w:r w:rsidR="00F017EF" w:rsidRPr="00013B70">
        <w:t>to fulfil the above</w:t>
      </w:r>
      <w:r w:rsidR="00DF67DD" w:rsidRPr="00013B70">
        <w:t xml:space="preserve"> sub-sections on </w:t>
      </w:r>
      <w:r w:rsidR="00270FAE" w:rsidRPr="00013B70">
        <w:t xml:space="preserve">assessment </w:t>
      </w:r>
      <w:r w:rsidR="00DF67DD" w:rsidRPr="00013B70">
        <w:t>protocol</w:t>
      </w:r>
      <w:r w:rsidR="00270FAE" w:rsidRPr="00013B70">
        <w:t>s</w:t>
      </w:r>
      <w:r w:rsidR="00673B91" w:rsidRPr="00013B70">
        <w:t>,</w:t>
      </w:r>
      <w:r w:rsidRPr="00013B70">
        <w:t xml:space="preserve"> then this would </w:t>
      </w:r>
      <w:r w:rsidR="00DF67DD" w:rsidRPr="00013B70">
        <w:t>accelerate</w:t>
      </w:r>
      <w:r w:rsidR="00673B91" w:rsidRPr="00013B70">
        <w:t xml:space="preserve"> progress of</w:t>
      </w:r>
      <w:r w:rsidR="00DF67DD" w:rsidRPr="00013B70">
        <w:t xml:space="preserve"> the</w:t>
      </w:r>
      <w:r w:rsidRPr="00013B70">
        <w:t xml:space="preserve"> research teams </w:t>
      </w:r>
      <w:r w:rsidR="00DF67DD" w:rsidRPr="00013B70">
        <w:t xml:space="preserve">in </w:t>
      </w:r>
      <w:r w:rsidRPr="00013B70">
        <w:t>focus</w:t>
      </w:r>
      <w:r w:rsidR="00DF67DD" w:rsidRPr="00013B70">
        <w:t>ing</w:t>
      </w:r>
      <w:r w:rsidRPr="00013B70">
        <w:t xml:space="preserve"> their </w:t>
      </w:r>
      <w:r w:rsidR="008B4E54" w:rsidRPr="00013B70">
        <w:t xml:space="preserve">investigations towards </w:t>
      </w:r>
      <w:r w:rsidRPr="00013B70">
        <w:t xml:space="preserve">applications </w:t>
      </w:r>
      <w:r w:rsidR="00270FAE" w:rsidRPr="00013B70">
        <w:t xml:space="preserve">to </w:t>
      </w:r>
      <w:r w:rsidRPr="00013B70">
        <w:t>the relevant areas</w:t>
      </w:r>
      <w:r w:rsidR="008B4E54" w:rsidRPr="00013B70">
        <w:t xml:space="preserve"> predicted by the software</w:t>
      </w:r>
      <w:r w:rsidRPr="00013B70">
        <w:t>. Like all models</w:t>
      </w:r>
      <w:r w:rsidR="00673B91" w:rsidRPr="00013B70">
        <w:t>,</w:t>
      </w:r>
      <w:r w:rsidRPr="00013B70">
        <w:t xml:space="preserve"> however</w:t>
      </w:r>
      <w:r w:rsidR="00746CED" w:rsidRPr="00013B70">
        <w:t>,</w:t>
      </w:r>
      <w:r w:rsidRPr="00013B70">
        <w:t xml:space="preserve"> this would not necessarily be able to cover all </w:t>
      </w:r>
      <w:r w:rsidR="00746CED" w:rsidRPr="00013B70">
        <w:t xml:space="preserve">device </w:t>
      </w:r>
      <w:r w:rsidRPr="00013B70">
        <w:t>structures</w:t>
      </w:r>
      <w:r w:rsidR="00746CED" w:rsidRPr="00013B70">
        <w:t>,</w:t>
      </w:r>
      <w:r w:rsidRPr="00013B70">
        <w:t xml:space="preserve"> unless it was designed </w:t>
      </w:r>
      <w:r w:rsidR="001D7195" w:rsidRPr="00013B70">
        <w:t>for that purpose</w:t>
      </w:r>
      <w:r w:rsidR="00D13996" w:rsidRPr="00013B70">
        <w:t>.</w:t>
      </w:r>
      <w:r w:rsidR="001D7195" w:rsidRPr="00013B70">
        <w:t xml:space="preserve"> </w:t>
      </w:r>
      <w:r w:rsidR="00D13996" w:rsidRPr="00013B70">
        <w:t>It would</w:t>
      </w:r>
      <w:r w:rsidRPr="00013B70">
        <w:t xml:space="preserve"> need to have flexibility programmed into it</w:t>
      </w:r>
      <w:r w:rsidR="00746CED" w:rsidRPr="00013B70">
        <w:t xml:space="preserve">; </w:t>
      </w:r>
      <w:r w:rsidRPr="00013B70">
        <w:t>this way</w:t>
      </w:r>
      <w:r w:rsidR="00D13996" w:rsidRPr="00013B70">
        <w:t>,</w:t>
      </w:r>
      <w:r w:rsidRPr="00013B70">
        <w:t xml:space="preserve"> properties could be added</w:t>
      </w:r>
      <w:r w:rsidR="00D13996" w:rsidRPr="00013B70">
        <w:t>,</w:t>
      </w:r>
      <w:r w:rsidRPr="00013B70">
        <w:t xml:space="preserve"> and being </w:t>
      </w:r>
      <w:r w:rsidR="00C5199E" w:rsidRPr="00013B70">
        <w:t>open source</w:t>
      </w:r>
      <w:r w:rsidR="00746CED" w:rsidRPr="00013B70">
        <w:t>,</w:t>
      </w:r>
      <w:r w:rsidR="00C5199E" w:rsidRPr="00013B70">
        <w:t xml:space="preserve"> would</w:t>
      </w:r>
      <w:r w:rsidRPr="00013B70">
        <w:t xml:space="preserve"> also have group</w:t>
      </w:r>
      <w:r w:rsidR="00C5199E" w:rsidRPr="00013B70">
        <w:t>s</w:t>
      </w:r>
      <w:r w:rsidRPr="00013B70">
        <w:t xml:space="preserve"> checking the accuracy of the information</w:t>
      </w:r>
      <w:r w:rsidR="00C5199E" w:rsidRPr="00013B70">
        <w:t>, debugging the software</w:t>
      </w:r>
      <w:r w:rsidR="00D13996" w:rsidRPr="00013B70">
        <w:t>,</w:t>
      </w:r>
      <w:r w:rsidR="00C5199E" w:rsidRPr="00013B70">
        <w:t xml:space="preserve"> and contributing to it to keep it up to date</w:t>
      </w:r>
      <w:r w:rsidRPr="00013B70">
        <w:t>.</w:t>
      </w:r>
    </w:p>
    <w:p w14:paraId="776D4E63" w14:textId="0ED53E68" w:rsidR="00D73D63" w:rsidRPr="00013B70" w:rsidRDefault="00974CBF" w:rsidP="00D65B28">
      <w:r w:rsidRPr="00013B70">
        <w:t xml:space="preserve">In </w:t>
      </w:r>
      <w:r w:rsidR="007306E0" w:rsidRPr="00013B70">
        <w:t>general,</w:t>
      </w:r>
      <w:r w:rsidRPr="00013B70">
        <w:t xml:space="preserve"> the map of the program should contain something like the structure below:</w:t>
      </w:r>
    </w:p>
    <w:p w14:paraId="3765122B" w14:textId="77777777" w:rsidR="0024250B" w:rsidRPr="00013B70" w:rsidRDefault="00A223ED" w:rsidP="004566C7">
      <w:pPr>
        <w:keepNext/>
      </w:pPr>
      <w:r w:rsidRPr="00013B70">
        <w:rPr>
          <w:noProof/>
        </w:rPr>
        <w:lastRenderedPageBreak/>
        <w:drawing>
          <wp:inline distT="0" distB="0" distL="0" distR="0" wp14:anchorId="4A0B845A" wp14:editId="36E13DF2">
            <wp:extent cx="5281295" cy="2593340"/>
            <wp:effectExtent l="19050" t="0" r="0" b="0"/>
            <wp:docPr id="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srcRect/>
                    <a:stretch>
                      <a:fillRect/>
                    </a:stretch>
                  </pic:blipFill>
                  <pic:spPr bwMode="auto">
                    <a:xfrm>
                      <a:off x="0" y="0"/>
                      <a:ext cx="5281295" cy="2593340"/>
                    </a:xfrm>
                    <a:prstGeom prst="rect">
                      <a:avLst/>
                    </a:prstGeom>
                    <a:noFill/>
                    <a:ln w="9525">
                      <a:noFill/>
                      <a:miter lim="800000"/>
                      <a:headEnd/>
                      <a:tailEnd/>
                    </a:ln>
                  </pic:spPr>
                </pic:pic>
              </a:graphicData>
            </a:graphic>
          </wp:inline>
        </w:drawing>
      </w:r>
    </w:p>
    <w:p w14:paraId="3B76CC2B" w14:textId="61A70B2C" w:rsidR="00D73D63" w:rsidRPr="00013B70" w:rsidRDefault="0024250B" w:rsidP="007A35B1">
      <w:pPr>
        <w:pStyle w:val="Figures"/>
      </w:pPr>
      <w:r w:rsidRPr="00013B70">
        <w:t xml:space="preserve">Figure </w:t>
      </w:r>
      <w:fldSimple w:instr=" SEQ Figure \* ARABIC ">
        <w:r w:rsidR="009B4740">
          <w:rPr>
            <w:noProof/>
          </w:rPr>
          <w:t>45</w:t>
        </w:r>
      </w:fldSimple>
      <w:r w:rsidR="00C55D80" w:rsidRPr="00013B70">
        <w:t>: Recommended open source s</w:t>
      </w:r>
      <w:r w:rsidRPr="00013B70">
        <w:t xml:space="preserve">olar </w:t>
      </w:r>
      <w:r w:rsidR="00C55D80" w:rsidRPr="00013B70">
        <w:t>cell simulator program with parameters and s</w:t>
      </w:r>
      <w:r w:rsidRPr="00013B70">
        <w:t>tability</w:t>
      </w:r>
    </w:p>
    <w:p w14:paraId="57837193" w14:textId="34874F46" w:rsidR="001C2BE6" w:rsidRPr="00656764" w:rsidRDefault="00217512" w:rsidP="00D65B28">
      <w:pPr>
        <w:rPr>
          <w:b/>
        </w:rPr>
      </w:pPr>
      <w:r w:rsidRPr="00013B70">
        <w:t>The stress tests which would be included in the program would need to be backed up by studies</w:t>
      </w:r>
      <w:r w:rsidR="0083485E" w:rsidRPr="00013B70">
        <w:t>;</w:t>
      </w:r>
      <w:r w:rsidR="001D7195" w:rsidRPr="00013B70">
        <w:t xml:space="preserve"> </w:t>
      </w:r>
      <w:r w:rsidR="007306E0" w:rsidRPr="00013B70">
        <w:t>thus,</w:t>
      </w:r>
      <w:r w:rsidRPr="00013B70">
        <w:t xml:space="preserve"> further </w:t>
      </w:r>
      <w:r w:rsidR="00B26CC9" w:rsidRPr="00013B70">
        <w:t xml:space="preserve">research </w:t>
      </w:r>
      <w:r w:rsidRPr="00013B70">
        <w:t>focusing on stability</w:t>
      </w:r>
      <w:r w:rsidR="00C3490E" w:rsidRPr="00013B70">
        <w:t>,</w:t>
      </w:r>
      <w:r w:rsidRPr="00013B70">
        <w:t xml:space="preserve"> rather than efficiency</w:t>
      </w:r>
      <w:r w:rsidR="00C3490E" w:rsidRPr="00013B70">
        <w:t>,</w:t>
      </w:r>
      <w:r w:rsidRPr="00013B70">
        <w:t xml:space="preserve"> will need to be </w:t>
      </w:r>
      <w:r w:rsidR="001D7195" w:rsidRPr="00013B70">
        <w:t>performed</w:t>
      </w:r>
      <w:r w:rsidRPr="00013B70">
        <w:t xml:space="preserve">. </w:t>
      </w:r>
      <w:r w:rsidR="00DD564F" w:rsidRPr="00013B70">
        <w:t>O</w:t>
      </w:r>
      <w:r w:rsidR="001C2BE6" w:rsidRPr="00013B70">
        <w:t>nce degradation mechanisms</w:t>
      </w:r>
      <w:r w:rsidR="0083485E" w:rsidRPr="00013B70">
        <w:t xml:space="preserve"> are </w:t>
      </w:r>
      <w:r w:rsidR="00E1131A" w:rsidRPr="00013B70">
        <w:t xml:space="preserve">further </w:t>
      </w:r>
      <w:r w:rsidR="0083485E" w:rsidRPr="00013B70">
        <w:t>understood</w:t>
      </w:r>
      <w:r w:rsidR="001C2BE6" w:rsidRPr="00013B70">
        <w:t xml:space="preserve">, </w:t>
      </w:r>
      <w:r w:rsidR="0037037B" w:rsidRPr="00013B70">
        <w:t>researching on how to</w:t>
      </w:r>
      <w:r w:rsidR="001D7195" w:rsidRPr="00013B70">
        <w:t xml:space="preserve"> </w:t>
      </w:r>
      <w:r w:rsidR="00E1131A" w:rsidRPr="00013B70">
        <w:t>i</w:t>
      </w:r>
      <w:r w:rsidR="0037037B" w:rsidRPr="00013B70">
        <w:t>mprove</w:t>
      </w:r>
      <w:r w:rsidR="00E1131A" w:rsidRPr="00013B70">
        <w:t xml:space="preserve"> the </w:t>
      </w:r>
      <w:r w:rsidR="001C2BE6" w:rsidRPr="00013B70">
        <w:t xml:space="preserve">efficiency can be </w:t>
      </w:r>
      <w:r w:rsidR="0037037B" w:rsidRPr="00013B70">
        <w:t>then be carried out</w:t>
      </w:r>
      <w:r w:rsidR="009459D5" w:rsidRPr="00656764">
        <w:t>.</w:t>
      </w:r>
      <w:r w:rsidR="00EA1CD8" w:rsidRPr="00656764">
        <w:t xml:space="preserve"> </w:t>
      </w:r>
      <w:r w:rsidR="00121EBE" w:rsidRPr="00656764">
        <w:t>T</w:t>
      </w:r>
      <w:r w:rsidR="00776EB8" w:rsidRPr="00656764">
        <w:t>he</w:t>
      </w:r>
      <w:r w:rsidR="001C2BE6" w:rsidRPr="00656764">
        <w:t xml:space="preserve"> </w:t>
      </w:r>
      <w:r w:rsidR="00776EB8" w:rsidRPr="00656764">
        <w:t xml:space="preserve">plethora of </w:t>
      </w:r>
      <w:r w:rsidR="001C2BE6" w:rsidRPr="00656764">
        <w:t xml:space="preserve">materials available and </w:t>
      </w:r>
      <w:r w:rsidR="00121EBE" w:rsidRPr="00656764">
        <w:t xml:space="preserve">discoveries </w:t>
      </w:r>
      <w:r w:rsidR="001C2BE6" w:rsidRPr="00656764">
        <w:t>in literature</w:t>
      </w:r>
      <w:r w:rsidR="00BD03B2" w:rsidRPr="00656764">
        <w:t>,</w:t>
      </w:r>
      <w:r w:rsidR="001C2BE6" w:rsidRPr="00656764">
        <w:t xml:space="preserve"> which highlight various efficiency </w:t>
      </w:r>
      <w:r w:rsidR="00EA753C" w:rsidRPr="00656764">
        <w:t xml:space="preserve">enhancement </w:t>
      </w:r>
      <w:r w:rsidR="001C2BE6" w:rsidRPr="00656764">
        <w:t>techniques</w:t>
      </w:r>
      <w:r w:rsidR="00121EBE" w:rsidRPr="00656764">
        <w:t xml:space="preserve">, will </w:t>
      </w:r>
      <w:r w:rsidR="00D131AD" w:rsidRPr="00656764">
        <w:t>aid in</w:t>
      </w:r>
      <w:r w:rsidR="00121EBE" w:rsidRPr="00656764">
        <w:t xml:space="preserve"> </w:t>
      </w:r>
      <w:r w:rsidR="00EE1829" w:rsidRPr="00656764">
        <w:t xml:space="preserve">creating stable, </w:t>
      </w:r>
      <w:r w:rsidR="00F923AB" w:rsidRPr="00656764">
        <w:t>inexpensive,</w:t>
      </w:r>
      <w:r w:rsidR="00EE1829" w:rsidRPr="00656764">
        <w:t xml:space="preserve"> </w:t>
      </w:r>
      <w:r w:rsidR="00311110" w:rsidRPr="00656764">
        <w:t>efficient</w:t>
      </w:r>
      <w:r w:rsidR="00221593" w:rsidRPr="00656764">
        <w:t>,</w:t>
      </w:r>
      <w:r w:rsidR="00311110" w:rsidRPr="00656764">
        <w:t xml:space="preserve"> </w:t>
      </w:r>
      <w:r w:rsidR="00D131AD" w:rsidRPr="00656764">
        <w:t>solar devices</w:t>
      </w:r>
      <w:r w:rsidR="001C2BE6" w:rsidRPr="00656764">
        <w:t>.</w:t>
      </w:r>
    </w:p>
    <w:p w14:paraId="68A8FA14" w14:textId="5A2045C1" w:rsidR="00CF6B20" w:rsidRPr="00013B70" w:rsidRDefault="00C62793" w:rsidP="00003258">
      <w:r w:rsidRPr="00013B70">
        <w:t xml:space="preserve">There is a perspective paper which highlights the need for real life practical testing of </w:t>
      </w:r>
      <w:r w:rsidR="00754FE2" w:rsidRPr="00013B70">
        <w:t>PSC</w:t>
      </w:r>
      <w:r w:rsidRPr="00013B70">
        <w:t xml:space="preserve">s </w:t>
      </w:r>
      <w:r w:rsidR="00E056A5" w:rsidRPr="00013B70">
        <w:fldChar w:fldCharType="begin" w:fldLock="1"/>
      </w:r>
      <w:r w:rsidR="00656764">
        <w:instrText>ADDIN CSL_CITATION {"citationItems":[{"id":"ITEM-1","itemData":{"DOI":"10.1038/s41560-018-0174-4","ISSN":"2058-7546","abstract":"Photovoltaic modules are expected to operate in the field for more than 25 years, so reliability assessment is critical for the commercialization of new photovoltaic technologies. In early development stages, understanding and addressing the device degradation mechanisms are the priorities. However, any technology targeting large-scale deployment must eventually pass industry-standard qualification tests and undergo reliability testing to validate the module lifetime. In this Perspective, we review the methodologies used to assess the reliability of established photovoltaics technologies and to develop standardized qualification tests. We present the stress factors and stress levels for degradation mechanisms currently identified in pre-commercial perovskite devices, along with engineering concepts for mitigation of those degradation modes. Recommendations for complete and transparent reporting of stability tests are given, to facilitate future inter-laboratory comparisons and to further the understanding of field-relevant degradation mechanisms, which will benefit the development of accelerated stress tests.","author":[{"dropping-particle":"","family":"Snaith","given":"Henry J.","non-dropping-particle":"","parse-names":false,"suffix":""},{"dropping-particle":"","family":"Hacke","given":"Peter","non-dropping-particle":"","parse-names":false,"suffix":""}],"container-title":"Nature Energy","id":"ITEM-1","issue":"6","issued":{"date-parts":[["2018","6","8"]]},"page":"459-465","publisher":"Nature Publishing Group","title":"Enabling reliability assessments of pre-commercial perovskite photovoltaics with lessons learned from industrial standards","type":"article-journal","volume":"3"},"uris":["http://www.mendeley.com/documents/?uuid=6acd11fe-50a2-3036-96b1-3bbebe9f3bb9"]}],"mendeley":{"formattedCitation":"[141]","plainTextFormattedCitation":"[141]","previouslyFormattedCitation":"[141]"},"properties":{"noteIndex":0},"schema":"https://github.com/citation-style-language/schema/raw/master/csl-citation.json"}</w:instrText>
      </w:r>
      <w:r w:rsidR="00E056A5" w:rsidRPr="00013B70">
        <w:fldChar w:fldCharType="separate"/>
      </w:r>
      <w:r w:rsidR="00FE640A" w:rsidRPr="00FE640A">
        <w:rPr>
          <w:noProof/>
        </w:rPr>
        <w:t>[141]</w:t>
      </w:r>
      <w:r w:rsidR="00E056A5" w:rsidRPr="00013B70">
        <w:fldChar w:fldCharType="end"/>
      </w:r>
      <w:r w:rsidR="003D6597" w:rsidRPr="00013B70">
        <w:t>, using information from IEC tests and other protocols</w:t>
      </w:r>
      <w:r w:rsidR="00EC21F5" w:rsidRPr="00013B70">
        <w:t>:</w:t>
      </w:r>
      <w:r w:rsidR="003D6597" w:rsidRPr="00013B70">
        <w:t xml:space="preserve"> electrode performance</w:t>
      </w:r>
      <w:r w:rsidR="006F1389" w:rsidRPr="00013B70">
        <w:t>,</w:t>
      </w:r>
      <w:r w:rsidR="003D6597" w:rsidRPr="00013B70">
        <w:t xml:space="preserve"> different layers of materials and atmospheres involved</w:t>
      </w:r>
      <w:r w:rsidR="00EB14C8" w:rsidRPr="00013B70">
        <w:t>,</w:t>
      </w:r>
      <w:r w:rsidR="003D6597" w:rsidRPr="00013B70">
        <w:t xml:space="preserve"> </w:t>
      </w:r>
      <w:r w:rsidR="00EC21F5" w:rsidRPr="00656764">
        <w:t xml:space="preserve">various </w:t>
      </w:r>
      <w:r w:rsidR="000F5264" w:rsidRPr="00656764">
        <w:t xml:space="preserve">intensities of </w:t>
      </w:r>
      <w:r w:rsidR="003D6597" w:rsidRPr="00656764">
        <w:t>illumination</w:t>
      </w:r>
      <w:r w:rsidR="00EC21F5" w:rsidRPr="00F923AB">
        <w:t>,</w:t>
      </w:r>
      <w:r w:rsidR="003D6597" w:rsidRPr="00F923AB">
        <w:t xml:space="preserve"> </w:t>
      </w:r>
      <w:r w:rsidR="00617E45" w:rsidRPr="00F923AB">
        <w:t xml:space="preserve">multiple </w:t>
      </w:r>
      <w:r w:rsidR="003D6597" w:rsidRPr="00F923AB">
        <w:t>temperatures</w:t>
      </w:r>
      <w:r w:rsidR="001D7195" w:rsidRPr="00F923AB">
        <w:t>,</w:t>
      </w:r>
      <w:r w:rsidR="006F1389" w:rsidRPr="00F923AB">
        <w:t xml:space="preserve"> </w:t>
      </w:r>
      <w:r w:rsidR="00401028" w:rsidRPr="00F923AB">
        <w:t>etc.</w:t>
      </w:r>
      <w:r w:rsidR="003D6597" w:rsidRPr="00F923AB">
        <w:t xml:space="preserve"> </w:t>
      </w:r>
      <w:r w:rsidR="00617E45" w:rsidRPr="00F923AB">
        <w:t>I</w:t>
      </w:r>
      <w:r w:rsidR="006F1389" w:rsidRPr="00F923AB">
        <w:t>n ord</w:t>
      </w:r>
      <w:r w:rsidR="006F1389" w:rsidRPr="00953145">
        <w:t xml:space="preserve">er to identify the degradation mechanisms that would need to be </w:t>
      </w:r>
      <w:r w:rsidR="00401028" w:rsidRPr="00953145">
        <w:t xml:space="preserve">assessed </w:t>
      </w:r>
      <w:r w:rsidR="006F1389" w:rsidRPr="00953145">
        <w:t>with this technology</w:t>
      </w:r>
      <w:r w:rsidR="00401028" w:rsidRPr="00953145">
        <w:t>,</w:t>
      </w:r>
      <w:r w:rsidRPr="00953145">
        <w:t xml:space="preserve"> </w:t>
      </w:r>
      <w:r w:rsidR="00401028" w:rsidRPr="00953145">
        <w:t>t</w:t>
      </w:r>
      <w:r w:rsidRPr="00953145">
        <w:t xml:space="preserve">hey </w:t>
      </w:r>
      <w:r w:rsidR="00F923AB">
        <w:t>examine</w:t>
      </w:r>
      <w:r w:rsidRPr="00953145">
        <w:t xml:space="preserve"> the external factors </w:t>
      </w:r>
      <w:r w:rsidR="00953145" w:rsidRPr="00953145">
        <w:t>which would need to be taken into c</w:t>
      </w:r>
      <w:r w:rsidR="00953145" w:rsidRPr="00F923AB">
        <w:t>onsideration</w:t>
      </w:r>
      <w:r w:rsidR="003413DC" w:rsidRPr="00F923AB">
        <w:t>,</w:t>
      </w:r>
      <w:r w:rsidR="00953145" w:rsidRPr="00F923AB">
        <w:t xml:space="preserve"> </w:t>
      </w:r>
      <w:r w:rsidRPr="00F923AB">
        <w:t>such as h</w:t>
      </w:r>
      <w:r w:rsidRPr="00600ACF">
        <w:t xml:space="preserve">arsh sand </w:t>
      </w:r>
      <w:r w:rsidR="00496B4B" w:rsidRPr="00600ACF">
        <w:t>winds eroding the cells, soiling and pollutio</w:t>
      </w:r>
      <w:r w:rsidR="00F923AB" w:rsidRPr="00600ACF">
        <w:t xml:space="preserve">n. </w:t>
      </w:r>
      <w:r w:rsidR="008C62CF" w:rsidRPr="00656764">
        <w:t>As they</w:t>
      </w:r>
      <w:r w:rsidR="004301ED" w:rsidRPr="00656764">
        <w:t xml:space="preserve"> state </w:t>
      </w:r>
      <w:r w:rsidR="00003258" w:rsidRPr="00656764">
        <w:t xml:space="preserve">‘There are currently no commonly applied standardized qualification tests for mechanical wear (such as erosion due to blown sand), soiling and pollution, though evaluations are being </w:t>
      </w:r>
      <w:r w:rsidR="00EB1732" w:rsidRPr="00656764">
        <w:t>performed for the development of future standards</w:t>
      </w:r>
      <w:r w:rsidR="00003258" w:rsidRPr="00656764">
        <w:t>.</w:t>
      </w:r>
      <w:r w:rsidR="00F923AB" w:rsidRPr="00656764">
        <w:t>’</w:t>
      </w:r>
      <w:r w:rsidR="00656764">
        <w:t xml:space="preserve"> </w:t>
      </w:r>
      <w:r w:rsidR="00496B4B" w:rsidRPr="00600ACF">
        <w:t>O</w:t>
      </w:r>
      <w:r w:rsidRPr="00600ACF">
        <w:t xml:space="preserve">ther </w:t>
      </w:r>
      <w:r w:rsidRPr="00F923AB">
        <w:t>environmental areas needed for</w:t>
      </w:r>
      <w:r w:rsidRPr="00013B70">
        <w:t xml:space="preserve"> testing, illumination and atmospheric testing with and without electrical load.</w:t>
      </w:r>
      <w:r w:rsidR="006F4A26" w:rsidRPr="00013B70">
        <w:t xml:space="preserve"> Further </w:t>
      </w:r>
      <w:r w:rsidR="008412A5" w:rsidRPr="00013B70">
        <w:t xml:space="preserve">evaluations, </w:t>
      </w:r>
      <w:r w:rsidR="006F4A26" w:rsidRPr="00013B70">
        <w:t xml:space="preserve">which are similar to </w:t>
      </w:r>
      <w:r w:rsidR="008412A5" w:rsidRPr="00013B70">
        <w:t xml:space="preserve">technical assay </w:t>
      </w:r>
      <w:r w:rsidR="006F4A26" w:rsidRPr="00013B70">
        <w:t xml:space="preserve">standards </w:t>
      </w:r>
      <w:r w:rsidR="005A3499" w:rsidRPr="00013B70">
        <w:t xml:space="preserve">described </w:t>
      </w:r>
      <w:r w:rsidR="001D7195" w:rsidRPr="00013B70">
        <w:t>in</w:t>
      </w:r>
      <w:r w:rsidR="005A3499" w:rsidRPr="00013B70">
        <w:t xml:space="preserve"> various reports</w:t>
      </w:r>
      <w:r w:rsidR="008412A5" w:rsidRPr="00013B70">
        <w:t>,</w:t>
      </w:r>
      <w:r w:rsidR="005A3499" w:rsidRPr="00013B70">
        <w:t xml:space="preserve"> </w:t>
      </w:r>
      <w:r w:rsidR="006F4A26" w:rsidRPr="00013B70">
        <w:t>will</w:t>
      </w:r>
      <w:r w:rsidR="001D7195" w:rsidRPr="00013B70">
        <w:t xml:space="preserve"> also</w:t>
      </w:r>
      <w:r w:rsidR="006F4A26" w:rsidRPr="00013B70">
        <w:t xml:space="preserve"> need to be incorporated </w:t>
      </w:r>
      <w:r w:rsidR="005A3499" w:rsidRPr="00013B70">
        <w:t xml:space="preserve">so that </w:t>
      </w:r>
      <w:r w:rsidR="001D7195" w:rsidRPr="00013B70">
        <w:t xml:space="preserve">one can evaluate </w:t>
      </w:r>
      <w:r w:rsidR="005A3499" w:rsidRPr="00013B70">
        <w:t xml:space="preserve">how well they perform </w:t>
      </w:r>
      <w:r w:rsidR="00404BE4" w:rsidRPr="00013B70">
        <w:t xml:space="preserve">in </w:t>
      </w:r>
      <w:r w:rsidR="005A3499" w:rsidRPr="00013B70">
        <w:t>real life scenarios</w:t>
      </w:r>
      <w:r w:rsidR="00404BE4" w:rsidRPr="00013B70">
        <w:t>,</w:t>
      </w:r>
      <w:r w:rsidR="005A3499" w:rsidRPr="00013B70">
        <w:t xml:space="preserve"> which is also </w:t>
      </w:r>
      <w:r w:rsidR="001D7195" w:rsidRPr="00013B70">
        <w:t>emphasized in</w:t>
      </w:r>
      <w:r w:rsidR="005A3499" w:rsidRPr="00013B70">
        <w:t xml:space="preserve"> the above </w:t>
      </w:r>
      <w:r w:rsidR="001D7195" w:rsidRPr="00013B70">
        <w:t>works</w:t>
      </w:r>
      <w:r w:rsidR="005A3499" w:rsidRPr="00013B70">
        <w:t xml:space="preserve"> </w:t>
      </w:r>
      <w:r w:rsidR="00E056A5" w:rsidRPr="00013B70">
        <w:fldChar w:fldCharType="begin" w:fldLock="1"/>
      </w:r>
      <w:r w:rsidR="00656764">
        <w:instrText>ADDIN CSL_CITATION {"citationItems":[{"id":"ITEM-1","itemData":{"abstract":"The photovoltaic industry has experienced incredibly fast transformation after year 2000 as a result of extraordinary technology breakthrough, from material level up to large-scale module manufacturing. With the PV industry expected to grow consistently in the coming years, two main questions are capturing the attention among market operators: 1. What constitutes a “good quality” module? 2. How “reliable” it will be in the field? Both, for now, remain unanswered in a comprehensive way. The performance PV standards described in this article, namely IEC 61215 (Ed. 2 – 2005) and IEC 61646 (Ed.2 – 2008), set specific test sequences, conditions and requirements for the design qualification of a PV module. The design qualification is deemed to represent the PV module’s performance capability under prolonged exposure to standard climates (defined in IEC 60721-2-1). In addition, there are several other standards (IEC 61730-1, IEC 61730-2 and UL1703) that address the safety qualifications for a module, but this area will be addressed in a future article.","author":[{"dropping-particle":"","family":"Arndt","given":"Regan","non-dropping-particle":"","parse-names":false,"suffix":""},{"dropping-particle":"","family":"Puto","given":"R","non-dropping-particle":"","parse-names":false,"suffix":""}],"container-title":"Http://Tuvamerica. Com/Services/Photovoltaics/ …","id":"ITEM-1","issue":"978","issued":{"date-parts":[["2010"]]},"page":"1-15","title":"Basic understanding of IEC standard testing for photovoltaic panels","type":"article-journal"},"uris":["http://www.mendeley.com/documents/?uuid=53c17b51-ea0d-33e1-b083-5f8e48ac7f75"]},{"id":"ITEM-2","itemData":{"author":[{"dropping-particle":"","family":"Wohlgemuth","given":"John","non-dropping-particle":"","parse-names":false,"suffix":""}],"container-title":"Nrel/Pr-5200-54714 Nrel","id":"ITEM-2","issued":{"date-parts":[["2012"]]},"number-of-pages":"24","title":"IEC 61215: What It Is and Isn't (Presentation), NREL (National Renewable Energy Laboratory)","type":"report"},"uris":["http://www.mendeley.com/documents/?uuid=4e4708bc-7d17-3bcd-9d8c-bee52c4015b8"]},{"id":"ITEM-3","itemData":{"DOI":"10.1038/s41560-018-0174-4","ISSN":"2058-7546","abstract":"Photovoltaic modules are expected to operate in the field for more than 25 years, so reliability assessment is critical for the commercialization of new photovoltaic technologies. In early development stages, understanding and addressing the device degradation mechanisms are the priorities. However, any technology targeting large-scale deployment must eventually pass industry-standard qualification tests and undergo reliability testing to validate the module lifetime. In this Perspective, we review the methodologies used to assess the reliability of established photovoltaics technologies and to develop standardized qualification tests. We present the stress factors and stress levels for degradation mechanisms currently identified in pre-commercial perovskite devices, along with engineering concepts for mitigation of those degradation modes. Recommendations for complete and transparent reporting of stability tests are given, to facilitate future inter-laboratory comparisons and to further the understanding of field-relevant degradation mechanisms, which will benefit the development of accelerated stress tests.","author":[{"dropping-particle":"","family":"Snaith","given":"Henry J.","non-dropping-particle":"","parse-names":false,"suffix":""},{"dropping-particle":"","family":"Hacke","given":"Peter","non-dropping-particle":"","parse-names":false,"suffix":""}],"container-title":"Nature Energy","id":"ITEM-3","issue":"6","issued":{"date-parts":[["2018","6","8"]]},"page":"459-465","publisher":"Nature Publishing Group","title":"Enabling reliability assessments of pre-commercial perovskite photovoltaics with lessons learned from industrial standards","type":"article-journal","volume":"3"},"uris":["http://www.mendeley.com/documents/?uuid=6acd11fe-50a2-3036-96b1-3bbebe9f3bb9"]},{"id":"ITEM-4","itemData":{"author":[{"dropping-particle":"","family":"Hacke","given":"Peter","non-dropping-particle":"","parse-names":false,"suffix":""}],"id":"ITEM-4","issued":{"date-parts":[["2015"]]},"number-of-pages":"35","title":"Overview of IEC TesKng for PID","type":"report"},"uris":["http://www.mendeley.com/documents/?uuid=5b665c0f-6bae-33c6-b5d7-c5454b2c6e58"]}],"mendeley":{"formattedCitation":"[139–142]","plainTextFormattedCitation":"[139–142]","previouslyFormattedCitation":"[139–142]"},"properties":{"noteIndex":0},"schema":"https://github.com/citation-style-language/schema/raw/master/csl-citation.json"}</w:instrText>
      </w:r>
      <w:r w:rsidR="00E056A5" w:rsidRPr="00013B70">
        <w:fldChar w:fldCharType="separate"/>
      </w:r>
      <w:r w:rsidR="00FE640A" w:rsidRPr="00FE640A">
        <w:rPr>
          <w:noProof/>
        </w:rPr>
        <w:t>[139–142]</w:t>
      </w:r>
      <w:r w:rsidR="00E056A5" w:rsidRPr="00013B70">
        <w:fldChar w:fldCharType="end"/>
      </w:r>
      <w:r w:rsidR="005A3499" w:rsidRPr="00013B70">
        <w:t>.</w:t>
      </w:r>
    </w:p>
    <w:p w14:paraId="358EBDC3" w14:textId="77777777" w:rsidR="00C62793" w:rsidRPr="00013B70" w:rsidRDefault="004F4595" w:rsidP="00B24E47">
      <w:pPr>
        <w:pStyle w:val="Heading2"/>
      </w:pPr>
      <w:bookmarkStart w:id="969" w:name="_Toc530166539"/>
      <w:bookmarkStart w:id="970" w:name="_Toc530166674"/>
      <w:bookmarkStart w:id="971" w:name="_Toc530167232"/>
      <w:bookmarkStart w:id="972" w:name="_Toc530167367"/>
      <w:bookmarkStart w:id="973" w:name="_Toc4264593"/>
      <w:r w:rsidRPr="00013B70">
        <w:t xml:space="preserve">Summary </w:t>
      </w:r>
      <w:r w:rsidR="00751051" w:rsidRPr="00013B70">
        <w:t>of section</w:t>
      </w:r>
      <w:r w:rsidRPr="00013B70">
        <w:t xml:space="preserve"> 11</w:t>
      </w:r>
      <w:bookmarkEnd w:id="969"/>
      <w:bookmarkEnd w:id="970"/>
      <w:bookmarkEnd w:id="971"/>
      <w:bookmarkEnd w:id="972"/>
      <w:bookmarkEnd w:id="973"/>
    </w:p>
    <w:p w14:paraId="4012BC47" w14:textId="77777777" w:rsidR="002F50D1" w:rsidRPr="00B41648" w:rsidRDefault="002F50D1">
      <w:pPr>
        <w:rPr>
          <w:b/>
          <w:lang w:eastAsia="en-US"/>
        </w:rPr>
      </w:pPr>
      <w:r w:rsidRPr="00013B70">
        <w:rPr>
          <w:lang w:eastAsia="en-US"/>
        </w:rPr>
        <w:t xml:space="preserve">Commercialization of PCS is possible </w:t>
      </w:r>
      <w:r w:rsidR="001D7195" w:rsidRPr="00013B70">
        <w:rPr>
          <w:lang w:eastAsia="en-US"/>
        </w:rPr>
        <w:t>i</w:t>
      </w:r>
      <w:r w:rsidRPr="00013B70">
        <w:rPr>
          <w:lang w:eastAsia="en-US"/>
        </w:rPr>
        <w:t xml:space="preserve">f they have potentially lower costs. </w:t>
      </w:r>
      <w:r w:rsidR="00AF6FA0" w:rsidRPr="00013B70">
        <w:rPr>
          <w:lang w:eastAsia="en-US"/>
        </w:rPr>
        <w:t>It is still vital that stability</w:t>
      </w:r>
      <w:r w:rsidR="001D7195" w:rsidRPr="00013B70">
        <w:rPr>
          <w:lang w:eastAsia="en-US"/>
        </w:rPr>
        <w:t xml:space="preserve"> should</w:t>
      </w:r>
      <w:r w:rsidR="00AF6FA0" w:rsidRPr="00013B70">
        <w:rPr>
          <w:lang w:eastAsia="en-US"/>
        </w:rPr>
        <w:t xml:space="preserve"> be a focus of </w:t>
      </w:r>
      <w:r w:rsidR="00361DA7" w:rsidRPr="00013B70">
        <w:rPr>
          <w:lang w:eastAsia="en-US"/>
        </w:rPr>
        <w:t xml:space="preserve">photovoltaic </w:t>
      </w:r>
      <w:r w:rsidR="00AF6FA0" w:rsidRPr="00013B70">
        <w:rPr>
          <w:lang w:eastAsia="en-US"/>
        </w:rPr>
        <w:t>research</w:t>
      </w:r>
      <w:r w:rsidR="00361DA7" w:rsidRPr="00013B70">
        <w:rPr>
          <w:lang w:eastAsia="en-US"/>
        </w:rPr>
        <w:t>,</w:t>
      </w:r>
      <w:r w:rsidR="00AF6FA0" w:rsidRPr="00013B70">
        <w:rPr>
          <w:lang w:eastAsia="en-US"/>
        </w:rPr>
        <w:t xml:space="preserve"> otherwise the vision of </w:t>
      </w:r>
      <w:r w:rsidR="00361DA7" w:rsidRPr="00013B70">
        <w:rPr>
          <w:lang w:eastAsia="en-US"/>
        </w:rPr>
        <w:t>PSC</w:t>
      </w:r>
      <w:r w:rsidR="00040C09" w:rsidRPr="00013B70">
        <w:rPr>
          <w:lang w:eastAsia="en-US"/>
        </w:rPr>
        <w:t xml:space="preserve"> </w:t>
      </w:r>
      <w:r w:rsidR="00087DA2" w:rsidRPr="00013B70">
        <w:rPr>
          <w:lang w:eastAsia="en-US"/>
        </w:rPr>
        <w:t xml:space="preserve">becoming a </w:t>
      </w:r>
      <w:r w:rsidR="00AF6FA0" w:rsidRPr="00013B70">
        <w:rPr>
          <w:lang w:eastAsia="en-US"/>
        </w:rPr>
        <w:t xml:space="preserve">reality </w:t>
      </w:r>
      <w:r w:rsidR="00DF211D" w:rsidRPr="00013B70">
        <w:rPr>
          <w:lang w:eastAsia="en-US"/>
        </w:rPr>
        <w:t>will not come to fruition. Government incentives can help with cost recovery</w:t>
      </w:r>
      <w:r w:rsidR="00A10810" w:rsidRPr="00013B70">
        <w:rPr>
          <w:lang w:eastAsia="en-US"/>
        </w:rPr>
        <w:t>,</w:t>
      </w:r>
      <w:r w:rsidR="00F87F93" w:rsidRPr="00013B70">
        <w:rPr>
          <w:lang w:eastAsia="en-US"/>
        </w:rPr>
        <w:t xml:space="preserve"> and the </w:t>
      </w:r>
      <w:r w:rsidR="00A10810" w:rsidRPr="00013B70">
        <w:rPr>
          <w:lang w:eastAsia="en-US"/>
        </w:rPr>
        <w:t xml:space="preserve">potentially </w:t>
      </w:r>
      <w:r w:rsidR="00F87F93" w:rsidRPr="00013B70">
        <w:rPr>
          <w:lang w:eastAsia="en-US"/>
        </w:rPr>
        <w:t>lowered expense</w:t>
      </w:r>
      <w:r w:rsidR="00A10810" w:rsidRPr="00013B70">
        <w:rPr>
          <w:lang w:eastAsia="en-US"/>
        </w:rPr>
        <w:t>s</w:t>
      </w:r>
      <w:r w:rsidR="00F87F93" w:rsidRPr="00013B70">
        <w:rPr>
          <w:lang w:eastAsia="en-US"/>
        </w:rPr>
        <w:t xml:space="preserve"> in the mater</w:t>
      </w:r>
      <w:r w:rsidR="00A10810" w:rsidRPr="00013B70">
        <w:rPr>
          <w:lang w:eastAsia="en-US"/>
        </w:rPr>
        <w:t>i</w:t>
      </w:r>
      <w:r w:rsidR="00F87F93" w:rsidRPr="00013B70">
        <w:rPr>
          <w:lang w:eastAsia="en-US"/>
        </w:rPr>
        <w:t xml:space="preserve">als </w:t>
      </w:r>
      <w:r w:rsidR="00A10810" w:rsidRPr="00013B70">
        <w:rPr>
          <w:lang w:eastAsia="en-US"/>
        </w:rPr>
        <w:t xml:space="preserve">that are used in PCS </w:t>
      </w:r>
      <w:r w:rsidR="008C5526" w:rsidRPr="00013B70">
        <w:rPr>
          <w:lang w:eastAsia="en-US"/>
        </w:rPr>
        <w:t xml:space="preserve">can contribute to this </w:t>
      </w:r>
      <w:r w:rsidR="001D7195" w:rsidRPr="00013B70">
        <w:rPr>
          <w:lang w:eastAsia="en-US"/>
        </w:rPr>
        <w:t>aim</w:t>
      </w:r>
      <w:r w:rsidR="00BD3F86" w:rsidRPr="00013B70">
        <w:rPr>
          <w:lang w:eastAsia="en-US"/>
        </w:rPr>
        <w:t>.</w:t>
      </w:r>
    </w:p>
    <w:p w14:paraId="29CDD2DA" w14:textId="77777777" w:rsidR="001D1318" w:rsidRPr="00013B70" w:rsidRDefault="001D1318">
      <w:pPr>
        <w:rPr>
          <w:lang w:eastAsia="en-US"/>
        </w:rPr>
      </w:pPr>
      <w:r w:rsidRPr="00013B70">
        <w:rPr>
          <w:lang w:eastAsia="en-US"/>
        </w:rPr>
        <w:t>Looking at where solar cells are going to be used in the world and how they will perform will also be important and this has been assessed using a tool called SMARTS.</w:t>
      </w:r>
    </w:p>
    <w:p w14:paraId="581EAD9D" w14:textId="6C88F726" w:rsidR="0009015B" w:rsidRPr="00B41648" w:rsidRDefault="004F4595">
      <w:pPr>
        <w:rPr>
          <w:b/>
          <w:lang w:eastAsia="en-US"/>
        </w:rPr>
      </w:pPr>
      <w:r w:rsidRPr="00013B70">
        <w:rPr>
          <w:lang w:eastAsia="en-US"/>
        </w:rPr>
        <w:lastRenderedPageBreak/>
        <w:t xml:space="preserve">Theoretical investigations have been utilized in </w:t>
      </w:r>
      <w:r w:rsidR="00CF6B20" w:rsidRPr="00013B70">
        <w:rPr>
          <w:lang w:eastAsia="en-US"/>
        </w:rPr>
        <w:t>helping scientists find means to stabilize systems. In perovskites</w:t>
      </w:r>
      <w:r w:rsidR="004115AD" w:rsidRPr="00013B70">
        <w:rPr>
          <w:lang w:eastAsia="en-US"/>
        </w:rPr>
        <w:t>,</w:t>
      </w:r>
      <w:r w:rsidR="00CF6B20" w:rsidRPr="00013B70">
        <w:rPr>
          <w:lang w:eastAsia="en-US"/>
        </w:rPr>
        <w:t xml:space="preserve"> they have been </w:t>
      </w:r>
      <w:r w:rsidR="001D7195" w:rsidRPr="00013B70">
        <w:rPr>
          <w:lang w:eastAsia="en-US"/>
        </w:rPr>
        <w:t xml:space="preserve">employed </w:t>
      </w:r>
      <w:r w:rsidR="00CF6B20" w:rsidRPr="00013B70">
        <w:rPr>
          <w:lang w:eastAsia="en-US"/>
        </w:rPr>
        <w:t xml:space="preserve">to </w:t>
      </w:r>
      <w:r w:rsidR="001D7195" w:rsidRPr="00013B70">
        <w:rPr>
          <w:lang w:eastAsia="en-US"/>
        </w:rPr>
        <w:t>determine</w:t>
      </w:r>
      <w:r w:rsidR="00CF6B20" w:rsidRPr="00013B70">
        <w:rPr>
          <w:lang w:eastAsia="en-US"/>
        </w:rPr>
        <w:t xml:space="preserve"> how the energies in crystal structures are affected. </w:t>
      </w:r>
      <w:r w:rsidR="00D714D4">
        <w:rPr>
          <w:lang w:eastAsia="en-US"/>
        </w:rPr>
        <w:t>Hypothetically, g</w:t>
      </w:r>
      <w:r w:rsidR="0083053B">
        <w:rPr>
          <w:lang w:eastAsia="en-US"/>
        </w:rPr>
        <w:t xml:space="preserve">reater </w:t>
      </w:r>
      <w:r w:rsidR="00827B00">
        <w:rPr>
          <w:lang w:eastAsia="en-US"/>
        </w:rPr>
        <w:t xml:space="preserve">intrinsic </w:t>
      </w:r>
      <w:r w:rsidR="0083053B">
        <w:rPr>
          <w:lang w:eastAsia="en-US"/>
        </w:rPr>
        <w:t xml:space="preserve">stability is </w:t>
      </w:r>
      <w:r w:rsidR="00827B00">
        <w:rPr>
          <w:lang w:eastAsia="en-US"/>
        </w:rPr>
        <w:t xml:space="preserve">found in </w:t>
      </w:r>
      <w:r w:rsidR="00D714D4">
        <w:rPr>
          <w:lang w:eastAsia="en-US"/>
        </w:rPr>
        <w:t xml:space="preserve">certain crystal structures, as well as from </w:t>
      </w:r>
      <w:r w:rsidR="003427EE">
        <w:rPr>
          <w:lang w:eastAsia="en-US"/>
        </w:rPr>
        <w:t>calculations of lattice defects in perovskites.</w:t>
      </w:r>
      <w:r w:rsidR="003427EE" w:rsidRPr="00013B70" w:rsidDel="003427EE">
        <w:rPr>
          <w:lang w:eastAsia="en-US"/>
        </w:rPr>
        <w:t xml:space="preserve"> </w:t>
      </w:r>
    </w:p>
    <w:p w14:paraId="2BF7579F" w14:textId="77777777" w:rsidR="0009015B" w:rsidRPr="00013B70" w:rsidRDefault="00AE457A">
      <w:pPr>
        <w:rPr>
          <w:lang w:eastAsia="en-US"/>
        </w:rPr>
      </w:pPr>
      <w:r w:rsidRPr="00013B70">
        <w:rPr>
          <w:lang w:eastAsia="en-US"/>
        </w:rPr>
        <w:t>How the perovskite connects to the ETL/HTM has been modelled in an effort to understand its degradation</w:t>
      </w:r>
      <w:r w:rsidR="005F5806" w:rsidRPr="00013B70">
        <w:rPr>
          <w:lang w:eastAsia="en-US"/>
        </w:rPr>
        <w:t>;</w:t>
      </w:r>
      <w:r w:rsidRPr="00013B70">
        <w:rPr>
          <w:lang w:eastAsia="en-US"/>
        </w:rPr>
        <w:t xml:space="preserve"> </w:t>
      </w:r>
      <w:r w:rsidR="00607607" w:rsidRPr="00013B70">
        <w:rPr>
          <w:lang w:eastAsia="en-US"/>
        </w:rPr>
        <w:t>mechanisms of decomposition have been simulated in other studies</w:t>
      </w:r>
      <w:r w:rsidR="001D7195" w:rsidRPr="00013B70">
        <w:rPr>
          <w:lang w:eastAsia="en-US"/>
        </w:rPr>
        <w:t xml:space="preserve"> in order</w:t>
      </w:r>
      <w:r w:rsidR="00607607" w:rsidRPr="00013B70" w:rsidDel="00893E89">
        <w:rPr>
          <w:lang w:eastAsia="en-US"/>
        </w:rPr>
        <w:t xml:space="preserve"> </w:t>
      </w:r>
      <w:r w:rsidR="005F5806" w:rsidRPr="00013B70">
        <w:rPr>
          <w:lang w:eastAsia="en-US"/>
        </w:rPr>
        <w:t xml:space="preserve">to gain knowledge </w:t>
      </w:r>
      <w:r w:rsidR="001D7195" w:rsidRPr="00013B70">
        <w:rPr>
          <w:lang w:eastAsia="en-US"/>
        </w:rPr>
        <w:t>o</w:t>
      </w:r>
      <w:r w:rsidR="005F5806" w:rsidRPr="00013B70">
        <w:rPr>
          <w:lang w:eastAsia="en-US"/>
        </w:rPr>
        <w:t xml:space="preserve">n its </w:t>
      </w:r>
      <w:r w:rsidR="00EE1C2B" w:rsidRPr="00013B70">
        <w:rPr>
          <w:lang w:eastAsia="en-US"/>
        </w:rPr>
        <w:t>stabilit</w:t>
      </w:r>
      <w:r w:rsidR="001D7195" w:rsidRPr="00013B70">
        <w:rPr>
          <w:lang w:eastAsia="en-US"/>
        </w:rPr>
        <w:t>y</w:t>
      </w:r>
      <w:r w:rsidR="00EE1C2B" w:rsidRPr="00013B70">
        <w:rPr>
          <w:lang w:eastAsia="en-US"/>
        </w:rPr>
        <w:t>. Properties of different ions</w:t>
      </w:r>
      <w:r w:rsidR="001D7C68" w:rsidRPr="00013B70">
        <w:rPr>
          <w:lang w:eastAsia="en-US"/>
        </w:rPr>
        <w:t>,</w:t>
      </w:r>
      <w:r w:rsidR="00EE1C2B" w:rsidRPr="00013B70">
        <w:rPr>
          <w:lang w:eastAsia="en-US"/>
        </w:rPr>
        <w:t xml:space="preserve"> such as their ionic radius and its effect on the perovskite</w:t>
      </w:r>
      <w:r w:rsidR="001D7C68" w:rsidRPr="00013B70">
        <w:rPr>
          <w:lang w:eastAsia="en-US"/>
        </w:rPr>
        <w:t>,</w:t>
      </w:r>
      <w:r w:rsidR="00EE1C2B" w:rsidRPr="00013B70">
        <w:rPr>
          <w:lang w:eastAsia="en-US"/>
        </w:rPr>
        <w:t xml:space="preserve"> are used in </w:t>
      </w:r>
      <w:r w:rsidR="00086548" w:rsidRPr="00013B70">
        <w:rPr>
          <w:lang w:eastAsia="en-US"/>
        </w:rPr>
        <w:t xml:space="preserve">conceptual </w:t>
      </w:r>
      <w:r w:rsidR="00EE1C2B" w:rsidRPr="00013B70">
        <w:rPr>
          <w:lang w:eastAsia="en-US"/>
        </w:rPr>
        <w:t>studies</w:t>
      </w:r>
      <w:r w:rsidR="00086548" w:rsidRPr="00013B70">
        <w:rPr>
          <w:lang w:eastAsia="en-US"/>
        </w:rPr>
        <w:t>,</w:t>
      </w:r>
      <w:r w:rsidR="00EE1C2B" w:rsidRPr="00013B70">
        <w:rPr>
          <w:lang w:eastAsia="en-US"/>
        </w:rPr>
        <w:t xml:space="preserve"> which help to </w:t>
      </w:r>
      <w:r w:rsidR="001D7195" w:rsidRPr="00013B70">
        <w:rPr>
          <w:lang w:eastAsia="en-US"/>
        </w:rPr>
        <w:t xml:space="preserve">clarify </w:t>
      </w:r>
      <w:r w:rsidR="00EE1C2B" w:rsidRPr="00013B70">
        <w:rPr>
          <w:lang w:eastAsia="en-US"/>
        </w:rPr>
        <w:t>how stability can be improved.</w:t>
      </w:r>
    </w:p>
    <w:p w14:paraId="4AE944B4" w14:textId="77777777" w:rsidR="004F4595" w:rsidRPr="00013B70" w:rsidRDefault="004F4595">
      <w:pPr>
        <w:rPr>
          <w:lang w:eastAsia="en-US"/>
        </w:rPr>
      </w:pPr>
    </w:p>
    <w:p w14:paraId="71FD9457" w14:textId="77777777" w:rsidR="0009015B" w:rsidRPr="00013B70" w:rsidRDefault="00033518">
      <w:pPr>
        <w:rPr>
          <w:lang w:eastAsia="en-US"/>
        </w:rPr>
      </w:pPr>
      <w:r w:rsidRPr="00013B70">
        <w:rPr>
          <w:lang w:eastAsia="en-US"/>
        </w:rPr>
        <w:t xml:space="preserve">In </w:t>
      </w:r>
      <w:r w:rsidR="0017403D" w:rsidRPr="00013B70">
        <w:rPr>
          <w:lang w:eastAsia="en-US"/>
        </w:rPr>
        <w:t xml:space="preserve">carrying out </w:t>
      </w:r>
      <w:r w:rsidRPr="00013B70">
        <w:rPr>
          <w:lang w:eastAsia="en-US"/>
        </w:rPr>
        <w:t>stability testing, solar cell research groups</w:t>
      </w:r>
      <w:r w:rsidR="00E109F0" w:rsidRPr="00013B70">
        <w:rPr>
          <w:lang w:eastAsia="en-US"/>
        </w:rPr>
        <w:t>/</w:t>
      </w:r>
      <w:r w:rsidR="0018232D" w:rsidRPr="00013B70">
        <w:rPr>
          <w:lang w:eastAsia="en-US"/>
        </w:rPr>
        <w:t xml:space="preserve">industry will need to use various stability tests from </w:t>
      </w:r>
      <w:r w:rsidR="008936BC" w:rsidRPr="00013B70">
        <w:rPr>
          <w:lang w:eastAsia="en-US"/>
        </w:rPr>
        <w:t>s</w:t>
      </w:r>
      <w:r w:rsidR="0018232D" w:rsidRPr="00013B70">
        <w:rPr>
          <w:lang w:eastAsia="en-US"/>
        </w:rPr>
        <w:t xml:space="preserve">ilicon and thin film </w:t>
      </w:r>
      <w:r w:rsidR="00A307E6" w:rsidRPr="00013B70">
        <w:rPr>
          <w:lang w:eastAsia="en-US"/>
        </w:rPr>
        <w:t xml:space="preserve">technology </w:t>
      </w:r>
      <w:r w:rsidR="0018232D" w:rsidRPr="00013B70">
        <w:rPr>
          <w:lang w:eastAsia="en-US"/>
        </w:rPr>
        <w:t>for perovskites. Also</w:t>
      </w:r>
      <w:r w:rsidR="007564A8" w:rsidRPr="00013B70">
        <w:rPr>
          <w:lang w:eastAsia="en-US"/>
        </w:rPr>
        <w:t>,</w:t>
      </w:r>
      <w:r w:rsidR="0018232D" w:rsidRPr="00013B70">
        <w:rPr>
          <w:lang w:eastAsia="en-US"/>
        </w:rPr>
        <w:t xml:space="preserve"> DSC</w:t>
      </w:r>
      <w:r w:rsidR="00806E49" w:rsidRPr="00013B70">
        <w:rPr>
          <w:lang w:eastAsia="en-US"/>
        </w:rPr>
        <w:t xml:space="preserve"> </w:t>
      </w:r>
      <w:r w:rsidR="00B02D9E" w:rsidRPr="00013B70">
        <w:rPr>
          <w:lang w:eastAsia="en-US"/>
        </w:rPr>
        <w:t xml:space="preserve">architecture, </w:t>
      </w:r>
      <w:r w:rsidR="00806E49" w:rsidRPr="00013B70">
        <w:rPr>
          <w:lang w:eastAsia="en-US"/>
        </w:rPr>
        <w:t xml:space="preserve">which </w:t>
      </w:r>
      <w:r w:rsidR="00B02D9E" w:rsidRPr="00013B70">
        <w:rPr>
          <w:lang w:eastAsia="en-US"/>
        </w:rPr>
        <w:t xml:space="preserve">shares similar </w:t>
      </w:r>
      <w:r w:rsidR="007564A8" w:rsidRPr="00013B70">
        <w:rPr>
          <w:lang w:eastAsia="en-US"/>
        </w:rPr>
        <w:t>properties to</w:t>
      </w:r>
      <w:r w:rsidR="001D7195" w:rsidRPr="00013B70">
        <w:rPr>
          <w:lang w:eastAsia="en-US"/>
        </w:rPr>
        <w:t xml:space="preserve"> that of</w:t>
      </w:r>
      <w:r w:rsidR="007564A8" w:rsidRPr="00013B70">
        <w:rPr>
          <w:lang w:eastAsia="en-US"/>
        </w:rPr>
        <w:t xml:space="preserve"> </w:t>
      </w:r>
      <w:r w:rsidR="006B27DE" w:rsidRPr="00013B70">
        <w:rPr>
          <w:lang w:eastAsia="en-US"/>
        </w:rPr>
        <w:t xml:space="preserve">PSCs, </w:t>
      </w:r>
      <w:r w:rsidR="000358CA" w:rsidRPr="00013B70">
        <w:rPr>
          <w:lang w:eastAsia="en-US"/>
        </w:rPr>
        <w:t xml:space="preserve">can have </w:t>
      </w:r>
      <w:r w:rsidR="001D7195" w:rsidRPr="00013B70">
        <w:rPr>
          <w:lang w:eastAsia="en-US"/>
        </w:rPr>
        <w:t xml:space="preserve">its </w:t>
      </w:r>
      <w:r w:rsidR="001408BD" w:rsidRPr="00013B70">
        <w:rPr>
          <w:lang w:eastAsia="en-US"/>
        </w:rPr>
        <w:t xml:space="preserve">stability assessments </w:t>
      </w:r>
      <w:r w:rsidR="00A307E6" w:rsidRPr="00013B70">
        <w:rPr>
          <w:lang w:eastAsia="en-US"/>
        </w:rPr>
        <w:t>applied to PSCs</w:t>
      </w:r>
      <w:r w:rsidR="0018232D" w:rsidRPr="00013B70">
        <w:rPr>
          <w:lang w:eastAsia="en-US"/>
        </w:rPr>
        <w:t>.</w:t>
      </w:r>
    </w:p>
    <w:p w14:paraId="2830BD7A" w14:textId="77777777" w:rsidR="00C408DE" w:rsidRPr="00013B70" w:rsidRDefault="0018232D">
      <w:pPr>
        <w:rPr>
          <w:lang w:eastAsia="en-US"/>
        </w:rPr>
      </w:pPr>
      <w:r w:rsidRPr="00013B70">
        <w:rPr>
          <w:lang w:eastAsia="en-US"/>
        </w:rPr>
        <w:t xml:space="preserve">All sorts of </w:t>
      </w:r>
      <w:r w:rsidR="00D15C4F" w:rsidRPr="00013B70">
        <w:rPr>
          <w:lang w:eastAsia="en-US"/>
        </w:rPr>
        <w:t xml:space="preserve">analyses </w:t>
      </w:r>
      <w:r w:rsidRPr="00013B70">
        <w:rPr>
          <w:lang w:eastAsia="en-US"/>
        </w:rPr>
        <w:t>will be required</w:t>
      </w:r>
      <w:r w:rsidR="0082515C" w:rsidRPr="00013B70">
        <w:rPr>
          <w:lang w:eastAsia="en-US"/>
        </w:rPr>
        <w:t>:</w:t>
      </w:r>
      <w:r w:rsidRPr="00013B70">
        <w:rPr>
          <w:lang w:eastAsia="en-US"/>
        </w:rPr>
        <w:t xml:space="preserve"> </w:t>
      </w:r>
    </w:p>
    <w:p w14:paraId="70E1AC23" w14:textId="77777777" w:rsidR="00C408DE"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T</w:t>
      </w:r>
      <w:r w:rsidR="0018232D" w:rsidRPr="00013B70">
        <w:rPr>
          <w:rFonts w:ascii="Times New Roman" w:hAnsi="Times New Roman" w:cs="Times New Roman"/>
        </w:rPr>
        <w:t>emperature</w:t>
      </w:r>
    </w:p>
    <w:p w14:paraId="1C95AB1C" w14:textId="77777777" w:rsidR="00C408DE"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I</w:t>
      </w:r>
      <w:r w:rsidR="0018232D" w:rsidRPr="00013B70">
        <w:rPr>
          <w:rFonts w:ascii="Times New Roman" w:hAnsi="Times New Roman" w:cs="Times New Roman"/>
        </w:rPr>
        <w:t>llumination</w:t>
      </w:r>
    </w:p>
    <w:p w14:paraId="34D21655" w14:textId="77777777" w:rsidR="002849A0"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H</w:t>
      </w:r>
      <w:r w:rsidR="0018232D" w:rsidRPr="00013B70">
        <w:rPr>
          <w:rFonts w:ascii="Times New Roman" w:hAnsi="Times New Roman" w:cs="Times New Roman"/>
        </w:rPr>
        <w:t xml:space="preserve">umidity </w:t>
      </w:r>
    </w:p>
    <w:p w14:paraId="7AAF8774" w14:textId="77777777" w:rsidR="00C408DE"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A</w:t>
      </w:r>
      <w:r w:rsidR="0018232D" w:rsidRPr="00013B70">
        <w:rPr>
          <w:rFonts w:ascii="Times New Roman" w:hAnsi="Times New Roman" w:cs="Times New Roman"/>
        </w:rPr>
        <w:t>tmospheres</w:t>
      </w:r>
    </w:p>
    <w:p w14:paraId="3AEC5F68" w14:textId="77777777" w:rsidR="00C408DE"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E</w:t>
      </w:r>
      <w:r w:rsidR="0018232D" w:rsidRPr="00013B70">
        <w:rPr>
          <w:rFonts w:ascii="Times New Roman" w:hAnsi="Times New Roman" w:cs="Times New Roman"/>
        </w:rPr>
        <w:t xml:space="preserve">lectrical load </w:t>
      </w:r>
    </w:p>
    <w:p w14:paraId="1914F2C6" w14:textId="77777777" w:rsidR="00033518" w:rsidRPr="00013B70" w:rsidRDefault="00C408DE">
      <w:pPr>
        <w:rPr>
          <w:lang w:eastAsia="en-US"/>
        </w:rPr>
      </w:pPr>
      <w:r w:rsidRPr="00013B70">
        <w:rPr>
          <w:lang w:eastAsia="en-US"/>
        </w:rPr>
        <w:t xml:space="preserve">It </w:t>
      </w:r>
      <w:r w:rsidR="0018232D" w:rsidRPr="00013B70">
        <w:rPr>
          <w:lang w:eastAsia="en-US"/>
        </w:rPr>
        <w:t xml:space="preserve">would be </w:t>
      </w:r>
      <w:r w:rsidR="00AE1874" w:rsidRPr="00013B70">
        <w:rPr>
          <w:lang w:eastAsia="en-US"/>
        </w:rPr>
        <w:t xml:space="preserve">important </w:t>
      </w:r>
      <w:r w:rsidR="0018232D" w:rsidRPr="00013B70">
        <w:rPr>
          <w:lang w:eastAsia="en-US"/>
        </w:rPr>
        <w:t>having this data</w:t>
      </w:r>
      <w:r w:rsidR="00244EAA" w:rsidRPr="00013B70">
        <w:rPr>
          <w:lang w:eastAsia="en-US"/>
        </w:rPr>
        <w:t xml:space="preserve"> in a system</w:t>
      </w:r>
      <w:r w:rsidR="0018232D" w:rsidRPr="00013B70">
        <w:rPr>
          <w:lang w:eastAsia="en-US"/>
        </w:rPr>
        <w:t xml:space="preserve"> </w:t>
      </w:r>
      <w:r w:rsidR="008315AE" w:rsidRPr="00013B70">
        <w:rPr>
          <w:lang w:eastAsia="en-US"/>
        </w:rPr>
        <w:t xml:space="preserve">to </w:t>
      </w:r>
      <w:r w:rsidR="0018232D" w:rsidRPr="00013B70">
        <w:rPr>
          <w:lang w:eastAsia="en-US"/>
        </w:rPr>
        <w:t xml:space="preserve">exist </w:t>
      </w:r>
      <w:r w:rsidR="00AE1874" w:rsidRPr="00013B70">
        <w:rPr>
          <w:lang w:eastAsia="en-US"/>
        </w:rPr>
        <w:t>freely for all scientists</w:t>
      </w:r>
      <w:r w:rsidR="0042422A" w:rsidRPr="00013B70">
        <w:rPr>
          <w:lang w:eastAsia="en-US"/>
        </w:rPr>
        <w:t>,</w:t>
      </w:r>
      <w:r w:rsidR="00AE1874" w:rsidRPr="00013B70">
        <w:rPr>
          <w:lang w:eastAsia="en-US"/>
        </w:rPr>
        <w:t xml:space="preserve"> </w:t>
      </w:r>
      <w:r w:rsidR="008315AE" w:rsidRPr="00013B70">
        <w:rPr>
          <w:lang w:eastAsia="en-US"/>
        </w:rPr>
        <w:t xml:space="preserve">so that modelling </w:t>
      </w:r>
      <w:r w:rsidR="00A91D6D" w:rsidRPr="00013B70">
        <w:rPr>
          <w:lang w:eastAsia="en-US"/>
        </w:rPr>
        <w:t xml:space="preserve">can be applied to </w:t>
      </w:r>
      <w:r w:rsidR="001D7195" w:rsidRPr="00013B70">
        <w:rPr>
          <w:lang w:eastAsia="en-US"/>
        </w:rPr>
        <w:t>elucidate</w:t>
      </w:r>
      <w:r w:rsidR="0018232D" w:rsidRPr="00013B70">
        <w:rPr>
          <w:lang w:eastAsia="en-US"/>
        </w:rPr>
        <w:t xml:space="preserve"> how certain </w:t>
      </w:r>
      <w:r w:rsidR="002C56FB" w:rsidRPr="00013B70">
        <w:rPr>
          <w:lang w:eastAsia="en-US"/>
        </w:rPr>
        <w:t xml:space="preserve">parameter combinations </w:t>
      </w:r>
      <w:r w:rsidR="0018232D" w:rsidRPr="00013B70">
        <w:rPr>
          <w:lang w:eastAsia="en-US"/>
        </w:rPr>
        <w:t>would perform</w:t>
      </w:r>
      <w:r w:rsidR="00244EAA" w:rsidRPr="00013B70">
        <w:rPr>
          <w:lang w:eastAsia="en-US"/>
        </w:rPr>
        <w:t>,</w:t>
      </w:r>
      <w:r w:rsidR="003241E8" w:rsidRPr="00013B70">
        <w:rPr>
          <w:lang w:eastAsia="en-US"/>
        </w:rPr>
        <w:t xml:space="preserve"> e.g.</w:t>
      </w:r>
      <w:r w:rsidR="001D7195" w:rsidRPr="00013B70">
        <w:rPr>
          <w:lang w:eastAsia="en-US"/>
        </w:rPr>
        <w:t>,</w:t>
      </w:r>
      <w:r w:rsidR="003241E8" w:rsidRPr="00013B70">
        <w:rPr>
          <w:lang w:eastAsia="en-US"/>
        </w:rPr>
        <w:t xml:space="preserve"> harsh climate like sandstorms or cold and ice</w:t>
      </w:r>
      <w:r w:rsidR="002C56FB" w:rsidRPr="00013B70">
        <w:rPr>
          <w:lang w:eastAsia="en-US"/>
        </w:rPr>
        <w:t xml:space="preserve"> with various cell architectures</w:t>
      </w:r>
      <w:r w:rsidR="003241E8" w:rsidRPr="00013B70">
        <w:rPr>
          <w:lang w:eastAsia="en-US"/>
        </w:rPr>
        <w:t>.</w:t>
      </w:r>
    </w:p>
    <w:p w14:paraId="53B24F2D" w14:textId="77777777" w:rsidR="0018232D" w:rsidRPr="00013B70" w:rsidRDefault="0018232D">
      <w:pPr>
        <w:rPr>
          <w:lang w:eastAsia="en-US"/>
        </w:rPr>
      </w:pPr>
      <w:r w:rsidRPr="00013B70">
        <w:rPr>
          <w:lang w:eastAsia="en-US"/>
        </w:rPr>
        <w:t>Again</w:t>
      </w:r>
      <w:r w:rsidR="0042422A" w:rsidRPr="00013B70">
        <w:rPr>
          <w:lang w:eastAsia="en-US"/>
        </w:rPr>
        <w:t>,</w:t>
      </w:r>
      <w:r w:rsidRPr="00013B70">
        <w:rPr>
          <w:lang w:eastAsia="en-US"/>
        </w:rPr>
        <w:t xml:space="preserve"> it is key that </w:t>
      </w:r>
      <w:r w:rsidR="008A6B50" w:rsidRPr="00013B70">
        <w:rPr>
          <w:lang w:eastAsia="en-US"/>
        </w:rPr>
        <w:t xml:space="preserve">research </w:t>
      </w:r>
      <w:r w:rsidRPr="00013B70">
        <w:rPr>
          <w:lang w:eastAsia="en-US"/>
        </w:rPr>
        <w:t>groups begin to focus on stability</w:t>
      </w:r>
      <w:r w:rsidR="002C56FB" w:rsidRPr="00013B70">
        <w:rPr>
          <w:lang w:eastAsia="en-US"/>
        </w:rPr>
        <w:t>,</w:t>
      </w:r>
      <w:r w:rsidRPr="00013B70">
        <w:rPr>
          <w:lang w:eastAsia="en-US"/>
        </w:rPr>
        <w:t xml:space="preserve"> rather than </w:t>
      </w:r>
      <w:r w:rsidR="002C56FB" w:rsidRPr="00013B70">
        <w:rPr>
          <w:lang w:eastAsia="en-US"/>
        </w:rPr>
        <w:t xml:space="preserve">boosting </w:t>
      </w:r>
      <w:r w:rsidRPr="00013B70">
        <w:rPr>
          <w:lang w:eastAsia="en-US"/>
        </w:rPr>
        <w:t>efficiency</w:t>
      </w:r>
      <w:r w:rsidR="00BB2BF0" w:rsidRPr="00013B70">
        <w:rPr>
          <w:lang w:eastAsia="en-US"/>
        </w:rPr>
        <w:t>,</w:t>
      </w:r>
      <w:r w:rsidRPr="00013B70">
        <w:rPr>
          <w:lang w:eastAsia="en-US"/>
        </w:rPr>
        <w:t xml:space="preserve"> and that without </w:t>
      </w:r>
      <w:r w:rsidR="008A6B50" w:rsidRPr="00013B70">
        <w:rPr>
          <w:lang w:eastAsia="en-US"/>
        </w:rPr>
        <w:t xml:space="preserve">there </w:t>
      </w:r>
      <w:r w:rsidR="001D7195" w:rsidRPr="00013B70">
        <w:rPr>
          <w:lang w:eastAsia="en-US"/>
        </w:rPr>
        <w:t xml:space="preserve">having </w:t>
      </w:r>
      <w:r w:rsidR="008A6B50" w:rsidRPr="00013B70">
        <w:rPr>
          <w:lang w:eastAsia="en-US"/>
        </w:rPr>
        <w:t>be</w:t>
      </w:r>
      <w:r w:rsidR="001D7195" w:rsidRPr="00013B70">
        <w:rPr>
          <w:lang w:eastAsia="en-US"/>
        </w:rPr>
        <w:t>en any</w:t>
      </w:r>
      <w:r w:rsidR="008A6B50" w:rsidRPr="00013B70">
        <w:rPr>
          <w:lang w:eastAsia="en-US"/>
        </w:rPr>
        <w:t xml:space="preserve"> </w:t>
      </w:r>
      <w:r w:rsidRPr="00013B70">
        <w:rPr>
          <w:lang w:eastAsia="en-US"/>
        </w:rPr>
        <w:t xml:space="preserve">significant </w:t>
      </w:r>
      <w:r w:rsidR="0009015B" w:rsidRPr="00013B70">
        <w:rPr>
          <w:lang w:eastAsia="en-US"/>
        </w:rPr>
        <w:t xml:space="preserve">leap </w:t>
      </w:r>
      <w:r w:rsidR="001D7195" w:rsidRPr="00013B70">
        <w:rPr>
          <w:lang w:eastAsia="en-US"/>
        </w:rPr>
        <w:t>in</w:t>
      </w:r>
      <w:r w:rsidR="008A6B50" w:rsidRPr="00013B70">
        <w:rPr>
          <w:lang w:eastAsia="en-US"/>
        </w:rPr>
        <w:t xml:space="preserve"> </w:t>
      </w:r>
      <w:r w:rsidR="001D7195" w:rsidRPr="00013B70">
        <w:rPr>
          <w:lang w:eastAsia="en-US"/>
        </w:rPr>
        <w:t xml:space="preserve">knowledge of </w:t>
      </w:r>
      <w:r w:rsidR="008A6B50" w:rsidRPr="00013B70">
        <w:rPr>
          <w:lang w:eastAsia="en-US"/>
        </w:rPr>
        <w:t xml:space="preserve">this </w:t>
      </w:r>
      <w:r w:rsidR="00B9394C" w:rsidRPr="00013B70">
        <w:rPr>
          <w:lang w:eastAsia="en-US"/>
        </w:rPr>
        <w:t>topic</w:t>
      </w:r>
      <w:r w:rsidRPr="00013B70">
        <w:rPr>
          <w:lang w:eastAsia="en-US"/>
        </w:rPr>
        <w:t xml:space="preserve">, </w:t>
      </w:r>
      <w:r w:rsidR="00754FE2" w:rsidRPr="00013B70">
        <w:rPr>
          <w:lang w:eastAsia="en-US"/>
        </w:rPr>
        <w:t>PSC</w:t>
      </w:r>
      <w:r w:rsidRPr="00013B70">
        <w:rPr>
          <w:lang w:eastAsia="en-US"/>
        </w:rPr>
        <w:t xml:space="preserve"> technology will be only limited to the lab</w:t>
      </w:r>
      <w:r w:rsidR="001D7195" w:rsidRPr="00013B70">
        <w:rPr>
          <w:lang w:eastAsia="en-US"/>
        </w:rPr>
        <w:t>oratory</w:t>
      </w:r>
      <w:r w:rsidRPr="00013B70">
        <w:rPr>
          <w:lang w:eastAsia="en-US"/>
        </w:rPr>
        <w:t>.</w:t>
      </w:r>
    </w:p>
    <w:p w14:paraId="7A94427E" w14:textId="77777777" w:rsidR="00663B48" w:rsidRPr="00013B70" w:rsidRDefault="00974CBF" w:rsidP="00D65B28">
      <w:pPr>
        <w:pStyle w:val="Heading1"/>
      </w:pPr>
      <w:bookmarkStart w:id="974" w:name="_Ref521520987"/>
      <w:bookmarkStart w:id="975" w:name="_Ref521520996"/>
      <w:bookmarkStart w:id="976" w:name="_Toc530166540"/>
      <w:bookmarkStart w:id="977" w:name="_Toc530166675"/>
      <w:bookmarkStart w:id="978" w:name="_Toc530167233"/>
      <w:bookmarkStart w:id="979" w:name="_Toc530167368"/>
      <w:bookmarkStart w:id="980" w:name="_Toc4264594"/>
      <w:r w:rsidRPr="00013B70">
        <w:t>Conclusion</w:t>
      </w:r>
      <w:bookmarkEnd w:id="974"/>
      <w:bookmarkEnd w:id="975"/>
      <w:bookmarkEnd w:id="976"/>
      <w:bookmarkEnd w:id="977"/>
      <w:bookmarkEnd w:id="978"/>
      <w:bookmarkEnd w:id="979"/>
      <w:bookmarkEnd w:id="980"/>
    </w:p>
    <w:p w14:paraId="24C7D11D" w14:textId="77777777" w:rsidR="00CE602F" w:rsidRPr="00013B70" w:rsidRDefault="00974CBF" w:rsidP="00D65B28">
      <w:r w:rsidRPr="00013B70">
        <w:t>Since as early as 2009</w:t>
      </w:r>
      <w:r w:rsidR="00B9394C" w:rsidRPr="00013B70">
        <w:t>,</w:t>
      </w:r>
      <w:r w:rsidRPr="00013B70">
        <w:t xml:space="preserve"> perovskites have been used </w:t>
      </w:r>
      <w:r w:rsidR="00BA2D07" w:rsidRPr="00013B70">
        <w:t xml:space="preserve">as </w:t>
      </w:r>
      <w:r w:rsidRPr="00013B70">
        <w:t>photo</w:t>
      </w:r>
      <w:r w:rsidR="00BA2D07" w:rsidRPr="00013B70">
        <w:t xml:space="preserve">sensitizers, </w:t>
      </w:r>
      <w:r w:rsidRPr="00013B70">
        <w:t xml:space="preserve">with the potential for being included as solar cells in </w:t>
      </w:r>
      <w:r w:rsidR="005077F3" w:rsidRPr="00013B70">
        <w:t>BIPV</w:t>
      </w:r>
      <w:r w:rsidRPr="00013B70">
        <w:t>.</w:t>
      </w:r>
    </w:p>
    <w:p w14:paraId="20AE0A66" w14:textId="77777777" w:rsidR="00CE602F" w:rsidRPr="00013B70" w:rsidRDefault="00974CBF" w:rsidP="00D65B28">
      <w:r w:rsidRPr="00013B70">
        <w:t>Recently</w:t>
      </w:r>
      <w:r w:rsidR="005077F3" w:rsidRPr="00013B70">
        <w:t>,</w:t>
      </w:r>
      <w:r w:rsidRPr="00013B70">
        <w:t xml:space="preserve"> the scientific community has begun to focus on the issue of stability for </w:t>
      </w:r>
      <w:r w:rsidR="00754FE2" w:rsidRPr="00013B70">
        <w:t>PSC</w:t>
      </w:r>
      <w:r w:rsidRPr="00013B70">
        <w:t>s for the industry</w:t>
      </w:r>
      <w:r w:rsidR="008F0E21" w:rsidRPr="00013B70">
        <w:t>;</w:t>
      </w:r>
      <w:r w:rsidR="001D7195" w:rsidRPr="00013B70">
        <w:t xml:space="preserve"> </w:t>
      </w:r>
      <w:r w:rsidR="008F0E21" w:rsidRPr="00013B70">
        <w:t>t</w:t>
      </w:r>
      <w:r w:rsidRPr="00013B70">
        <w:t>his is positive</w:t>
      </w:r>
      <w:r w:rsidR="005077F3" w:rsidRPr="00013B70">
        <w:t>,</w:t>
      </w:r>
      <w:r w:rsidRPr="00013B70">
        <w:t xml:space="preserve"> as the performance alone does not mean anything without </w:t>
      </w:r>
      <w:r w:rsidR="008F0E21" w:rsidRPr="00013B70">
        <w:t>it</w:t>
      </w:r>
      <w:r w:rsidRPr="00013B70">
        <w:t xml:space="preserve">. </w:t>
      </w:r>
      <w:r w:rsidR="001D7195" w:rsidRPr="00013B70">
        <w:t>S</w:t>
      </w:r>
      <w:r w:rsidRPr="00013B70">
        <w:t xml:space="preserve">ome recent advances </w:t>
      </w:r>
      <w:r w:rsidR="001D7195" w:rsidRPr="00013B70">
        <w:t xml:space="preserve">have been made </w:t>
      </w:r>
      <w:r w:rsidRPr="00013B70">
        <w:t>in the understanding of the theory</w:t>
      </w:r>
      <w:r w:rsidR="008F0E21" w:rsidRPr="00013B70">
        <w:t>,</w:t>
      </w:r>
      <w:r w:rsidRPr="00013B70">
        <w:t xml:space="preserve"> as well as phenomenological studies</w:t>
      </w:r>
      <w:r w:rsidR="008F0E21" w:rsidRPr="00013B70">
        <w:t>,</w:t>
      </w:r>
      <w:r w:rsidRPr="00013B70">
        <w:t xml:space="preserve"> which help with the selection of other elements</w:t>
      </w:r>
      <w:r w:rsidR="000E21D5" w:rsidRPr="00013B70">
        <w:t>,</w:t>
      </w:r>
      <w:r w:rsidRPr="00013B70">
        <w:t xml:space="preserve"> for the production of </w:t>
      </w:r>
      <w:r w:rsidR="000E21D5" w:rsidRPr="00013B70">
        <w:t xml:space="preserve">various </w:t>
      </w:r>
      <w:r w:rsidRPr="00013B70">
        <w:t>perovskites with higher intrinsic stability.</w:t>
      </w:r>
    </w:p>
    <w:p w14:paraId="4FD19BC2" w14:textId="77777777" w:rsidR="00937E6C" w:rsidRPr="00013B70" w:rsidRDefault="0006021D" w:rsidP="00D65B28">
      <w:r w:rsidRPr="00013B70">
        <w:t xml:space="preserve">Metal toxicity needs to be addressed in perovskite solar cells, with lead-free alternatives. </w:t>
      </w:r>
      <w:r w:rsidR="00974CBF" w:rsidRPr="00013B70">
        <w:t xml:space="preserve">The recent discovery of tin </w:t>
      </w:r>
      <w:r w:rsidR="000E2245" w:rsidRPr="00013B70">
        <w:t xml:space="preserve">perovskite </w:t>
      </w:r>
      <w:r w:rsidR="00974CBF" w:rsidRPr="00013B70">
        <w:t xml:space="preserve">being more dangerous than lead due to its higher instability after </w:t>
      </w:r>
      <w:r w:rsidR="00C9136A" w:rsidRPr="00013B70">
        <w:t xml:space="preserve">its </w:t>
      </w:r>
      <w:r w:rsidR="00974CBF" w:rsidRPr="00013B70">
        <w:t>decomposition into different chemical</w:t>
      </w:r>
      <w:r w:rsidR="00C5199E" w:rsidRPr="00013B70">
        <w:t>s</w:t>
      </w:r>
      <w:r w:rsidR="00974CBF" w:rsidRPr="00013B70">
        <w:t xml:space="preserve"> has suggested </w:t>
      </w:r>
      <w:r w:rsidR="0009015B" w:rsidRPr="00013B70">
        <w:t xml:space="preserve">that </w:t>
      </w:r>
      <w:r w:rsidR="00974CBF" w:rsidRPr="00013B70">
        <w:t>we need other alternatives to perovskite photoabsorbers</w:t>
      </w:r>
      <w:r w:rsidR="008209F4" w:rsidRPr="00013B70">
        <w:t xml:space="preserve">, unless they can be prevented from </w:t>
      </w:r>
      <w:r w:rsidR="001D7195" w:rsidRPr="00013B70">
        <w:t xml:space="preserve">undergoing </w:t>
      </w:r>
      <w:r w:rsidR="008209F4" w:rsidRPr="00013B70">
        <w:t>decomposition,</w:t>
      </w:r>
      <w:r w:rsidR="00974CBF" w:rsidRPr="00013B70">
        <w:t xml:space="preserve"> and while a few </w:t>
      </w:r>
      <w:r w:rsidR="001516AB" w:rsidRPr="00013B70">
        <w:t xml:space="preserve">substitutes </w:t>
      </w:r>
      <w:r w:rsidR="00974CBF" w:rsidRPr="00013B70">
        <w:t xml:space="preserve">have been </w:t>
      </w:r>
      <w:r w:rsidR="001D7195" w:rsidRPr="00013B70">
        <w:t xml:space="preserve">found </w:t>
      </w:r>
      <w:r w:rsidR="00974CBF" w:rsidRPr="00013B70">
        <w:t xml:space="preserve">which have </w:t>
      </w:r>
      <w:r w:rsidR="00974CBF" w:rsidRPr="00013B70">
        <w:lastRenderedPageBreak/>
        <w:t>potential</w:t>
      </w:r>
      <w:r w:rsidR="004443BF" w:rsidRPr="00013B70">
        <w:t>,</w:t>
      </w:r>
      <w:r w:rsidR="00974CBF" w:rsidRPr="00013B70">
        <w:t xml:space="preserve"> there is still a lot of work to be done in synthesis and </w:t>
      </w:r>
      <w:r w:rsidR="00E8724C" w:rsidRPr="00013B70">
        <w:t xml:space="preserve">computation for </w:t>
      </w:r>
      <w:r w:rsidR="00974CBF" w:rsidRPr="00013B70">
        <w:t>other properties</w:t>
      </w:r>
      <w:r w:rsidR="00322D66" w:rsidRPr="00013B70">
        <w:t>, ideally</w:t>
      </w:r>
      <w:r w:rsidR="003241E8" w:rsidRPr="00013B70">
        <w:t xml:space="preserve"> </w:t>
      </w:r>
      <w:r w:rsidR="004443BF" w:rsidRPr="00013B70">
        <w:t>in order</w:t>
      </w:r>
      <w:r w:rsidR="003241E8" w:rsidRPr="00013B70">
        <w:t xml:space="preserve"> </w:t>
      </w:r>
      <w:r w:rsidR="00D5385A" w:rsidRPr="00013B70">
        <w:t xml:space="preserve">to discover materials </w:t>
      </w:r>
      <w:r w:rsidR="003241E8" w:rsidRPr="00013B70">
        <w:t>which are intrinsically stable</w:t>
      </w:r>
      <w:r w:rsidR="00C7692A" w:rsidRPr="00013B70">
        <w:t>,</w:t>
      </w:r>
      <w:r w:rsidR="003241E8" w:rsidRPr="00013B70">
        <w:t xml:space="preserve"> </w:t>
      </w:r>
      <w:r w:rsidR="004443BF" w:rsidRPr="00013B70">
        <w:t xml:space="preserve">to </w:t>
      </w:r>
      <w:r w:rsidR="00D5385A" w:rsidRPr="00013B70">
        <w:t>produce decent performance</w:t>
      </w:r>
      <w:r w:rsidR="00974CBF" w:rsidRPr="00013B70">
        <w:t>.</w:t>
      </w:r>
    </w:p>
    <w:p w14:paraId="37513DDD" w14:textId="77777777" w:rsidR="00781973" w:rsidRPr="00013B70" w:rsidRDefault="00682881" w:rsidP="00D65B28">
      <w:r w:rsidRPr="00013B70">
        <w:t xml:space="preserve">There are </w:t>
      </w:r>
      <w:r w:rsidR="00310618" w:rsidRPr="00013B70">
        <w:t xml:space="preserve">numerous </w:t>
      </w:r>
      <w:r w:rsidR="00C7692A" w:rsidRPr="00013B70">
        <w:t>w</w:t>
      </w:r>
      <w:r w:rsidR="00974CBF" w:rsidRPr="00013B70">
        <w:t>ays to stabilize perovskites</w:t>
      </w:r>
      <w:r w:rsidR="001D7195" w:rsidRPr="00013B70">
        <w:t>:</w:t>
      </w:r>
      <w:r w:rsidR="00974CBF" w:rsidRPr="00013B70">
        <w:t xml:space="preserve"> from adding different chemicals after the initial layer</w:t>
      </w:r>
      <w:r w:rsidR="00C7692A" w:rsidRPr="00013B70">
        <w:t>,</w:t>
      </w:r>
      <w:r w:rsidR="00974CBF" w:rsidRPr="00013B70">
        <w:t xml:space="preserve"> to adding a mixture of different precursors and halides</w:t>
      </w:r>
      <w:r w:rsidR="00310618" w:rsidRPr="00013B70">
        <w:t>;</w:t>
      </w:r>
      <w:r w:rsidR="00974CBF" w:rsidRPr="00013B70">
        <w:t xml:space="preserve"> </w:t>
      </w:r>
      <w:r w:rsidR="00310618" w:rsidRPr="00013B70">
        <w:t xml:space="preserve">containing </w:t>
      </w:r>
      <w:r w:rsidR="00974CBF" w:rsidRPr="00013B70">
        <w:t>different cations and anions</w:t>
      </w:r>
      <w:r w:rsidRPr="00013B70">
        <w:t>,</w:t>
      </w:r>
      <w:r w:rsidR="00974CBF" w:rsidRPr="00013B70">
        <w:t xml:space="preserve"> to be more intrinsically</w:t>
      </w:r>
      <w:r w:rsidR="00E109F0" w:rsidRPr="00013B70">
        <w:t>/</w:t>
      </w:r>
      <w:r w:rsidR="00974CBF" w:rsidRPr="00013B70">
        <w:t>resilient to ambient environments.</w:t>
      </w:r>
    </w:p>
    <w:p w14:paraId="42BF1FB3" w14:textId="77777777" w:rsidR="00781973" w:rsidRPr="00013B70" w:rsidRDefault="00974CBF" w:rsidP="00D65B28">
      <w:r w:rsidRPr="00013B70">
        <w:t>Mea</w:t>
      </w:r>
      <w:r w:rsidR="001D7195" w:rsidRPr="00013B70">
        <w:t>sures</w:t>
      </w:r>
      <w:r w:rsidRPr="00013B70">
        <w:t xml:space="preserve"> to </w:t>
      </w:r>
      <w:r w:rsidR="001D7195" w:rsidRPr="00013B70">
        <w:t xml:space="preserve">avoid </w:t>
      </w:r>
      <w:r w:rsidRPr="00013B70">
        <w:t>degradation</w:t>
      </w:r>
      <w:r w:rsidR="00665C4A" w:rsidRPr="00013B70">
        <w:t xml:space="preserve"> resulting</w:t>
      </w:r>
      <w:r w:rsidRPr="00013B70">
        <w:t xml:space="preserve"> from humidity </w:t>
      </w:r>
      <w:r w:rsidR="001E35BD" w:rsidRPr="00013B70">
        <w:t xml:space="preserve">require </w:t>
      </w:r>
      <w:r w:rsidRPr="00013B70">
        <w:t xml:space="preserve">understanding </w:t>
      </w:r>
      <w:r w:rsidR="001D7195" w:rsidRPr="00013B70">
        <w:t xml:space="preserve">of </w:t>
      </w:r>
      <w:r w:rsidRPr="00013B70">
        <w:t xml:space="preserve">the mechanisms involved with </w:t>
      </w:r>
      <w:r w:rsidR="00BD6B3E" w:rsidRPr="00013B70">
        <w:t xml:space="preserve">the parameters of </w:t>
      </w:r>
      <w:r w:rsidRPr="00013B70">
        <w:t>light</w:t>
      </w:r>
      <w:r w:rsidR="00665C4A" w:rsidRPr="00013B70">
        <w:t>,</w:t>
      </w:r>
      <w:r w:rsidR="001D7195" w:rsidRPr="00013B70">
        <w:t xml:space="preserve"> </w:t>
      </w:r>
      <w:r w:rsidRPr="00013B70">
        <w:t>humidity</w:t>
      </w:r>
      <w:r w:rsidR="00665C4A" w:rsidRPr="00013B70">
        <w:t>,</w:t>
      </w:r>
      <w:r w:rsidRPr="00013B70">
        <w:t xml:space="preserve"> </w:t>
      </w:r>
      <w:r w:rsidR="001D7195" w:rsidRPr="00013B70">
        <w:t xml:space="preserve">and </w:t>
      </w:r>
      <w:r w:rsidR="00665C4A" w:rsidRPr="00013B70">
        <w:t xml:space="preserve">various </w:t>
      </w:r>
      <w:r w:rsidRPr="00013B70">
        <w:t>atmospheres</w:t>
      </w:r>
      <w:r w:rsidR="00665C4A" w:rsidRPr="00013B70">
        <w:t>.</w:t>
      </w:r>
      <w:r w:rsidRPr="00013B70">
        <w:t xml:space="preserve"> </w:t>
      </w:r>
      <w:r w:rsidR="00BD6B3E" w:rsidRPr="00013B70">
        <w:t>W</w:t>
      </w:r>
      <w:r w:rsidRPr="00013B70">
        <w:t>ays to prevent such phenomena through various layers, dopants, and other ideas have been suggested</w:t>
      </w:r>
      <w:r w:rsidR="009F2D4D" w:rsidRPr="00013B70">
        <w:t>, such</w:t>
      </w:r>
      <w:r w:rsidR="001E35BD" w:rsidRPr="00013B70">
        <w:t xml:space="preserve"> as </w:t>
      </w:r>
      <w:r w:rsidRPr="00013B70">
        <w:t>sealing the solar cell in different ways,</w:t>
      </w:r>
      <w:r w:rsidR="004C194E" w:rsidRPr="00013B70">
        <w:t xml:space="preserve"> and</w:t>
      </w:r>
      <w:r w:rsidRPr="00013B70">
        <w:t xml:space="preserve"> </w:t>
      </w:r>
      <w:r w:rsidR="00861518" w:rsidRPr="00013B70">
        <w:t xml:space="preserve">implementing </w:t>
      </w:r>
      <w:r w:rsidRPr="00013B70">
        <w:t>carbon as protection against humidity</w:t>
      </w:r>
      <w:r w:rsidR="004C194E" w:rsidRPr="00013B70">
        <w:t>.</w:t>
      </w:r>
      <w:r w:rsidRPr="00013B70">
        <w:t xml:space="preserve"> </w:t>
      </w:r>
      <w:r w:rsidR="008D728F" w:rsidRPr="00013B70">
        <w:t>There are d</w:t>
      </w:r>
      <w:r w:rsidRPr="00013B70">
        <w:t>ifferent metal oxides</w:t>
      </w:r>
      <w:r w:rsidR="008D728F" w:rsidRPr="00013B70">
        <w:t xml:space="preserve"> employed</w:t>
      </w:r>
      <w:r w:rsidR="00861518" w:rsidRPr="00013B70">
        <w:t>,</w:t>
      </w:r>
      <w:r w:rsidRPr="00013B70">
        <w:t xml:space="preserve"> function</w:t>
      </w:r>
      <w:r w:rsidR="00861518" w:rsidRPr="00013B70">
        <w:t>ing</w:t>
      </w:r>
      <w:r w:rsidRPr="00013B70">
        <w:t xml:space="preserve"> as </w:t>
      </w:r>
      <w:r w:rsidR="00DF016B" w:rsidRPr="00013B70">
        <w:t xml:space="preserve">a buffer against </w:t>
      </w:r>
      <w:r w:rsidRPr="00013B70">
        <w:t>photocatalysis</w:t>
      </w:r>
      <w:r w:rsidR="00DF016B" w:rsidRPr="00013B70">
        <w:t>,</w:t>
      </w:r>
      <w:r w:rsidRPr="00013B70">
        <w:t xml:space="preserve"> or being a barrier </w:t>
      </w:r>
      <w:r w:rsidR="00472FBF" w:rsidRPr="00013B70">
        <w:t xml:space="preserve">minimizing the effects of </w:t>
      </w:r>
      <w:r w:rsidRPr="00013B70">
        <w:t>humidity</w:t>
      </w:r>
      <w:r w:rsidR="00472FBF" w:rsidRPr="00013B70">
        <w:t>,</w:t>
      </w:r>
      <w:r w:rsidRPr="00013B70">
        <w:t xml:space="preserve"> such as Al</w:t>
      </w:r>
      <w:r w:rsidRPr="00013B70">
        <w:rPr>
          <w:vertAlign w:val="subscript"/>
        </w:rPr>
        <w:t>2</w:t>
      </w:r>
      <w:r w:rsidRPr="00013B70">
        <w:t>O</w:t>
      </w:r>
      <w:r w:rsidRPr="00013B70">
        <w:rPr>
          <w:vertAlign w:val="subscript"/>
        </w:rPr>
        <w:t>3</w:t>
      </w:r>
      <w:r w:rsidRPr="00013B70">
        <w:t>.</w:t>
      </w:r>
      <w:r w:rsidR="00F0396C" w:rsidRPr="00013B70">
        <w:t xml:space="preserve"> </w:t>
      </w:r>
      <w:r w:rsidR="008D728F" w:rsidRPr="00013B70">
        <w:t>Deposition t</w:t>
      </w:r>
      <w:r w:rsidR="00C412F6" w:rsidRPr="00013B70">
        <w:t>echniques</w:t>
      </w:r>
      <w:r w:rsidR="00184EEB" w:rsidRPr="00013B70">
        <w:t>,</w:t>
      </w:r>
      <w:r w:rsidR="00C412F6" w:rsidRPr="00013B70">
        <w:t xml:space="preserve"> </w:t>
      </w:r>
      <w:r w:rsidR="008C3728" w:rsidRPr="00013B70">
        <w:t xml:space="preserve">such as ALD in </w:t>
      </w:r>
      <w:r w:rsidR="00C412F6" w:rsidRPr="00013B70">
        <w:t xml:space="preserve">applying </w:t>
      </w:r>
      <w:r w:rsidR="008C3728" w:rsidRPr="00013B70">
        <w:t>Al</w:t>
      </w:r>
      <w:r w:rsidR="008C3728" w:rsidRPr="00013B70">
        <w:rPr>
          <w:vertAlign w:val="subscript"/>
        </w:rPr>
        <w:t>2</w:t>
      </w:r>
      <w:r w:rsidR="008C3728" w:rsidRPr="00013B70">
        <w:t>O</w:t>
      </w:r>
      <w:r w:rsidR="008C3728" w:rsidRPr="00013B70">
        <w:rPr>
          <w:vertAlign w:val="subscript"/>
        </w:rPr>
        <w:t>3</w:t>
      </w:r>
      <w:r w:rsidR="008C3728" w:rsidRPr="00013B70">
        <w:t xml:space="preserve"> </w:t>
      </w:r>
      <w:r w:rsidR="00F0396C" w:rsidRPr="00013B70">
        <w:t>as a</w:t>
      </w:r>
      <w:r w:rsidR="008D728F" w:rsidRPr="00013B70">
        <w:t>n</w:t>
      </w:r>
      <w:r w:rsidR="00F0396C" w:rsidRPr="00013B70">
        <w:t xml:space="preserve"> </w:t>
      </w:r>
      <w:r w:rsidR="008D728F" w:rsidRPr="00013B70">
        <w:t>o</w:t>
      </w:r>
      <w:r w:rsidR="001275A2" w:rsidRPr="00013B70">
        <w:t>bstacle to humidity</w:t>
      </w:r>
      <w:r w:rsidR="008C3728" w:rsidRPr="00013B70">
        <w:t>,</w:t>
      </w:r>
      <w:r w:rsidR="00F0396C" w:rsidRPr="00013B70">
        <w:t xml:space="preserve"> </w:t>
      </w:r>
      <w:r w:rsidR="006C3BFA" w:rsidRPr="00013B70">
        <w:t xml:space="preserve">have been </w:t>
      </w:r>
      <w:r w:rsidR="00184EEB" w:rsidRPr="00013B70">
        <w:t xml:space="preserve">found to be </w:t>
      </w:r>
      <w:r w:rsidR="005D6D58" w:rsidRPr="00013B70">
        <w:t>advantageous</w:t>
      </w:r>
      <w:r w:rsidR="002D1CFB" w:rsidRPr="00013B70">
        <w:t>,</w:t>
      </w:r>
      <w:r w:rsidR="006C3BFA" w:rsidRPr="00013B70">
        <w:t xml:space="preserve"> although </w:t>
      </w:r>
      <w:r w:rsidR="00E77DA0" w:rsidRPr="00013B70">
        <w:t>manufacturing via this deposition method</w:t>
      </w:r>
      <w:r w:rsidR="002D1CFB" w:rsidRPr="00013B70">
        <w:t xml:space="preserve"> </w:t>
      </w:r>
      <w:r w:rsidR="00F0396C" w:rsidRPr="00013B70">
        <w:t xml:space="preserve">in industry may be a problem. </w:t>
      </w:r>
    </w:p>
    <w:p w14:paraId="392FFCC1" w14:textId="77777777" w:rsidR="0009015B" w:rsidRPr="00013B70" w:rsidRDefault="0094186E" w:rsidP="0009015B">
      <w:r w:rsidRPr="00013B70">
        <w:t>Spiro-MeOTAD</w:t>
      </w:r>
      <w:r w:rsidR="00E77DA0" w:rsidRPr="00013B70">
        <w:t>,</w:t>
      </w:r>
      <w:r w:rsidR="00974CBF" w:rsidRPr="00013B70">
        <w:t xml:space="preserve"> which is the standard</w:t>
      </w:r>
      <w:r w:rsidR="000D686F" w:rsidRPr="00013B70">
        <w:t xml:space="preserve"> HTM</w:t>
      </w:r>
      <w:r w:rsidR="00974CBF" w:rsidRPr="00013B70">
        <w:t xml:space="preserve"> of most laboratories worldwide has issues with stability</w:t>
      </w:r>
      <w:r w:rsidR="00D9685D" w:rsidRPr="00013B70">
        <w:t>, as well as being very costly.</w:t>
      </w:r>
      <w:r w:rsidR="00974CBF" w:rsidRPr="00013B70">
        <w:t xml:space="preserve"> </w:t>
      </w:r>
      <w:r w:rsidR="00F9293E" w:rsidRPr="00013B70">
        <w:t xml:space="preserve">Investigations </w:t>
      </w:r>
      <w:r w:rsidR="009F06D3" w:rsidRPr="00013B70">
        <w:t>regarding d</w:t>
      </w:r>
      <w:r w:rsidR="009A2E5C" w:rsidRPr="00013B70">
        <w:t>oping</w:t>
      </w:r>
      <w:r w:rsidR="0026468B" w:rsidRPr="00013B70">
        <w:t xml:space="preserve"> various HTMs</w:t>
      </w:r>
      <w:r w:rsidR="009A2E5C" w:rsidRPr="00013B70">
        <w:t xml:space="preserve"> with different </w:t>
      </w:r>
      <w:r w:rsidR="0026468B" w:rsidRPr="00013B70">
        <w:t xml:space="preserve">materials </w:t>
      </w:r>
      <w:r w:rsidR="009A2E5C" w:rsidRPr="00013B70">
        <w:t>ha</w:t>
      </w:r>
      <w:r w:rsidR="00184EEB" w:rsidRPr="00013B70">
        <w:t>ve</w:t>
      </w:r>
      <w:r w:rsidR="009A2E5C" w:rsidRPr="00013B70">
        <w:t xml:space="preserve"> been </w:t>
      </w:r>
      <w:r w:rsidR="00184EEB" w:rsidRPr="00013B70">
        <w:t>perform</w:t>
      </w:r>
      <w:r w:rsidR="00DA188A" w:rsidRPr="00013B70">
        <w:t xml:space="preserve">ed, </w:t>
      </w:r>
      <w:r w:rsidR="009A2E5C" w:rsidRPr="00013B70">
        <w:t xml:space="preserve">and each HTM may need a different </w:t>
      </w:r>
      <w:r w:rsidR="0075049E" w:rsidRPr="00013B70">
        <w:t xml:space="preserve">concentration </w:t>
      </w:r>
      <w:r w:rsidR="009A2E5C" w:rsidRPr="00013B70">
        <w:t>of materials and dopants to be made more stable.</w:t>
      </w:r>
      <w:r w:rsidR="009D0F51" w:rsidRPr="00013B70">
        <w:t xml:space="preserve"> </w:t>
      </w:r>
      <w:r w:rsidR="00D9685D" w:rsidRPr="00013B70">
        <w:t>U</w:t>
      </w:r>
      <w:r w:rsidR="00974CBF" w:rsidRPr="00013B70">
        <w:t>nderstanding the role of dopants</w:t>
      </w:r>
      <w:r w:rsidR="00555CC5" w:rsidRPr="00013B70">
        <w:t>,</w:t>
      </w:r>
      <w:r w:rsidR="00974CBF" w:rsidRPr="00013B70">
        <w:t xml:space="preserve"> </w:t>
      </w:r>
      <w:r w:rsidR="00D9685D" w:rsidRPr="00013B70">
        <w:t xml:space="preserve">which are used in conjunction with </w:t>
      </w:r>
      <w:r w:rsidR="00555CC5" w:rsidRPr="00013B70">
        <w:t>HTMs</w:t>
      </w:r>
      <w:r w:rsidR="00C4614D" w:rsidRPr="00013B70">
        <w:t>,</w:t>
      </w:r>
      <w:r w:rsidR="00555CC5" w:rsidRPr="00013B70">
        <w:t xml:space="preserve"> </w:t>
      </w:r>
      <w:r w:rsidR="00974CBF" w:rsidRPr="00013B70">
        <w:t>and the effect of the differen</w:t>
      </w:r>
      <w:r w:rsidR="000D686F" w:rsidRPr="00013B70">
        <w:t xml:space="preserve">t environments </w:t>
      </w:r>
      <w:r w:rsidR="00D9685D" w:rsidRPr="00013B70">
        <w:t xml:space="preserve">on </w:t>
      </w:r>
      <w:r w:rsidR="00A3151A" w:rsidRPr="00013B70">
        <w:t xml:space="preserve">their </w:t>
      </w:r>
      <w:r w:rsidR="00D9685D" w:rsidRPr="00013B70">
        <w:t>stability</w:t>
      </w:r>
      <w:r w:rsidR="00C413A4" w:rsidRPr="00013B70">
        <w:t>,</w:t>
      </w:r>
      <w:r w:rsidR="00D9685D" w:rsidRPr="00013B70">
        <w:t xml:space="preserve"> </w:t>
      </w:r>
      <w:r w:rsidR="000D686F" w:rsidRPr="00013B70">
        <w:t xml:space="preserve">also help </w:t>
      </w:r>
      <w:r w:rsidR="00A8266E" w:rsidRPr="00013B70">
        <w:t xml:space="preserve">towards </w:t>
      </w:r>
      <w:r w:rsidR="000D686F" w:rsidRPr="00013B70">
        <w:t>progressing this technology</w:t>
      </w:r>
      <w:r w:rsidR="00C413A4" w:rsidRPr="00013B70">
        <w:t>,</w:t>
      </w:r>
      <w:r w:rsidR="000D686F" w:rsidRPr="00013B70">
        <w:t xml:space="preserve"> to commercialization.</w:t>
      </w:r>
    </w:p>
    <w:p w14:paraId="01005315" w14:textId="77777777" w:rsidR="00781973" w:rsidRPr="00013B70" w:rsidRDefault="00974CBF" w:rsidP="0009015B">
      <w:r w:rsidRPr="00013B70">
        <w:t xml:space="preserve">Many groups have worked on much cheaper alternatives </w:t>
      </w:r>
      <w:r w:rsidR="00BC6850" w:rsidRPr="00013B70">
        <w:t xml:space="preserve">to Spiro-MeOTAD, </w:t>
      </w:r>
      <w:r w:rsidRPr="00013B70">
        <w:t>which have comparable performance</w:t>
      </w:r>
      <w:r w:rsidR="00BC6850" w:rsidRPr="00013B70">
        <w:t>,</w:t>
      </w:r>
      <w:r w:rsidRPr="00013B70">
        <w:t xml:space="preserve"> although their availability for purchase is limited at the present time of writing. To prevent </w:t>
      </w:r>
      <w:r w:rsidR="007B3200" w:rsidRPr="00013B70">
        <w:t xml:space="preserve">stability, and </w:t>
      </w:r>
      <w:r w:rsidRPr="00013B70">
        <w:t xml:space="preserve">issues </w:t>
      </w:r>
      <w:r w:rsidR="007B3200" w:rsidRPr="00013B70">
        <w:t xml:space="preserve">of extra expense, </w:t>
      </w:r>
      <w:r w:rsidRPr="00013B70">
        <w:t xml:space="preserve">some groups </w:t>
      </w:r>
      <w:r w:rsidR="007B3200" w:rsidRPr="00013B70">
        <w:t xml:space="preserve">fabricate cells without the HTM; their </w:t>
      </w:r>
      <w:r w:rsidR="0009015B" w:rsidRPr="00013B70">
        <w:t xml:space="preserve">tests </w:t>
      </w:r>
      <w:r w:rsidR="003B02F2" w:rsidRPr="00013B70">
        <w:t xml:space="preserve">indicated </w:t>
      </w:r>
      <w:r w:rsidRPr="00013B70">
        <w:t>promising results</w:t>
      </w:r>
      <w:r w:rsidR="003B02F2" w:rsidRPr="00013B70">
        <w:t>,</w:t>
      </w:r>
      <w:r w:rsidRPr="00013B70">
        <w:t xml:space="preserve"> and while performance is not as </w:t>
      </w:r>
      <w:r w:rsidR="00184EEB" w:rsidRPr="00013B70">
        <w:t>good</w:t>
      </w:r>
      <w:r w:rsidRPr="00013B70">
        <w:t>, it shows potential for further investigation.</w:t>
      </w:r>
    </w:p>
    <w:p w14:paraId="047FED60" w14:textId="77777777" w:rsidR="00781973" w:rsidRPr="00013B70" w:rsidRDefault="00974CBF" w:rsidP="00D65B28">
      <w:r w:rsidRPr="00013B70">
        <w:t>Differ</w:t>
      </w:r>
      <w:r w:rsidR="006C2A6C" w:rsidRPr="00013B70">
        <w:t xml:space="preserve">ent structures </w:t>
      </w:r>
      <w:r w:rsidR="007F2A0F" w:rsidRPr="00013B70">
        <w:t xml:space="preserve">of and within solar cells </w:t>
      </w:r>
      <w:r w:rsidR="00210D4A" w:rsidRPr="00013B70">
        <w:t>(</w:t>
      </w:r>
      <w:r w:rsidR="006C2A6C" w:rsidRPr="00013B70">
        <w:t>nanorods/nano</w:t>
      </w:r>
      <w:r w:rsidRPr="00013B70">
        <w:t>tubes</w:t>
      </w:r>
      <w:r w:rsidR="006D4100" w:rsidRPr="00013B70">
        <w:t>,</w:t>
      </w:r>
      <w:r w:rsidRPr="00013B70">
        <w:t xml:space="preserve"> surfaces, perovskite layer quality</w:t>
      </w:r>
      <w:r w:rsidR="008D43C4" w:rsidRPr="00013B70">
        <w:t>,</w:t>
      </w:r>
      <w:r w:rsidRPr="00013B70">
        <w:t xml:space="preserve"> interface with respect to the perovskite and HTM</w:t>
      </w:r>
      <w:r w:rsidR="007F2A0F" w:rsidRPr="00013B70">
        <w:t>)</w:t>
      </w:r>
      <w:r w:rsidRPr="00013B70">
        <w:t xml:space="preserve"> </w:t>
      </w:r>
      <w:r w:rsidR="0009015B" w:rsidRPr="00013B70">
        <w:t>a</w:t>
      </w:r>
      <w:r w:rsidRPr="00013B70">
        <w:t xml:space="preserve">ffect performance and stability, </w:t>
      </w:r>
      <w:r w:rsidR="0009015B" w:rsidRPr="00013B70">
        <w:t xml:space="preserve">with </w:t>
      </w:r>
      <w:r w:rsidRPr="00013B70">
        <w:t xml:space="preserve">hydrophobic and hydrophilic aspects </w:t>
      </w:r>
      <w:r w:rsidR="0009015B" w:rsidRPr="00013B70">
        <w:t>offering different</w:t>
      </w:r>
      <w:r w:rsidRPr="00013B70">
        <w:t xml:space="preserve"> advantages in each case.</w:t>
      </w:r>
      <w:r w:rsidR="00A424EC" w:rsidRPr="00013B70">
        <w:t xml:space="preserve"> </w:t>
      </w:r>
      <w:r w:rsidR="009F60C1" w:rsidRPr="00013B70">
        <w:t xml:space="preserve">Various </w:t>
      </w:r>
      <w:r w:rsidRPr="00013B70">
        <w:t xml:space="preserve">techniques to </w:t>
      </w:r>
      <w:r w:rsidR="00810A1C" w:rsidRPr="00013B70">
        <w:t xml:space="preserve">fabricate the perovskite layers and </w:t>
      </w:r>
      <w:r w:rsidRPr="00013B70">
        <w:t>improve the stability have been suggested as each ha</w:t>
      </w:r>
      <w:r w:rsidR="004D501C" w:rsidRPr="00013B70">
        <w:t>ve</w:t>
      </w:r>
      <w:r w:rsidRPr="00013B70">
        <w:t xml:space="preserve"> their impact on the </w:t>
      </w:r>
      <w:r w:rsidR="00D97102" w:rsidRPr="00013B70">
        <w:t xml:space="preserve">quality of the </w:t>
      </w:r>
      <w:r w:rsidRPr="00013B70">
        <w:t>perovskite layer and its sensitivity to the environment.</w:t>
      </w:r>
    </w:p>
    <w:p w14:paraId="3AC23DD0" w14:textId="77777777" w:rsidR="00781973" w:rsidRPr="00013B70" w:rsidRDefault="00974CBF" w:rsidP="00D65B28">
      <w:r w:rsidRPr="00013B70">
        <w:t xml:space="preserve">The </w:t>
      </w:r>
      <w:r w:rsidR="00054C0F" w:rsidRPr="00013B70">
        <w:rPr>
          <w:i/>
        </w:rPr>
        <w:t>IV</w:t>
      </w:r>
      <w:r w:rsidRPr="00013B70">
        <w:t xml:space="preserve"> scans of solar cells in perovskites showing </w:t>
      </w:r>
      <w:r w:rsidR="00943AA6" w:rsidRPr="00013B70">
        <w:t>hysteresis</w:t>
      </w:r>
      <w:r w:rsidRPr="00013B70">
        <w:t xml:space="preserve"> also show </w:t>
      </w:r>
      <w:r w:rsidR="00CB616A" w:rsidRPr="00013B70">
        <w:t xml:space="preserve">links </w:t>
      </w:r>
      <w:r w:rsidRPr="00013B70">
        <w:t>to the solar cell structure</w:t>
      </w:r>
      <w:r w:rsidR="00CB616A" w:rsidRPr="00013B70">
        <w:t>,</w:t>
      </w:r>
      <w:r w:rsidRPr="00013B70">
        <w:t xml:space="preserve"> and some </w:t>
      </w:r>
      <w:r w:rsidR="002451A3" w:rsidRPr="00013B70">
        <w:t>promising fabrication</w:t>
      </w:r>
      <w:r w:rsidR="004E09EB" w:rsidRPr="00013B70">
        <w:t xml:space="preserve"> </w:t>
      </w:r>
      <w:r w:rsidR="00CB616A" w:rsidRPr="00013B70">
        <w:t xml:space="preserve">techniques can minimize </w:t>
      </w:r>
      <w:r w:rsidR="00184EEB" w:rsidRPr="00013B70">
        <w:t>the</w:t>
      </w:r>
      <w:r w:rsidR="00CB616A" w:rsidRPr="00013B70">
        <w:t xml:space="preserve"> </w:t>
      </w:r>
      <w:r w:rsidRPr="00013B70">
        <w:t>effects. It is at present believed to be due to cation and anion migration during the flow of current</w:t>
      </w:r>
      <w:r w:rsidR="00184EEB" w:rsidRPr="00013B70">
        <w:t>, m</w:t>
      </w:r>
      <w:r w:rsidRPr="00013B70">
        <w:t>esoporous structures being more stable in this regard.</w:t>
      </w:r>
    </w:p>
    <w:p w14:paraId="48CA33E7" w14:textId="77777777" w:rsidR="005F0DA6" w:rsidRPr="00013B70" w:rsidRDefault="00974CBF" w:rsidP="00D65B28">
      <w:r w:rsidRPr="00013B70">
        <w:t xml:space="preserve">Mechanical testing of cells is also important </w:t>
      </w:r>
      <w:r w:rsidR="003840AF" w:rsidRPr="00013B70">
        <w:t xml:space="preserve">for </w:t>
      </w:r>
      <w:r w:rsidR="00EE060E" w:rsidRPr="00013B70">
        <w:t>electrodes and substrates</w:t>
      </w:r>
      <w:r w:rsidR="003840AF" w:rsidRPr="00013B70">
        <w:t>,</w:t>
      </w:r>
      <w:r w:rsidR="00EE060E" w:rsidRPr="00013B70">
        <w:t xml:space="preserve"> </w:t>
      </w:r>
      <w:r w:rsidRPr="00013B70">
        <w:t>and how this affects perovskite performance</w:t>
      </w:r>
      <w:r w:rsidR="003840AF" w:rsidRPr="00013B70">
        <w:t>;</w:t>
      </w:r>
      <w:r w:rsidRPr="00013B70">
        <w:t xml:space="preserve"> as a result</w:t>
      </w:r>
      <w:r w:rsidR="003840AF" w:rsidRPr="00013B70">
        <w:t>,</w:t>
      </w:r>
      <w:r w:rsidRPr="00013B70">
        <w:t xml:space="preserve"> different materials need to be investigated for their efficacy</w:t>
      </w:r>
      <w:r w:rsidR="003840AF" w:rsidRPr="00013B70">
        <w:t>,</w:t>
      </w:r>
      <w:r w:rsidRPr="00013B70">
        <w:t xml:space="preserve"> for objects such as flexible</w:t>
      </w:r>
      <w:r w:rsidR="008A28D7" w:rsidRPr="00013B70">
        <w:t>/rigid</w:t>
      </w:r>
      <w:r w:rsidRPr="00013B70">
        <w:t xml:space="preserve"> photovoltaics with </w:t>
      </w:r>
      <w:r w:rsidR="00754FE2" w:rsidRPr="00013B70">
        <w:t>PSC</w:t>
      </w:r>
      <w:r w:rsidRPr="00013B70">
        <w:t>s in mind.</w:t>
      </w:r>
    </w:p>
    <w:p w14:paraId="10360F9E" w14:textId="78F3C2B7" w:rsidR="005F0DA6" w:rsidRPr="00013B70" w:rsidRDefault="00974CBF" w:rsidP="00D65B28">
      <w:r w:rsidRPr="00013B70">
        <w:t>Raman measurements have been made of various perovskites</w:t>
      </w:r>
      <w:r w:rsidR="008A28D7" w:rsidRPr="00013B70">
        <w:t>,</w:t>
      </w:r>
      <w:r w:rsidRPr="00013B70">
        <w:t xml:space="preserve"> although the common </w:t>
      </w:r>
      <w:r w:rsidR="006E3C9F" w:rsidRPr="00013B70">
        <w:t>CH</w:t>
      </w:r>
      <w:r w:rsidR="006E3C9F" w:rsidRPr="00013B70">
        <w:rPr>
          <w:vertAlign w:val="subscript"/>
        </w:rPr>
        <w:t>3</w:t>
      </w:r>
      <w:r w:rsidR="006E3C9F" w:rsidRPr="00013B70">
        <w:t>NH</w:t>
      </w:r>
      <w:r w:rsidR="006E3C9F" w:rsidRPr="00013B70">
        <w:rPr>
          <w:vertAlign w:val="subscript"/>
        </w:rPr>
        <w:t>3</w:t>
      </w:r>
      <w:r w:rsidRPr="00013B70">
        <w:t>P</w:t>
      </w:r>
      <w:r w:rsidR="006E3C9F" w:rsidRPr="00013B70">
        <w:t>b</w:t>
      </w:r>
      <w:r w:rsidRPr="00013B70">
        <w:t>I</w:t>
      </w:r>
      <w:r w:rsidRPr="00013B70">
        <w:rPr>
          <w:vertAlign w:val="subscript"/>
        </w:rPr>
        <w:t>3</w:t>
      </w:r>
      <w:r w:rsidR="008A28D7" w:rsidRPr="00013B70">
        <w:t xml:space="preserve"> </w:t>
      </w:r>
      <w:r w:rsidRPr="00013B70">
        <w:t xml:space="preserve">would break down upon </w:t>
      </w:r>
      <w:r w:rsidR="00BF5666" w:rsidRPr="00013B70">
        <w:t xml:space="preserve">laser </w:t>
      </w:r>
      <w:r w:rsidRPr="00013B70">
        <w:t>illumination to PbI</w:t>
      </w:r>
      <w:r w:rsidRPr="00013B70">
        <w:rPr>
          <w:vertAlign w:val="subscript"/>
        </w:rPr>
        <w:t>2</w:t>
      </w:r>
      <w:r w:rsidRPr="00013B70">
        <w:t>.</w:t>
      </w:r>
      <w:r w:rsidR="00280697" w:rsidRPr="00013B70">
        <w:t xml:space="preserve"> Ways to observe the perovskites with different </w:t>
      </w:r>
      <w:r w:rsidR="007306E0" w:rsidRPr="00013B70">
        <w:t>tools and</w:t>
      </w:r>
      <w:r w:rsidR="00280697" w:rsidRPr="00013B70">
        <w:t xml:space="preserve"> </w:t>
      </w:r>
      <w:r w:rsidR="00BF5666" w:rsidRPr="00013B70">
        <w:t xml:space="preserve">developing </w:t>
      </w:r>
      <w:r w:rsidR="00280697" w:rsidRPr="00013B70">
        <w:t>perovskites which do not break down under such measurements</w:t>
      </w:r>
      <w:r w:rsidR="00BF5666" w:rsidRPr="00013B70">
        <w:t>,</w:t>
      </w:r>
      <w:r w:rsidR="00280697" w:rsidRPr="00013B70">
        <w:t xml:space="preserve"> could </w:t>
      </w:r>
      <w:r w:rsidR="00A140DD" w:rsidRPr="00013B70">
        <w:t>increase our level of understanding towards more stable materials.</w:t>
      </w:r>
    </w:p>
    <w:p w14:paraId="0501ED0E" w14:textId="0245C0D4" w:rsidR="005F0DA6" w:rsidRPr="00013B70" w:rsidRDefault="00F10F38" w:rsidP="00D65B28">
      <w:r w:rsidRPr="00013B70">
        <w:lastRenderedPageBreak/>
        <w:t xml:space="preserve">Multiple </w:t>
      </w:r>
      <w:r w:rsidR="00772498" w:rsidRPr="00013B70">
        <w:t xml:space="preserve">illumination </w:t>
      </w:r>
      <w:r w:rsidR="00974CBF" w:rsidRPr="00013B70">
        <w:t>tests</w:t>
      </w:r>
      <w:r w:rsidRPr="00013B70">
        <w:t xml:space="preserve"> suggest instability resulting from various </w:t>
      </w:r>
      <w:r w:rsidR="00772498" w:rsidRPr="00013B70">
        <w:t>mechanisms</w:t>
      </w:r>
      <w:r w:rsidRPr="00013B70">
        <w:t>,</w:t>
      </w:r>
      <w:r w:rsidR="00974CBF" w:rsidRPr="00013B70">
        <w:t xml:space="preserve"> such as</w:t>
      </w:r>
      <w:r w:rsidR="00772498" w:rsidRPr="00013B70">
        <w:t>,</w:t>
      </w:r>
      <w:r w:rsidR="00974CBF" w:rsidRPr="00013B70">
        <w:t xml:space="preserve"> photocatalysis</w:t>
      </w:r>
      <w:r w:rsidR="004B6FC7" w:rsidRPr="00013B70">
        <w:t xml:space="preserve">, </w:t>
      </w:r>
      <w:r w:rsidR="00974CBF" w:rsidRPr="00013B70">
        <w:t>cation and anion migration</w:t>
      </w:r>
      <w:r w:rsidR="00EE060E" w:rsidRPr="00013B70">
        <w:t xml:space="preserve">, </w:t>
      </w:r>
      <w:r w:rsidR="00184EEB" w:rsidRPr="00013B70">
        <w:t xml:space="preserve">and </w:t>
      </w:r>
      <w:r w:rsidR="00EE060E" w:rsidRPr="00013B70">
        <w:t xml:space="preserve">degradation of </w:t>
      </w:r>
      <w:r w:rsidR="004B6FC7" w:rsidRPr="00013B70">
        <w:t xml:space="preserve">electrode </w:t>
      </w:r>
      <w:r w:rsidR="00EE060E" w:rsidRPr="00013B70">
        <w:t>types</w:t>
      </w:r>
      <w:r w:rsidR="003906E9" w:rsidRPr="00013B70">
        <w:t>.</w:t>
      </w:r>
      <w:r w:rsidR="00EE060E" w:rsidRPr="00013B70">
        <w:t xml:space="preserve"> </w:t>
      </w:r>
      <w:r w:rsidR="007D15F7" w:rsidRPr="008C5E33">
        <w:t>N</w:t>
      </w:r>
      <w:r w:rsidR="006C1CEC" w:rsidRPr="008C5E33">
        <w:t xml:space="preserve">umerous </w:t>
      </w:r>
      <w:r w:rsidR="00974CBF" w:rsidRPr="008C5E33">
        <w:t xml:space="preserve">perovskites have </w:t>
      </w:r>
      <w:r w:rsidR="006C1CEC" w:rsidRPr="008C5E33">
        <w:t xml:space="preserve">varying </w:t>
      </w:r>
      <w:r w:rsidR="00974CBF" w:rsidRPr="008C5E33">
        <w:t xml:space="preserve">abilities to endure concentrated </w:t>
      </w:r>
      <w:r w:rsidR="00287A19" w:rsidRPr="008C5E33">
        <w:t xml:space="preserve">radiation </w:t>
      </w:r>
      <w:r w:rsidR="00974CBF" w:rsidRPr="008C5E33">
        <w:t xml:space="preserve">levels such as </w:t>
      </w:r>
      <w:r w:rsidR="0015025A" w:rsidRPr="008C5E33">
        <w:t>40</w:t>
      </w:r>
      <w:r w:rsidR="00021D51" w:rsidRPr="008C5E33">
        <w:t xml:space="preserve"> to </w:t>
      </w:r>
      <w:r w:rsidR="00974CBF" w:rsidRPr="008C5E33">
        <w:t>100</w:t>
      </w:r>
      <w:r w:rsidR="00021D51" w:rsidRPr="008C5E33">
        <w:t>-</w:t>
      </w:r>
      <w:r w:rsidR="0015025A" w:rsidRPr="008C5E33">
        <w:t xml:space="preserve">fold </w:t>
      </w:r>
      <w:r w:rsidR="00974CBF" w:rsidRPr="008C5E33">
        <w:t>solar intensit</w:t>
      </w:r>
      <w:r w:rsidR="00F923AB" w:rsidRPr="008C5E33">
        <w:t>y</w:t>
      </w:r>
      <w:r w:rsidR="007D15F7" w:rsidRPr="008C5E33">
        <w:t xml:space="preserve">, </w:t>
      </w:r>
      <w:r w:rsidR="0021496C" w:rsidRPr="008C5E33">
        <w:t>e.g.</w:t>
      </w:r>
      <w:r w:rsidR="00021D51" w:rsidRPr="008C5E33">
        <w:t>,</w:t>
      </w:r>
      <w:r w:rsidR="0021496C" w:rsidRPr="008C5E33">
        <w:t xml:space="preserve"> </w:t>
      </w:r>
      <w:r w:rsidR="000134E6" w:rsidRPr="008C5E33">
        <w:t>a perovskite</w:t>
      </w:r>
      <w:r w:rsidR="000134E6">
        <w:t xml:space="preserve"> device architecture </w:t>
      </w:r>
      <w:r w:rsidR="000134E6" w:rsidRPr="00545B8D">
        <w:t>FTO/TiO</w:t>
      </w:r>
      <w:r w:rsidR="000134E6" w:rsidRPr="00545B8D">
        <w:rPr>
          <w:vertAlign w:val="subscript"/>
        </w:rPr>
        <w:t>2</w:t>
      </w:r>
      <w:r w:rsidR="000134E6" w:rsidRPr="00545B8D">
        <w:t>/CH</w:t>
      </w:r>
      <w:r w:rsidR="000134E6" w:rsidRPr="00545B8D">
        <w:rPr>
          <w:vertAlign w:val="subscript"/>
        </w:rPr>
        <w:t>3</w:t>
      </w:r>
      <w:r w:rsidR="000134E6" w:rsidRPr="00545B8D">
        <w:t>NH</w:t>
      </w:r>
      <w:r w:rsidR="000134E6" w:rsidRPr="00545B8D">
        <w:rPr>
          <w:vertAlign w:val="subscript"/>
        </w:rPr>
        <w:t>3</w:t>
      </w:r>
      <w:r w:rsidR="000134E6" w:rsidRPr="00545B8D">
        <w:t>PbI</w:t>
      </w:r>
      <w:r w:rsidR="000134E6" w:rsidRPr="00545B8D">
        <w:rPr>
          <w:vertAlign w:val="subscript"/>
        </w:rPr>
        <w:t>3</w:t>
      </w:r>
      <w:r w:rsidR="000134E6" w:rsidRPr="00545B8D">
        <w:t>/OMeTad/Au</w:t>
      </w:r>
      <w:r w:rsidR="000134E6">
        <w:t>,</w:t>
      </w:r>
      <w:r w:rsidR="000134E6" w:rsidRPr="00545B8D">
        <w:t xml:space="preserve"> in air/&lt;= 80°C/≈ 40% humidity</w:t>
      </w:r>
      <w:r w:rsidR="00D06614">
        <w:t xml:space="preserve"> </w:t>
      </w:r>
      <w:r w:rsidR="008D1E9E">
        <w:t>having photocurrent at 0.29 A</w:t>
      </w:r>
      <w:r w:rsidR="00EB751C">
        <w:t>/cm</w:t>
      </w:r>
      <w:r w:rsidR="00EB751C" w:rsidRPr="0010358A">
        <w:rPr>
          <w:vertAlign w:val="superscript"/>
        </w:rPr>
        <w:t>2</w:t>
      </w:r>
      <w:r w:rsidR="00EB751C">
        <w:t xml:space="preserve"> dropping to 0.24</w:t>
      </w:r>
      <w:r w:rsidR="00DE3E82">
        <w:t xml:space="preserve"> </w:t>
      </w:r>
      <w:r w:rsidR="00EB751C">
        <w:t>A/cm</w:t>
      </w:r>
      <w:r w:rsidR="00EB751C" w:rsidRPr="0010358A">
        <w:rPr>
          <w:vertAlign w:val="superscript"/>
        </w:rPr>
        <w:t>2</w:t>
      </w:r>
      <w:r w:rsidR="00EB751C">
        <w:t xml:space="preserve"> </w:t>
      </w:r>
      <w:r w:rsidR="00DE3E82">
        <w:t xml:space="preserve">in a couple of hours, </w:t>
      </w:r>
      <w:r w:rsidR="00EB751C">
        <w:t xml:space="preserve">followed by a gradual decline, or a P3HT </w:t>
      </w:r>
      <w:r w:rsidR="00DE3E82">
        <w:t>device</w:t>
      </w:r>
      <w:r w:rsidR="00EB751C">
        <w:t xml:space="preserve"> </w:t>
      </w:r>
      <w:r w:rsidR="007C3141">
        <w:t>under 40SE goes from dark brown t</w:t>
      </w:r>
      <w:r w:rsidR="007C3141" w:rsidRPr="008C5E33">
        <w:t>o yellow over a period of hours whereas at 0.25SE this change took a number of days</w:t>
      </w:r>
      <w:r w:rsidR="00974CBF" w:rsidRPr="008C5E33">
        <w:t>.</w:t>
      </w:r>
      <w:r w:rsidR="00626824" w:rsidRPr="008C5E33">
        <w:t xml:space="preserve"> </w:t>
      </w:r>
    </w:p>
    <w:p w14:paraId="35EFDE98" w14:textId="77777777" w:rsidR="005F0DA6" w:rsidRPr="00013B70" w:rsidRDefault="00287A19" w:rsidP="00D65B28">
      <w:r w:rsidRPr="00013B70">
        <w:t xml:space="preserve">Several </w:t>
      </w:r>
      <w:r w:rsidR="00974CBF" w:rsidRPr="00013B70">
        <w:t>stress testing methods have been applied</w:t>
      </w:r>
      <w:r w:rsidRPr="00013B70">
        <w:t>,</w:t>
      </w:r>
      <w:r w:rsidR="00974CBF" w:rsidRPr="00013B70">
        <w:t xml:space="preserve"> and </w:t>
      </w:r>
      <w:r w:rsidR="00621798" w:rsidRPr="00013B70">
        <w:t xml:space="preserve">during the time </w:t>
      </w:r>
      <w:r w:rsidR="00974CBF" w:rsidRPr="00013B70">
        <w:t xml:space="preserve">of </w:t>
      </w:r>
      <w:r w:rsidR="00AB09F0" w:rsidRPr="00013B70">
        <w:t xml:space="preserve">writing this review, </w:t>
      </w:r>
      <w:r w:rsidR="00AB0744" w:rsidRPr="00013B70">
        <w:t xml:space="preserve">one has </w:t>
      </w:r>
      <w:r w:rsidR="00974CBF" w:rsidRPr="00013B70">
        <w:t xml:space="preserve">been specified for </w:t>
      </w:r>
      <w:r w:rsidR="00754FE2" w:rsidRPr="00013B70">
        <w:t>PSC</w:t>
      </w:r>
      <w:r w:rsidR="00974CBF" w:rsidRPr="00013B70">
        <w:t>s</w:t>
      </w:r>
      <w:r w:rsidR="00621798" w:rsidRPr="00013B70">
        <w:t>,</w:t>
      </w:r>
      <w:r w:rsidR="00974CBF" w:rsidRPr="00013B70">
        <w:t xml:space="preserve"> </w:t>
      </w:r>
      <w:r w:rsidR="00AB0744" w:rsidRPr="00013B70">
        <w:t>showing promise</w:t>
      </w:r>
      <w:r w:rsidR="008100FD" w:rsidRPr="00013B70">
        <w:t xml:space="preserve"> for </w:t>
      </w:r>
      <w:r w:rsidR="00DB43D9" w:rsidRPr="00013B70">
        <w:t xml:space="preserve">translating </w:t>
      </w:r>
      <w:r w:rsidR="008100FD" w:rsidRPr="00013B70">
        <w:t xml:space="preserve">this </w:t>
      </w:r>
      <w:r w:rsidR="00DB43D9" w:rsidRPr="00013B70">
        <w:t>technology from the lab</w:t>
      </w:r>
      <w:r w:rsidR="00184EEB" w:rsidRPr="00013B70">
        <w:t>oratory</w:t>
      </w:r>
      <w:r w:rsidR="00DB43D9" w:rsidRPr="00013B70">
        <w:t xml:space="preserve"> through to the end user</w:t>
      </w:r>
      <w:r w:rsidR="00621798" w:rsidRPr="00013B70">
        <w:t>;</w:t>
      </w:r>
      <w:r w:rsidR="00AB0744" w:rsidRPr="00013B70">
        <w:t xml:space="preserve"> </w:t>
      </w:r>
      <w:r w:rsidR="004F05A7" w:rsidRPr="00013B70">
        <w:t xml:space="preserve">assessments would be enhanced by </w:t>
      </w:r>
      <w:r w:rsidR="00AB0744" w:rsidRPr="00013B70">
        <w:t xml:space="preserve">additional </w:t>
      </w:r>
      <w:r w:rsidR="004F05A7" w:rsidRPr="00013B70">
        <w:t xml:space="preserve">measures </w:t>
      </w:r>
      <w:r w:rsidR="00AB0744" w:rsidRPr="00013B70">
        <w:t xml:space="preserve">indicated in </w:t>
      </w:r>
      <w:r w:rsidR="00621798" w:rsidRPr="00013B70">
        <w:t>the current revie</w:t>
      </w:r>
      <w:r w:rsidR="008100FD" w:rsidRPr="00013B70">
        <w:t>w</w:t>
      </w:r>
      <w:r w:rsidR="00621798" w:rsidRPr="00013B70">
        <w:t xml:space="preserve"> </w:t>
      </w:r>
      <w:r w:rsidR="00AB0744" w:rsidRPr="00013B70">
        <w:t xml:space="preserve">paper. It </w:t>
      </w:r>
      <w:r w:rsidR="00974CBF" w:rsidRPr="00013B70">
        <w:t xml:space="preserve">would be important to have </w:t>
      </w:r>
      <w:r w:rsidR="001E35BD" w:rsidRPr="00013B70">
        <w:t>some</w:t>
      </w:r>
      <w:r w:rsidR="00974CBF" w:rsidRPr="00013B70">
        <w:t xml:space="preserve"> specialized </w:t>
      </w:r>
      <w:r w:rsidR="004F05A7" w:rsidRPr="00013B70">
        <w:t xml:space="preserve">evaluations </w:t>
      </w:r>
      <w:r w:rsidR="00974CBF" w:rsidRPr="00013B70">
        <w:t>for this type of material</w:t>
      </w:r>
      <w:r w:rsidR="008100FD" w:rsidRPr="00013B70">
        <w:t>,</w:t>
      </w:r>
      <w:r w:rsidR="00974CBF" w:rsidRPr="00013B70">
        <w:t xml:space="preserve"> in terms of efficiency and stability.</w:t>
      </w:r>
      <w:r w:rsidR="00AB0744" w:rsidRPr="00013B70">
        <w:t xml:space="preserve"> </w:t>
      </w:r>
    </w:p>
    <w:p w14:paraId="4E3B4303" w14:textId="77777777" w:rsidR="001E35BD" w:rsidRPr="00013B70" w:rsidRDefault="00974CBF" w:rsidP="00D65B28">
      <w:r w:rsidRPr="00013B70">
        <w:t xml:space="preserve">A recommendation </w:t>
      </w:r>
      <w:r w:rsidR="0052640D" w:rsidRPr="00013B70">
        <w:t>for</w:t>
      </w:r>
      <w:r w:rsidRPr="00013B70">
        <w:t xml:space="preserve"> a free</w:t>
      </w:r>
      <w:r w:rsidR="0052640D" w:rsidRPr="00013B70">
        <w:t>,</w:t>
      </w:r>
      <w:r w:rsidRPr="00013B70">
        <w:t xml:space="preserve"> open source</w:t>
      </w:r>
      <w:r w:rsidR="0052640D" w:rsidRPr="00013B70">
        <w:t>,</w:t>
      </w:r>
      <w:r w:rsidRPr="00013B70">
        <w:t xml:space="preserve"> stability prediction and efficiency testing software platform</w:t>
      </w:r>
      <w:r w:rsidR="0052640D" w:rsidRPr="00013B70">
        <w:t>,</w:t>
      </w:r>
      <w:r w:rsidRPr="00013B70">
        <w:t xml:space="preserve"> accessible for researchers worldwide</w:t>
      </w:r>
      <w:r w:rsidR="0052640D" w:rsidRPr="00013B70">
        <w:t>,</w:t>
      </w:r>
      <w:r w:rsidRPr="00013B70">
        <w:t xml:space="preserve"> is also recommended in assisting </w:t>
      </w:r>
      <w:r w:rsidR="0052640D" w:rsidRPr="00013B70">
        <w:t xml:space="preserve">scientists </w:t>
      </w:r>
      <w:r w:rsidR="001E35BD" w:rsidRPr="00013B70">
        <w:t xml:space="preserve">to decide </w:t>
      </w:r>
      <w:r w:rsidRPr="00013B70">
        <w:t xml:space="preserve">which direction </w:t>
      </w:r>
      <w:r w:rsidR="001E35BD" w:rsidRPr="00013B70">
        <w:t xml:space="preserve">of </w:t>
      </w:r>
      <w:r w:rsidR="003E7D63" w:rsidRPr="00013B70">
        <w:t>exploration</w:t>
      </w:r>
      <w:r w:rsidR="001E35BD" w:rsidRPr="00013B70">
        <w:t xml:space="preserve"> to embark upon</w:t>
      </w:r>
      <w:r w:rsidRPr="00013B70">
        <w:t>.</w:t>
      </w:r>
    </w:p>
    <w:p w14:paraId="5286A31B" w14:textId="77777777" w:rsidR="00202077" w:rsidRPr="00013B70" w:rsidRDefault="00202077" w:rsidP="00D65B28">
      <w:r w:rsidRPr="00013B70">
        <w:t xml:space="preserve">This review </w:t>
      </w:r>
      <w:r w:rsidR="00184EEB" w:rsidRPr="00013B70">
        <w:t xml:space="preserve">has </w:t>
      </w:r>
      <w:r w:rsidRPr="00013B70">
        <w:t xml:space="preserve">covered various areas where research communities have </w:t>
      </w:r>
      <w:r w:rsidR="003E7D63" w:rsidRPr="00013B70">
        <w:t xml:space="preserve">carried out </w:t>
      </w:r>
      <w:r w:rsidRPr="00013B70">
        <w:t xml:space="preserve">stability investigations. </w:t>
      </w:r>
      <w:r w:rsidR="009B0E9D" w:rsidRPr="00013B70">
        <w:t>This involved</w:t>
      </w:r>
      <w:r w:rsidR="004F7CFA" w:rsidRPr="00013B70">
        <w:t xml:space="preserve"> </w:t>
      </w:r>
      <w:r w:rsidR="009B0E9D" w:rsidRPr="00013B70">
        <w:t xml:space="preserve">different materials, layers, electrodes, dopants, experimenting with sealing methods, illumination conditions, </w:t>
      </w:r>
      <w:r w:rsidR="00071C43" w:rsidRPr="00013B70">
        <w:t>intrinsic and external humidity resistance</w:t>
      </w:r>
      <w:r w:rsidR="00AD052F" w:rsidRPr="00013B70">
        <w:t>, theory</w:t>
      </w:r>
      <w:r w:rsidR="005D1CE1" w:rsidRPr="00013B70">
        <w:t xml:space="preserve"> and more</w:t>
      </w:r>
      <w:r w:rsidR="009B0E9D" w:rsidRPr="00013B70">
        <w:t xml:space="preserve">. </w:t>
      </w:r>
      <w:r w:rsidRPr="00013B70">
        <w:t xml:space="preserve">Many review papers have been written which </w:t>
      </w:r>
      <w:r w:rsidR="00184EEB" w:rsidRPr="00013B70">
        <w:t xml:space="preserve">investigate </w:t>
      </w:r>
      <w:r w:rsidRPr="00013B70">
        <w:t xml:space="preserve">these areas in more detail, some of which are referenced. </w:t>
      </w:r>
      <w:r w:rsidR="00071C43" w:rsidRPr="00013B70">
        <w:t>It is hoped that the reader will become more aware of these topics</w:t>
      </w:r>
      <w:r w:rsidR="00CC29F8" w:rsidRPr="00013B70">
        <w:t>,</w:t>
      </w:r>
      <w:r w:rsidR="00071C43" w:rsidRPr="00013B70">
        <w:t xml:space="preserve"> </w:t>
      </w:r>
      <w:r w:rsidR="005D1CE1" w:rsidRPr="00013B70">
        <w:t xml:space="preserve">so </w:t>
      </w:r>
      <w:r w:rsidR="00184EEB" w:rsidRPr="00013B70">
        <w:t>that he/she</w:t>
      </w:r>
      <w:r w:rsidR="005D1CE1" w:rsidRPr="00013B70">
        <w:t xml:space="preserve"> can decide in wh</w:t>
      </w:r>
      <w:r w:rsidR="00184EEB" w:rsidRPr="00013B70">
        <w:t xml:space="preserve">ich </w:t>
      </w:r>
      <w:r w:rsidR="005D1CE1" w:rsidRPr="00013B70">
        <w:t xml:space="preserve">direction </w:t>
      </w:r>
      <w:r w:rsidR="00184EEB" w:rsidRPr="00013B70">
        <w:t>to</w:t>
      </w:r>
      <w:r w:rsidR="005D1CE1" w:rsidRPr="00013B70">
        <w:t xml:space="preserve"> pursue </w:t>
      </w:r>
      <w:r w:rsidR="00184EEB" w:rsidRPr="00013B70">
        <w:t>his/her</w:t>
      </w:r>
      <w:r w:rsidR="005D1CE1" w:rsidRPr="00013B70">
        <w:t xml:space="preserve"> </w:t>
      </w:r>
      <w:r w:rsidR="00723E45" w:rsidRPr="00013B70">
        <w:t>goals</w:t>
      </w:r>
      <w:r w:rsidR="005D1CE1" w:rsidRPr="00013B70">
        <w:t>.</w:t>
      </w:r>
    </w:p>
    <w:p w14:paraId="122C148F" w14:textId="7A68B6CB" w:rsidR="004D0C09" w:rsidRPr="008C0460" w:rsidRDefault="00184EEB" w:rsidP="008C0460">
      <w:pPr>
        <w:rPr>
          <w:b/>
        </w:rPr>
      </w:pPr>
      <w:r w:rsidRPr="00013B70">
        <w:t>It should be borne in mind that</w:t>
      </w:r>
      <w:r w:rsidR="00C0758C" w:rsidRPr="00013B70">
        <w:t xml:space="preserve"> the priority now is stability</w:t>
      </w:r>
      <w:r w:rsidRPr="00013B70">
        <w:t>;</w:t>
      </w:r>
      <w:r w:rsidR="00C0758C" w:rsidRPr="00013B70">
        <w:t xml:space="preserve"> </w:t>
      </w:r>
      <w:r w:rsidRPr="00013B70">
        <w:t xml:space="preserve">i.e., to </w:t>
      </w:r>
      <w:r w:rsidR="00C0758C" w:rsidRPr="00013B70">
        <w:t>use real world test conditions</w:t>
      </w:r>
      <w:r w:rsidR="00723E45" w:rsidRPr="00013B70">
        <w:t>,</w:t>
      </w:r>
      <w:r w:rsidR="00C0758C" w:rsidRPr="00013B70">
        <w:t xml:space="preserve"> which </w:t>
      </w:r>
      <w:r w:rsidR="004D0C09" w:rsidRPr="00013B70">
        <w:t xml:space="preserve">would ensure that the </w:t>
      </w:r>
      <w:r w:rsidR="00A7153C" w:rsidRPr="00013B70">
        <w:t>cells</w:t>
      </w:r>
      <w:r w:rsidR="00723E45" w:rsidRPr="00013B70">
        <w:t>,</w:t>
      </w:r>
      <w:r w:rsidR="00A7153C" w:rsidRPr="00013B70">
        <w:t xml:space="preserve"> which eventually </w:t>
      </w:r>
      <w:r w:rsidR="008C17F1" w:rsidRPr="00013B70">
        <w:t>progress/</w:t>
      </w:r>
      <w:r w:rsidR="004F7CFA" w:rsidRPr="00013B70">
        <w:t xml:space="preserve">evolve </w:t>
      </w:r>
      <w:r w:rsidR="00A7153C" w:rsidRPr="00013B70">
        <w:t xml:space="preserve">to </w:t>
      </w:r>
      <w:r w:rsidR="004D0C09" w:rsidRPr="00013B70">
        <w:t>panels</w:t>
      </w:r>
      <w:r w:rsidR="008C17F1" w:rsidRPr="00013B70">
        <w:t>,</w:t>
      </w:r>
      <w:r w:rsidR="004D0C09" w:rsidRPr="00013B70">
        <w:t xml:space="preserve"> </w:t>
      </w:r>
      <w:r w:rsidR="00E97ADA" w:rsidRPr="00013B70">
        <w:t xml:space="preserve">which are </w:t>
      </w:r>
      <w:r w:rsidR="004D0C09" w:rsidRPr="00013B70">
        <w:t>developed</w:t>
      </w:r>
      <w:r w:rsidR="008C17F1" w:rsidRPr="00013B70">
        <w:t>,</w:t>
      </w:r>
      <w:r w:rsidR="004D0C09" w:rsidRPr="00013B70">
        <w:t xml:space="preserve"> will be suitable for </w:t>
      </w:r>
      <w:r w:rsidR="00C0758C" w:rsidRPr="00013B70">
        <w:t xml:space="preserve">their application in the environment </w:t>
      </w:r>
      <w:r w:rsidRPr="00013B70">
        <w:t xml:space="preserve">in which </w:t>
      </w:r>
      <w:r w:rsidR="00C0758C" w:rsidRPr="00013B70">
        <w:t>they will be use</w:t>
      </w:r>
      <w:r w:rsidR="00202077" w:rsidRPr="00013B70">
        <w:t>d</w:t>
      </w:r>
      <w:r w:rsidR="00C0758C" w:rsidRPr="00013B70">
        <w:t>.</w:t>
      </w:r>
      <w:r w:rsidR="00E97ADA" w:rsidRPr="00013B70">
        <w:t xml:space="preserve"> </w:t>
      </w:r>
      <w:r w:rsidR="00651E88" w:rsidRPr="00013B70">
        <w:t>We as a community are responsible for achieving this</w:t>
      </w:r>
      <w:r w:rsidR="00DD24E0" w:rsidRPr="00013B70">
        <w:t xml:space="preserve">, </w:t>
      </w:r>
      <w:r w:rsidRPr="00013B70">
        <w:t xml:space="preserve">to </w:t>
      </w:r>
      <w:r w:rsidR="00651E88" w:rsidRPr="00013B70">
        <w:t>t</w:t>
      </w:r>
      <w:r w:rsidR="00E97ADA" w:rsidRPr="00013B70">
        <w:t xml:space="preserve">ry to focus </w:t>
      </w:r>
      <w:r w:rsidR="00407C22" w:rsidRPr="00013B70">
        <w:t xml:space="preserve">the </w:t>
      </w:r>
      <w:r w:rsidR="00E97ADA" w:rsidRPr="00013B70">
        <w:t>research</w:t>
      </w:r>
      <w:r w:rsidR="00D93027" w:rsidRPr="00013B70">
        <w:t xml:space="preserve"> on this topic</w:t>
      </w:r>
      <w:r w:rsidR="00DD24E0" w:rsidRPr="00013B70">
        <w:t>,</w:t>
      </w:r>
      <w:r w:rsidR="00E97ADA" w:rsidRPr="00013B70">
        <w:t xml:space="preserve"> </w:t>
      </w:r>
      <w:r w:rsidRPr="00013B70">
        <w:t xml:space="preserve">and to </w:t>
      </w:r>
      <w:r w:rsidR="00D23D3C" w:rsidRPr="00013B70">
        <w:t>work together as a team</w:t>
      </w:r>
      <w:r w:rsidRPr="00013B70">
        <w:t>;</w:t>
      </w:r>
      <w:r w:rsidR="00D23D3C" w:rsidRPr="00013B70">
        <w:t xml:space="preserve"> it is within our reach, and </w:t>
      </w:r>
      <w:r w:rsidR="00E97ADA" w:rsidRPr="00013B70">
        <w:t xml:space="preserve">with this </w:t>
      </w:r>
      <w:r w:rsidR="00651E88" w:rsidRPr="00013B70">
        <w:t xml:space="preserve">at the forefront of </w:t>
      </w:r>
      <w:r w:rsidR="00D93027" w:rsidRPr="00013B70">
        <w:t xml:space="preserve">our </w:t>
      </w:r>
      <w:r w:rsidR="00E97ADA" w:rsidRPr="00013B70">
        <w:t>mind</w:t>
      </w:r>
      <w:r w:rsidR="00D93027" w:rsidRPr="00013B70">
        <w:t xml:space="preserve">s, </w:t>
      </w:r>
      <w:r w:rsidR="00F923AB">
        <w:t xml:space="preserve">our own </w:t>
      </w:r>
      <w:r w:rsidR="008C0460">
        <w:t>imagination</w:t>
      </w:r>
      <w:r w:rsidR="00D93027" w:rsidRPr="00013B70">
        <w:t xml:space="preserve"> is the limit!</w:t>
      </w:r>
      <w:r w:rsidR="00D93027" w:rsidRPr="008C0460">
        <w:rPr>
          <w:highlight w:val="cyan"/>
        </w:rPr>
        <w:t xml:space="preserve"> </w:t>
      </w:r>
    </w:p>
    <w:p w14:paraId="401D6BF2" w14:textId="28093671" w:rsidR="000B6C24" w:rsidRPr="00600ACF" w:rsidRDefault="000B6C24" w:rsidP="00600ACF">
      <w:pPr>
        <w:pStyle w:val="Heading1"/>
        <w:numPr>
          <w:ilvl w:val="0"/>
          <w:numId w:val="0"/>
        </w:numPr>
        <w:ind w:left="432" w:hanging="432"/>
        <w:rPr>
          <w:rStyle w:val="Strong"/>
          <w:b/>
          <w:bCs/>
        </w:rPr>
      </w:pPr>
      <w:bookmarkStart w:id="981" w:name="_Toc4264595"/>
      <w:r w:rsidRPr="00600ACF">
        <w:rPr>
          <w:rStyle w:val="Strong"/>
          <w:b/>
          <w:bCs/>
        </w:rPr>
        <w:t>Acknowledgements</w:t>
      </w:r>
      <w:bookmarkEnd w:id="981"/>
    </w:p>
    <w:p w14:paraId="43C2ED05" w14:textId="77777777" w:rsidR="008C0460" w:rsidRPr="00F019C8" w:rsidRDefault="00D55671" w:rsidP="00D65B28">
      <w:pPr>
        <w:rPr>
          <w:rStyle w:val="Strong"/>
          <w:b w:val="0"/>
        </w:rPr>
      </w:pPr>
      <w:r w:rsidRPr="00013B70">
        <w:rPr>
          <w:rStyle w:val="Strong"/>
          <w:b w:val="0"/>
        </w:rPr>
        <w:t xml:space="preserve">The research leading to these results has received funding from the European Union Seventh Framework Programme [FP7/2007-2013] </w:t>
      </w:r>
      <w:r w:rsidRPr="00F019C8">
        <w:rPr>
          <w:rStyle w:val="Strong"/>
          <w:b w:val="0"/>
        </w:rPr>
        <w:t>under grant agreement 316494</w:t>
      </w:r>
      <w:r w:rsidR="008C0460" w:rsidRPr="00F019C8">
        <w:rPr>
          <w:rStyle w:val="Strong"/>
          <w:b w:val="0"/>
        </w:rPr>
        <w:t>.</w:t>
      </w:r>
    </w:p>
    <w:p w14:paraId="280BA4F2" w14:textId="664E7B45" w:rsidR="001645B7" w:rsidRPr="00013B70" w:rsidRDefault="001645B7" w:rsidP="00D65B28">
      <w:pPr>
        <w:rPr>
          <w:rStyle w:val="Strong"/>
          <w:b w:val="0"/>
        </w:rPr>
      </w:pPr>
      <w:r w:rsidRPr="00600ACF">
        <w:rPr>
          <w:rStyle w:val="Strong"/>
          <w:b w:val="0"/>
        </w:rPr>
        <w:t>I would like to thank my supervisor</w:t>
      </w:r>
      <w:r w:rsidR="008C0460" w:rsidRPr="00600ACF">
        <w:rPr>
          <w:rStyle w:val="Strong"/>
          <w:b w:val="0"/>
        </w:rPr>
        <w:t xml:space="preserve"> Dr P</w:t>
      </w:r>
      <w:r w:rsidR="00F019C8" w:rsidRPr="00600ACF">
        <w:rPr>
          <w:rStyle w:val="Strong"/>
          <w:b w:val="0"/>
        </w:rPr>
        <w:t>.</w:t>
      </w:r>
      <w:r w:rsidR="008C0460" w:rsidRPr="00600ACF">
        <w:rPr>
          <w:rStyle w:val="Strong"/>
          <w:b w:val="0"/>
        </w:rPr>
        <w:t xml:space="preserve"> Falaras</w:t>
      </w:r>
      <w:r w:rsidR="00894BE4" w:rsidRPr="00600ACF">
        <w:rPr>
          <w:rStyle w:val="Strong"/>
          <w:b w:val="0"/>
        </w:rPr>
        <w:t xml:space="preserve"> and other</w:t>
      </w:r>
      <w:r w:rsidRPr="00600ACF">
        <w:rPr>
          <w:rStyle w:val="Strong"/>
          <w:b w:val="0"/>
        </w:rPr>
        <w:t xml:space="preserve"> </w:t>
      </w:r>
      <w:r w:rsidR="00280697" w:rsidRPr="00600ACF">
        <w:rPr>
          <w:rStyle w:val="Strong"/>
          <w:b w:val="0"/>
        </w:rPr>
        <w:t xml:space="preserve">academic </w:t>
      </w:r>
      <w:r w:rsidR="00894BE4" w:rsidRPr="00600ACF">
        <w:rPr>
          <w:rStyle w:val="Strong"/>
          <w:b w:val="0"/>
        </w:rPr>
        <w:t xml:space="preserve">staff </w:t>
      </w:r>
      <w:r w:rsidR="00D60A2E" w:rsidRPr="00600ACF">
        <w:rPr>
          <w:rStyle w:val="Strong"/>
          <w:b w:val="0"/>
        </w:rPr>
        <w:t>including Dr A</w:t>
      </w:r>
      <w:r w:rsidR="00F019C8" w:rsidRPr="00600ACF">
        <w:rPr>
          <w:rStyle w:val="Strong"/>
          <w:b w:val="0"/>
        </w:rPr>
        <w:t>.</w:t>
      </w:r>
      <w:r w:rsidR="00D60A2E" w:rsidRPr="00600ACF">
        <w:rPr>
          <w:rStyle w:val="Strong"/>
          <w:b w:val="0"/>
        </w:rPr>
        <w:t>G</w:t>
      </w:r>
      <w:r w:rsidR="00F019C8" w:rsidRPr="00600ACF">
        <w:rPr>
          <w:rStyle w:val="Strong"/>
          <w:b w:val="0"/>
        </w:rPr>
        <w:t>.</w:t>
      </w:r>
      <w:r w:rsidR="00D60A2E" w:rsidRPr="00600ACF">
        <w:rPr>
          <w:rStyle w:val="Strong"/>
          <w:b w:val="0"/>
        </w:rPr>
        <w:t xml:space="preserve"> Kontos</w:t>
      </w:r>
      <w:r w:rsidR="00E464D4" w:rsidRPr="00600ACF">
        <w:rPr>
          <w:rStyle w:val="Strong"/>
          <w:b w:val="0"/>
        </w:rPr>
        <w:t>,</w:t>
      </w:r>
      <w:r w:rsidR="00D60A2E" w:rsidRPr="00600ACF">
        <w:rPr>
          <w:rStyle w:val="Strong"/>
          <w:b w:val="0"/>
        </w:rPr>
        <w:t xml:space="preserve"> </w:t>
      </w:r>
      <w:r w:rsidRPr="00600ACF">
        <w:rPr>
          <w:rStyle w:val="Strong"/>
          <w:b w:val="0"/>
        </w:rPr>
        <w:t xml:space="preserve">who </w:t>
      </w:r>
      <w:r w:rsidR="006F4295" w:rsidRPr="00600ACF">
        <w:rPr>
          <w:rStyle w:val="Strong"/>
          <w:b w:val="0"/>
        </w:rPr>
        <w:t>supported me in producing this review paper</w:t>
      </w:r>
      <w:r w:rsidR="00894BE4" w:rsidRPr="00600ACF">
        <w:rPr>
          <w:rStyle w:val="Strong"/>
          <w:b w:val="0"/>
        </w:rPr>
        <w:t xml:space="preserve">, and </w:t>
      </w:r>
      <w:r w:rsidR="00B36D8F" w:rsidRPr="00600ACF">
        <w:rPr>
          <w:rStyle w:val="Strong"/>
          <w:b w:val="0"/>
        </w:rPr>
        <w:t>Andreas Geor</w:t>
      </w:r>
      <w:r w:rsidR="00B07175" w:rsidRPr="00600ACF">
        <w:rPr>
          <w:rStyle w:val="Strong"/>
          <w:b w:val="0"/>
        </w:rPr>
        <w:t xml:space="preserve">giou </w:t>
      </w:r>
      <w:r w:rsidR="00894BE4" w:rsidRPr="00600ACF">
        <w:rPr>
          <w:rStyle w:val="Strong"/>
          <w:b w:val="0"/>
        </w:rPr>
        <w:t>for help and advice. I would also like to thank Andrew Kourdoulos</w:t>
      </w:r>
      <w:r w:rsidR="00B07175" w:rsidRPr="00600ACF">
        <w:rPr>
          <w:rStyle w:val="Strong"/>
          <w:b w:val="0"/>
        </w:rPr>
        <w:t xml:space="preserve"> </w:t>
      </w:r>
      <w:r w:rsidR="00894BE4" w:rsidRPr="00600ACF">
        <w:rPr>
          <w:rStyle w:val="Strong"/>
          <w:b w:val="0"/>
        </w:rPr>
        <w:t xml:space="preserve">for critical </w:t>
      </w:r>
      <w:r w:rsidR="00B07175" w:rsidRPr="00600ACF">
        <w:rPr>
          <w:rStyle w:val="Strong"/>
          <w:b w:val="0"/>
        </w:rPr>
        <w:t>reading</w:t>
      </w:r>
      <w:r w:rsidR="00894BE4" w:rsidRPr="00600ACF">
        <w:rPr>
          <w:rStyle w:val="Strong"/>
          <w:b w:val="0"/>
        </w:rPr>
        <w:t xml:space="preserve"> of the manuscript and </w:t>
      </w:r>
      <w:r w:rsidR="00B36D8F" w:rsidRPr="00600ACF">
        <w:rPr>
          <w:rStyle w:val="Strong"/>
          <w:b w:val="0"/>
        </w:rPr>
        <w:t>suggesti</w:t>
      </w:r>
      <w:r w:rsidR="00894BE4" w:rsidRPr="00600ACF">
        <w:rPr>
          <w:rStyle w:val="Strong"/>
          <w:b w:val="0"/>
        </w:rPr>
        <w:t>o</w:t>
      </w:r>
      <w:r w:rsidR="00B36D8F" w:rsidRPr="00600ACF">
        <w:rPr>
          <w:rStyle w:val="Strong"/>
          <w:b w:val="0"/>
        </w:rPr>
        <w:t>n</w:t>
      </w:r>
      <w:r w:rsidR="00894BE4" w:rsidRPr="00600ACF">
        <w:rPr>
          <w:rStyle w:val="Strong"/>
          <w:b w:val="0"/>
        </w:rPr>
        <w:t>s/</w:t>
      </w:r>
      <w:r w:rsidR="00EF7731" w:rsidRPr="00600ACF">
        <w:rPr>
          <w:rStyle w:val="Strong"/>
          <w:b w:val="0"/>
        </w:rPr>
        <w:t>writing assistance</w:t>
      </w:r>
      <w:r w:rsidR="00894BE4" w:rsidRPr="00600ACF">
        <w:rPr>
          <w:rStyle w:val="Strong"/>
          <w:b w:val="0"/>
        </w:rPr>
        <w:t>.</w:t>
      </w:r>
    </w:p>
    <w:p w14:paraId="61C3A05E" w14:textId="77777777" w:rsidR="002F7696" w:rsidRPr="00013B70" w:rsidRDefault="00974CBF" w:rsidP="00600ACF">
      <w:pPr>
        <w:pStyle w:val="Heading1"/>
        <w:numPr>
          <w:ilvl w:val="0"/>
          <w:numId w:val="0"/>
        </w:numPr>
        <w:ind w:left="432" w:hanging="432"/>
      </w:pPr>
      <w:bookmarkStart w:id="982" w:name="_Ref521521063"/>
      <w:bookmarkStart w:id="983" w:name="_Ref521521074"/>
      <w:bookmarkStart w:id="984" w:name="_Toc530166541"/>
      <w:bookmarkStart w:id="985" w:name="_Toc530166676"/>
      <w:bookmarkStart w:id="986" w:name="_Toc530167234"/>
      <w:bookmarkStart w:id="987" w:name="_Toc530167369"/>
      <w:bookmarkStart w:id="988" w:name="_Toc4264596"/>
      <w:r w:rsidRPr="00013B70">
        <w:t>Bibliography</w:t>
      </w:r>
      <w:bookmarkEnd w:id="982"/>
      <w:bookmarkEnd w:id="983"/>
      <w:bookmarkEnd w:id="984"/>
      <w:bookmarkEnd w:id="985"/>
      <w:bookmarkEnd w:id="986"/>
      <w:bookmarkEnd w:id="987"/>
      <w:bookmarkEnd w:id="988"/>
    </w:p>
    <w:p w14:paraId="3F20581A" w14:textId="2B068793" w:rsidR="00656764" w:rsidRPr="00656764" w:rsidRDefault="00E056A5" w:rsidP="00656764">
      <w:pPr>
        <w:widowControl w:val="0"/>
        <w:autoSpaceDE w:val="0"/>
        <w:autoSpaceDN w:val="0"/>
        <w:adjustRightInd w:val="0"/>
        <w:ind w:left="640" w:hanging="640"/>
        <w:rPr>
          <w:noProof/>
        </w:rPr>
      </w:pPr>
      <w:r w:rsidRPr="00013B70">
        <w:fldChar w:fldCharType="begin" w:fldLock="1"/>
      </w:r>
      <w:r w:rsidR="00974CBF" w:rsidRPr="00013B70">
        <w:instrText xml:space="preserve">ADDIN Mendeley Bibliography CSL_BIBLIOGRAPHY </w:instrText>
      </w:r>
      <w:r w:rsidRPr="00013B70">
        <w:fldChar w:fldCharType="separate"/>
      </w:r>
      <w:r w:rsidR="00656764" w:rsidRPr="00656764">
        <w:rPr>
          <w:noProof/>
        </w:rPr>
        <w:t>[1]</w:t>
      </w:r>
      <w:r w:rsidR="00656764" w:rsidRPr="00656764">
        <w:rPr>
          <w:noProof/>
        </w:rPr>
        <w:tab/>
        <w:t>Worldometers.info, Worldometers, Dover, Delaware, U.S.A. (2018). http://www.worldometers.info/faq/ (accessed June 19, 2018).</w:t>
      </w:r>
    </w:p>
    <w:p w14:paraId="56E0A560" w14:textId="77777777" w:rsidR="00656764" w:rsidRPr="00656764" w:rsidRDefault="00656764" w:rsidP="00656764">
      <w:pPr>
        <w:widowControl w:val="0"/>
        <w:autoSpaceDE w:val="0"/>
        <w:autoSpaceDN w:val="0"/>
        <w:adjustRightInd w:val="0"/>
        <w:ind w:left="640" w:hanging="640"/>
        <w:rPr>
          <w:noProof/>
        </w:rPr>
      </w:pPr>
      <w:r w:rsidRPr="00656764">
        <w:rPr>
          <w:noProof/>
        </w:rPr>
        <w:t>[2]</w:t>
      </w:r>
      <w:r w:rsidRPr="00656764">
        <w:rPr>
          <w:noProof/>
        </w:rPr>
        <w:tab/>
        <w:t>A. Louwen, W. van Sark, R. Schropp, A. Faaij, A cost roadmap for silicon heterojunction solar cells, Sol. Energy Mater. Sol. Cells. 147 (2016) 295–314. doi:10.1016/j.solmat.2015.12.026.</w:t>
      </w:r>
    </w:p>
    <w:p w14:paraId="03353C1B" w14:textId="77777777" w:rsidR="00656764" w:rsidRPr="00656764" w:rsidRDefault="00656764" w:rsidP="00656764">
      <w:pPr>
        <w:widowControl w:val="0"/>
        <w:autoSpaceDE w:val="0"/>
        <w:autoSpaceDN w:val="0"/>
        <w:adjustRightInd w:val="0"/>
        <w:ind w:left="640" w:hanging="640"/>
        <w:rPr>
          <w:noProof/>
        </w:rPr>
      </w:pPr>
      <w:r w:rsidRPr="00656764">
        <w:rPr>
          <w:noProof/>
        </w:rPr>
        <w:lastRenderedPageBreak/>
        <w:t>[3]</w:t>
      </w:r>
      <w:r w:rsidRPr="00656764">
        <w:rPr>
          <w:noProof/>
        </w:rPr>
        <w:tab/>
        <w:t>M. Cai, Y. Wu, H. Chen, X. Yang, Y. Qiang, L. Han, Cost-Performance Analysis of Perovskite Solar Modules, Adv. Sci. 4 (2017) 1–6. doi:10.1002/advs.201600269.</w:t>
      </w:r>
    </w:p>
    <w:p w14:paraId="2C4F7E53" w14:textId="77777777" w:rsidR="00656764" w:rsidRPr="00656764" w:rsidRDefault="00656764" w:rsidP="00656764">
      <w:pPr>
        <w:widowControl w:val="0"/>
        <w:autoSpaceDE w:val="0"/>
        <w:autoSpaceDN w:val="0"/>
        <w:adjustRightInd w:val="0"/>
        <w:ind w:left="640" w:hanging="640"/>
        <w:rPr>
          <w:noProof/>
        </w:rPr>
      </w:pPr>
      <w:r w:rsidRPr="00656764">
        <w:rPr>
          <w:noProof/>
        </w:rPr>
        <w:t>[4]</w:t>
      </w:r>
      <w:r w:rsidRPr="00656764">
        <w:rPr>
          <w:noProof/>
        </w:rPr>
        <w:tab/>
        <w:t>J. Kalowekamo, E. Baker, Estimating the manufacturing cost of purely organic solar cells, Sol. Energy. 83 (2009) 1224–1231. doi:10.1016/j.solener.2009.02.003.</w:t>
      </w:r>
    </w:p>
    <w:p w14:paraId="00ADF792" w14:textId="77777777" w:rsidR="00656764" w:rsidRPr="00656764" w:rsidRDefault="00656764" w:rsidP="00656764">
      <w:pPr>
        <w:widowControl w:val="0"/>
        <w:autoSpaceDE w:val="0"/>
        <w:autoSpaceDN w:val="0"/>
        <w:adjustRightInd w:val="0"/>
        <w:ind w:left="640" w:hanging="640"/>
        <w:rPr>
          <w:noProof/>
        </w:rPr>
      </w:pPr>
      <w:r w:rsidRPr="00656764">
        <w:rPr>
          <w:noProof/>
        </w:rPr>
        <w:t>[5]</w:t>
      </w:r>
      <w:r w:rsidRPr="00656764">
        <w:rPr>
          <w:noProof/>
        </w:rPr>
        <w:tab/>
        <w:t>S. Mozaffari, M.R. Nateghi, M.B. Zarandi, An overview of the Challenges in the commercialization of dye sensitized solar cells, Renew. Sustain. Energy Rev. 71 (2017) 675–686. doi:10.1016/j.rser.2016.12.096.</w:t>
      </w:r>
    </w:p>
    <w:p w14:paraId="2CFF561C" w14:textId="77777777" w:rsidR="00656764" w:rsidRPr="00656764" w:rsidRDefault="00656764" w:rsidP="00656764">
      <w:pPr>
        <w:widowControl w:val="0"/>
        <w:autoSpaceDE w:val="0"/>
        <w:autoSpaceDN w:val="0"/>
        <w:adjustRightInd w:val="0"/>
        <w:ind w:left="640" w:hanging="640"/>
        <w:rPr>
          <w:noProof/>
        </w:rPr>
      </w:pPr>
      <w:r w:rsidRPr="00656764">
        <w:rPr>
          <w:noProof/>
        </w:rPr>
        <w:t>[6]</w:t>
      </w:r>
      <w:r w:rsidRPr="00656764">
        <w:rPr>
          <w:noProof/>
        </w:rPr>
        <w:tab/>
        <w:t>J.B. Baxter, Commercialization of dye sensitized solar cells: Present status and future research needs to improve efficiency, stability, and manufacturing, J. Vac. Sci. Technol. A Vac. Surf. Film. 30 (2012) 020801. doi:10.1116/1.3676433.</w:t>
      </w:r>
    </w:p>
    <w:p w14:paraId="5A97413F" w14:textId="77777777" w:rsidR="00656764" w:rsidRPr="00656764" w:rsidRDefault="00656764" w:rsidP="00656764">
      <w:pPr>
        <w:widowControl w:val="0"/>
        <w:autoSpaceDE w:val="0"/>
        <w:autoSpaceDN w:val="0"/>
        <w:adjustRightInd w:val="0"/>
        <w:ind w:left="640" w:hanging="640"/>
        <w:rPr>
          <w:noProof/>
        </w:rPr>
      </w:pPr>
      <w:r w:rsidRPr="00656764">
        <w:rPr>
          <w:noProof/>
        </w:rPr>
        <w:t>[7]</w:t>
      </w:r>
      <w:r w:rsidRPr="00656764">
        <w:rPr>
          <w:noProof/>
        </w:rPr>
        <w:tab/>
        <w:t>N.L. Chang, A.W.Y. Ho-Baillie, D. Vak, M. Gao, M.A. Green, R.J. Egan, Manufacturing cost and market potential analysis of demonstrated roll-to-roll perovskite photovoltaic cell processes, Sol. Energy Mater. Sol. Cells. 174 (2018) 314–324. doi:10.1016/j.solmat.2017.08.038.</w:t>
      </w:r>
    </w:p>
    <w:p w14:paraId="77AEE164" w14:textId="77777777" w:rsidR="00656764" w:rsidRPr="00656764" w:rsidRDefault="00656764" w:rsidP="00656764">
      <w:pPr>
        <w:widowControl w:val="0"/>
        <w:autoSpaceDE w:val="0"/>
        <w:autoSpaceDN w:val="0"/>
        <w:adjustRightInd w:val="0"/>
        <w:ind w:left="640" w:hanging="640"/>
        <w:rPr>
          <w:noProof/>
        </w:rPr>
      </w:pPr>
      <w:r w:rsidRPr="00656764">
        <w:rPr>
          <w:noProof/>
        </w:rPr>
        <w:t>[8]</w:t>
      </w:r>
      <w:r w:rsidRPr="00656764">
        <w:rPr>
          <w:noProof/>
        </w:rPr>
        <w:tab/>
        <w:t>R.E. Beal, D.J. Slotcavage, T. Leijtens, A.R. Bowring, R.A. Belisle, W.H. Nguyen, G.F. Burkhard, E.T. Hoke, M.D. McGehee, Cesium Lead Halide Perovskites with Improved Stability for Tandem Solar Cells, J. Phys. Chem. Lett. 7 (2016) 746–751. doi:10.1021/acs.jpclett.6b00002.</w:t>
      </w:r>
    </w:p>
    <w:p w14:paraId="0B09B736" w14:textId="77777777" w:rsidR="00656764" w:rsidRPr="00656764" w:rsidRDefault="00656764" w:rsidP="00656764">
      <w:pPr>
        <w:widowControl w:val="0"/>
        <w:autoSpaceDE w:val="0"/>
        <w:autoSpaceDN w:val="0"/>
        <w:adjustRightInd w:val="0"/>
        <w:ind w:left="640" w:hanging="640"/>
        <w:rPr>
          <w:noProof/>
        </w:rPr>
      </w:pPr>
      <w:r w:rsidRPr="00656764">
        <w:rPr>
          <w:noProof/>
        </w:rPr>
        <w:t>[9]</w:t>
      </w:r>
      <w:r w:rsidRPr="00656764">
        <w:rPr>
          <w:noProof/>
        </w:rPr>
        <w:tab/>
        <w:t>A.-L. Anderson, S. Chen, L. Romero, I. Top, R. Binions, Thin Films for Advanced Glazing Applications, Buildings. 6 (2016) 37. doi:10.3390/buildings6030037.</w:t>
      </w:r>
    </w:p>
    <w:p w14:paraId="0EC64C17" w14:textId="77777777" w:rsidR="00656764" w:rsidRPr="00656764" w:rsidRDefault="00656764" w:rsidP="00656764">
      <w:pPr>
        <w:widowControl w:val="0"/>
        <w:autoSpaceDE w:val="0"/>
        <w:autoSpaceDN w:val="0"/>
        <w:adjustRightInd w:val="0"/>
        <w:ind w:left="640" w:hanging="640"/>
        <w:rPr>
          <w:noProof/>
        </w:rPr>
      </w:pPr>
      <w:r w:rsidRPr="00656764">
        <w:rPr>
          <w:noProof/>
        </w:rPr>
        <w:t>[10]</w:t>
      </w:r>
      <w:r w:rsidRPr="00656764">
        <w:rPr>
          <w:noProof/>
        </w:rPr>
        <w:tab/>
        <w:t>G.E. Eperon, V.M. Burlakov, A. Goriely, H.J. Snaith, Neutral Color Semitransparent Microstructured Perovskite Solar Cells, ACS Nano. 8 (2014) 591–598. doi:10.1021/nn4052309.</w:t>
      </w:r>
    </w:p>
    <w:p w14:paraId="6861CE0B" w14:textId="77777777" w:rsidR="00656764" w:rsidRPr="00656764" w:rsidRDefault="00656764" w:rsidP="00656764">
      <w:pPr>
        <w:widowControl w:val="0"/>
        <w:autoSpaceDE w:val="0"/>
        <w:autoSpaceDN w:val="0"/>
        <w:adjustRightInd w:val="0"/>
        <w:ind w:left="640" w:hanging="640"/>
        <w:rPr>
          <w:noProof/>
        </w:rPr>
      </w:pPr>
      <w:r w:rsidRPr="00656764">
        <w:rPr>
          <w:noProof/>
        </w:rPr>
        <w:t>[11]</w:t>
      </w:r>
      <w:r w:rsidRPr="00656764">
        <w:rPr>
          <w:noProof/>
        </w:rPr>
        <w:tab/>
        <w:t>K. Kapsis, V. Dermardiros, A.K. Athienitis, Daylight Performance of Perimeter Office Façades utilizing Semi-transparent Photovoltaic Windows: A Simulation Study, Energy Procedia. 78 (2015) 334–339. doi:10.1016/j.egypro.2015.11.657.</w:t>
      </w:r>
    </w:p>
    <w:p w14:paraId="0B2A64F9" w14:textId="77777777" w:rsidR="00656764" w:rsidRPr="00656764" w:rsidRDefault="00656764" w:rsidP="00656764">
      <w:pPr>
        <w:widowControl w:val="0"/>
        <w:autoSpaceDE w:val="0"/>
        <w:autoSpaceDN w:val="0"/>
        <w:adjustRightInd w:val="0"/>
        <w:ind w:left="640" w:hanging="640"/>
        <w:rPr>
          <w:noProof/>
        </w:rPr>
      </w:pPr>
      <w:r w:rsidRPr="00656764">
        <w:rPr>
          <w:noProof/>
        </w:rPr>
        <w:t>[12]</w:t>
      </w:r>
      <w:r w:rsidRPr="00656764">
        <w:rPr>
          <w:noProof/>
        </w:rPr>
        <w:tab/>
        <w:t>H. Yuan, W. Wang, D. Xu, Q. Xu, J. Xie, X. Chen, T. Zhang, C. Xiong, Y. He, Y. Zhang, Y. Liu, H. Shen, Outdoor testing and ageing of dye-sensitized solar cells for building integrated photovoltaics, Sol. Energy. 165 (2018) 233–239. doi:10.1016/j.solener.2018.03.017.</w:t>
      </w:r>
    </w:p>
    <w:p w14:paraId="74706A4A" w14:textId="77777777" w:rsidR="00656764" w:rsidRPr="00656764" w:rsidRDefault="00656764" w:rsidP="00656764">
      <w:pPr>
        <w:widowControl w:val="0"/>
        <w:autoSpaceDE w:val="0"/>
        <w:autoSpaceDN w:val="0"/>
        <w:adjustRightInd w:val="0"/>
        <w:ind w:left="640" w:hanging="640"/>
        <w:rPr>
          <w:noProof/>
        </w:rPr>
      </w:pPr>
      <w:r w:rsidRPr="00656764">
        <w:rPr>
          <w:noProof/>
        </w:rPr>
        <w:t>[13]</w:t>
      </w:r>
      <w:r w:rsidRPr="00656764">
        <w:rPr>
          <w:noProof/>
        </w:rPr>
        <w:tab/>
        <w:t>S. Mathew, A. Yella, P. Gao, R. Humphry-Baker, B.F.E. Curchod, N. Ashari-Astani, I. Tavernelli, U. Rothlisberger, M.K. Nazeeruddin, M. Grätzel, Dye-sensitized solar cells with 13% efficiency achieved through the molecular engineering of porphyrin sensitizers, Nat. Chem. 6 (2014) 242–247. doi:10.1038/nchem.1861.</w:t>
      </w:r>
    </w:p>
    <w:p w14:paraId="17AA7DD0" w14:textId="77777777" w:rsidR="00656764" w:rsidRPr="00656764" w:rsidRDefault="00656764" w:rsidP="00656764">
      <w:pPr>
        <w:widowControl w:val="0"/>
        <w:autoSpaceDE w:val="0"/>
        <w:autoSpaceDN w:val="0"/>
        <w:adjustRightInd w:val="0"/>
        <w:ind w:left="640" w:hanging="640"/>
        <w:rPr>
          <w:noProof/>
        </w:rPr>
      </w:pPr>
      <w:r w:rsidRPr="00656764">
        <w:rPr>
          <w:noProof/>
        </w:rPr>
        <w:t>[14]</w:t>
      </w:r>
      <w:r w:rsidRPr="00656764">
        <w:rPr>
          <w:noProof/>
        </w:rPr>
        <w:tab/>
        <w:t>K. Kakiage, Y. Aoyama, T. Yano, K. Oya, J. Fujisawa, M. Hanaya, Highly-efficient dye-sensitized solar cells with collaborative sensitization by silyl-anchor and carboxy-anchor dyes, Chem. Commun. 51 (2015) 15894–15897. doi:10.1039/C5CC06759F.</w:t>
      </w:r>
    </w:p>
    <w:p w14:paraId="02A961D1" w14:textId="77777777" w:rsidR="00656764" w:rsidRPr="00656764" w:rsidRDefault="00656764" w:rsidP="00656764">
      <w:pPr>
        <w:widowControl w:val="0"/>
        <w:autoSpaceDE w:val="0"/>
        <w:autoSpaceDN w:val="0"/>
        <w:adjustRightInd w:val="0"/>
        <w:ind w:left="640" w:hanging="640"/>
        <w:rPr>
          <w:noProof/>
        </w:rPr>
      </w:pPr>
      <w:r w:rsidRPr="00656764">
        <w:rPr>
          <w:noProof/>
        </w:rPr>
        <w:t>[15]</w:t>
      </w:r>
      <w:r w:rsidRPr="00656764">
        <w:rPr>
          <w:noProof/>
        </w:rPr>
        <w:tab/>
        <w:t>Y. Dkhissi, F. Huang, S. Rubanov, M. Xiao, U. Bach, L. Spiccia, R.A. Caruso, Y.-B. Cheng, Low temperature processing of flexible planar perovskite solar cells with efficiency over 10%, J. Power Sources. 278 (2015) 325–331. doi:10.1016/j.jpowsour.2014.12.104.</w:t>
      </w:r>
    </w:p>
    <w:p w14:paraId="371A4CD1" w14:textId="77777777" w:rsidR="00656764" w:rsidRPr="00656764" w:rsidRDefault="00656764" w:rsidP="00656764">
      <w:pPr>
        <w:widowControl w:val="0"/>
        <w:autoSpaceDE w:val="0"/>
        <w:autoSpaceDN w:val="0"/>
        <w:adjustRightInd w:val="0"/>
        <w:ind w:left="640" w:hanging="640"/>
        <w:rPr>
          <w:noProof/>
        </w:rPr>
      </w:pPr>
      <w:r w:rsidRPr="00656764">
        <w:rPr>
          <w:noProof/>
        </w:rPr>
        <w:lastRenderedPageBreak/>
        <w:t>[16]</w:t>
      </w:r>
      <w:r w:rsidRPr="00656764">
        <w:rPr>
          <w:noProof/>
        </w:rPr>
        <w:tab/>
        <w:t>K. Hara, H. Arakawa, Handbook of Photovoltaic Science and Engineering, John Wiley &amp; Sons, Ltd, Chichester, UK, 2003. doi:10.1002/0470014008.</w:t>
      </w:r>
    </w:p>
    <w:p w14:paraId="0701C91F" w14:textId="77777777" w:rsidR="00656764" w:rsidRPr="00656764" w:rsidRDefault="00656764" w:rsidP="00656764">
      <w:pPr>
        <w:widowControl w:val="0"/>
        <w:autoSpaceDE w:val="0"/>
        <w:autoSpaceDN w:val="0"/>
        <w:adjustRightInd w:val="0"/>
        <w:ind w:left="640" w:hanging="640"/>
        <w:rPr>
          <w:noProof/>
        </w:rPr>
      </w:pPr>
      <w:r w:rsidRPr="00656764">
        <w:rPr>
          <w:noProof/>
        </w:rPr>
        <w:t>[17]</w:t>
      </w:r>
      <w:r w:rsidRPr="00656764">
        <w:rPr>
          <w:noProof/>
        </w:rPr>
        <w:tab/>
        <w:t>M.I. Asghar, Stability Issues of Dye Solar Cells, Aalto University, 2012. http://lib.tkk.fi/Diss/2012/isbn9789526046112/isbn9789526046112.pdf (accessed February 6, 2017).</w:t>
      </w:r>
    </w:p>
    <w:p w14:paraId="6A8D508C" w14:textId="77777777" w:rsidR="00656764" w:rsidRPr="00656764" w:rsidRDefault="00656764" w:rsidP="00656764">
      <w:pPr>
        <w:widowControl w:val="0"/>
        <w:autoSpaceDE w:val="0"/>
        <w:autoSpaceDN w:val="0"/>
        <w:adjustRightInd w:val="0"/>
        <w:ind w:left="640" w:hanging="640"/>
        <w:rPr>
          <w:noProof/>
        </w:rPr>
      </w:pPr>
      <w:r w:rsidRPr="00656764">
        <w:rPr>
          <w:noProof/>
        </w:rPr>
        <w:t>[18]</w:t>
      </w:r>
      <w:r w:rsidRPr="00656764">
        <w:rPr>
          <w:noProof/>
        </w:rPr>
        <w:tab/>
        <w:t>S. Hassing, K.D. Jernshøj, P.T. Nguyen, T. Lund, Investigation of the Stability of the Ruthenium-Based Dye (N719) Utilizing the Polarization Properties of Dispersive Raman Modes and/or of the Fluorescent Emission, J. Phys. Chem. C. 117 (2013) 23500–23506. doi:10.1021/jp406596p.</w:t>
      </w:r>
    </w:p>
    <w:p w14:paraId="4A580418" w14:textId="77777777" w:rsidR="00656764" w:rsidRPr="00656764" w:rsidRDefault="00656764" w:rsidP="00656764">
      <w:pPr>
        <w:widowControl w:val="0"/>
        <w:autoSpaceDE w:val="0"/>
        <w:autoSpaceDN w:val="0"/>
        <w:adjustRightInd w:val="0"/>
        <w:ind w:left="640" w:hanging="640"/>
        <w:rPr>
          <w:noProof/>
        </w:rPr>
      </w:pPr>
      <w:r w:rsidRPr="00656764">
        <w:rPr>
          <w:noProof/>
        </w:rPr>
        <w:t>[19]</w:t>
      </w:r>
      <w:r w:rsidRPr="00656764">
        <w:rPr>
          <w:noProof/>
        </w:rPr>
        <w:tab/>
        <w:t>N. Kato, Y. Takeda, K. Higuchi, A. Takeichi, E. Sudo, H. Tanaka, T. Motohiro, T. Sano, T. Toyoda, Degradation analysis of dye-sensitized solar cell module after long-term stability test under outdoor working condition, Sol. Energy Mater. Sol. Cells. 93 (2009) 893–897. doi:10.1016/j.solmat.2008.10.022.</w:t>
      </w:r>
    </w:p>
    <w:p w14:paraId="2DA1E283" w14:textId="77777777" w:rsidR="00656764" w:rsidRPr="00656764" w:rsidRDefault="00656764" w:rsidP="00656764">
      <w:pPr>
        <w:widowControl w:val="0"/>
        <w:autoSpaceDE w:val="0"/>
        <w:autoSpaceDN w:val="0"/>
        <w:adjustRightInd w:val="0"/>
        <w:ind w:left="640" w:hanging="640"/>
        <w:rPr>
          <w:noProof/>
        </w:rPr>
      </w:pPr>
      <w:r w:rsidRPr="00656764">
        <w:rPr>
          <w:noProof/>
        </w:rPr>
        <w:t>[20]</w:t>
      </w:r>
      <w:r w:rsidRPr="00656764">
        <w:rPr>
          <w:noProof/>
        </w:rPr>
        <w:tab/>
        <w:t>N. Jiang, T. Sumitomo, T. Lee, A. Pellaroque, O. Bellon, D. Milliken, H. Desilvestro, High temperature stability of dye solar cells, Sol. Energy Mater. Sol. Cells. 119 (2013) 36–50. doi:10.1016/j.solmat.2013.04.017.</w:t>
      </w:r>
    </w:p>
    <w:p w14:paraId="367B949B" w14:textId="77777777" w:rsidR="00656764" w:rsidRPr="00656764" w:rsidRDefault="00656764" w:rsidP="00656764">
      <w:pPr>
        <w:widowControl w:val="0"/>
        <w:autoSpaceDE w:val="0"/>
        <w:autoSpaceDN w:val="0"/>
        <w:adjustRightInd w:val="0"/>
        <w:ind w:left="640" w:hanging="640"/>
        <w:rPr>
          <w:noProof/>
        </w:rPr>
      </w:pPr>
      <w:r w:rsidRPr="00656764">
        <w:rPr>
          <w:noProof/>
        </w:rPr>
        <w:t>[21]</w:t>
      </w:r>
      <w:r w:rsidRPr="00656764">
        <w:rPr>
          <w:noProof/>
        </w:rPr>
        <w:tab/>
        <w:t>A.J. Huckaba, A. Yella, P. Brogdon, J. Scott Murphy, M.K. Nazeeruddin, M. Grätzel, J.H. Delcamp, A low recombination rate indolizine sensitizer for dye-sensitized solar cells, Chem. Commun. 52 (2016) 8424–8427. doi:10.1039/C6CC02247B.</w:t>
      </w:r>
    </w:p>
    <w:p w14:paraId="3E00D00E" w14:textId="77777777" w:rsidR="00656764" w:rsidRPr="00656764" w:rsidRDefault="00656764" w:rsidP="00656764">
      <w:pPr>
        <w:widowControl w:val="0"/>
        <w:autoSpaceDE w:val="0"/>
        <w:autoSpaceDN w:val="0"/>
        <w:adjustRightInd w:val="0"/>
        <w:ind w:left="640" w:hanging="640"/>
        <w:rPr>
          <w:noProof/>
        </w:rPr>
      </w:pPr>
      <w:r w:rsidRPr="00656764">
        <w:rPr>
          <w:noProof/>
        </w:rPr>
        <w:t>[22]</w:t>
      </w:r>
      <w:r w:rsidRPr="00656764">
        <w:rPr>
          <w:noProof/>
        </w:rPr>
        <w:tab/>
        <w:t>X. Qin, Z. Zhao, Y. Wang, J. Wu, Q. Jiang, J. You, Recent progress in stability of perovskite solar cells, J. Semicond. 38 (2017) 011002. doi:10.1088/1674-4926/38/1/011002.</w:t>
      </w:r>
    </w:p>
    <w:p w14:paraId="403A8972" w14:textId="77777777" w:rsidR="00656764" w:rsidRPr="00656764" w:rsidRDefault="00656764" w:rsidP="00656764">
      <w:pPr>
        <w:widowControl w:val="0"/>
        <w:autoSpaceDE w:val="0"/>
        <w:autoSpaceDN w:val="0"/>
        <w:adjustRightInd w:val="0"/>
        <w:ind w:left="640" w:hanging="640"/>
        <w:rPr>
          <w:noProof/>
        </w:rPr>
      </w:pPr>
      <w:r w:rsidRPr="00656764">
        <w:rPr>
          <w:noProof/>
        </w:rPr>
        <w:t>[23]</w:t>
      </w:r>
      <w:r w:rsidRPr="00656764">
        <w:rPr>
          <w:noProof/>
        </w:rPr>
        <w:tab/>
        <w:t>F. Sauvage, A Review on Current Status of Stability and Knowledge on Liquid Electrolyte-Based Dye-Sensitized Solar Cells, Adv. Chem. 2014 (2014) 1–23. doi:10.1155/2014/939525.</w:t>
      </w:r>
    </w:p>
    <w:p w14:paraId="20B7A485" w14:textId="77777777" w:rsidR="00656764" w:rsidRPr="00656764" w:rsidRDefault="00656764" w:rsidP="00656764">
      <w:pPr>
        <w:widowControl w:val="0"/>
        <w:autoSpaceDE w:val="0"/>
        <w:autoSpaceDN w:val="0"/>
        <w:adjustRightInd w:val="0"/>
        <w:ind w:left="640" w:hanging="640"/>
        <w:rPr>
          <w:noProof/>
        </w:rPr>
      </w:pPr>
      <w:r w:rsidRPr="00656764">
        <w:rPr>
          <w:noProof/>
        </w:rPr>
        <w:t>[24]</w:t>
      </w:r>
      <w:r w:rsidRPr="00656764">
        <w:rPr>
          <w:noProof/>
        </w:rPr>
        <w:tab/>
        <w:t>T. Stergiopoulos, A.G. Kontos, N. Jiang, D. Milliken, H. Desilvestro, V. Likodimos, P. Falaras, High boiling point solvent-based dye solar cells pass a harsh thermal ageing test, Sol. Energy Mater. Sol. Cells. 144 (2016) 457–466. doi:10.1016/j.solmat.2015.09.052.</w:t>
      </w:r>
    </w:p>
    <w:p w14:paraId="402F4E72" w14:textId="77777777" w:rsidR="00656764" w:rsidRPr="00656764" w:rsidRDefault="00656764" w:rsidP="00656764">
      <w:pPr>
        <w:widowControl w:val="0"/>
        <w:autoSpaceDE w:val="0"/>
        <w:autoSpaceDN w:val="0"/>
        <w:adjustRightInd w:val="0"/>
        <w:ind w:left="640" w:hanging="640"/>
        <w:rPr>
          <w:noProof/>
        </w:rPr>
      </w:pPr>
      <w:r w:rsidRPr="00656764">
        <w:rPr>
          <w:noProof/>
        </w:rPr>
        <w:t>[25]</w:t>
      </w:r>
      <w:r w:rsidRPr="00656764">
        <w:rPr>
          <w:noProof/>
        </w:rPr>
        <w:tab/>
        <w:t>T. Stergiopoulos, A.G. Kontos, V. Likodimos, D. Perganti, P. Falaras, Solvent Effects at the Photoelectrode/Electrolyte Interface of a DSC: A Combined Spectroscopic and Photoelectrochemical Study, J. Phys. Chem. C. 115 (2011) 10236–10244. doi:10.1021/jp2007864.</w:t>
      </w:r>
    </w:p>
    <w:p w14:paraId="71E133DE" w14:textId="77777777" w:rsidR="00656764" w:rsidRPr="00656764" w:rsidRDefault="00656764" w:rsidP="00656764">
      <w:pPr>
        <w:widowControl w:val="0"/>
        <w:autoSpaceDE w:val="0"/>
        <w:autoSpaceDN w:val="0"/>
        <w:adjustRightInd w:val="0"/>
        <w:ind w:left="640" w:hanging="640"/>
        <w:rPr>
          <w:noProof/>
        </w:rPr>
      </w:pPr>
      <w:r w:rsidRPr="00656764">
        <w:rPr>
          <w:noProof/>
        </w:rPr>
        <w:t>[26]</w:t>
      </w:r>
      <w:r w:rsidRPr="00656764">
        <w:rPr>
          <w:noProof/>
        </w:rPr>
        <w:tab/>
        <w:t>A.G. Kontos, T. Stergiopoulos, G. Tsiminis, Y.S. Raptis, P. Falaras, In situ micro- and macro-Raman investigation of the redox couple behavior in DSSCS, Inorganica Chim. Acta. 361 (2008) 761–768. doi:10.1016/j.ica.2007.06.018.</w:t>
      </w:r>
    </w:p>
    <w:p w14:paraId="678FBE49" w14:textId="77777777" w:rsidR="00656764" w:rsidRPr="00656764" w:rsidRDefault="00656764" w:rsidP="00656764">
      <w:pPr>
        <w:widowControl w:val="0"/>
        <w:autoSpaceDE w:val="0"/>
        <w:autoSpaceDN w:val="0"/>
        <w:adjustRightInd w:val="0"/>
        <w:ind w:left="640" w:hanging="640"/>
        <w:rPr>
          <w:noProof/>
        </w:rPr>
      </w:pPr>
      <w:r w:rsidRPr="00656764">
        <w:rPr>
          <w:noProof/>
        </w:rPr>
        <w:t>[27]</w:t>
      </w:r>
      <w:r w:rsidRPr="00656764">
        <w:rPr>
          <w:noProof/>
        </w:rPr>
        <w:tab/>
        <w:t>A.G. Kontos, T. Stergiopoulos, V. Likodimos, D. Milliken, H. Desilvesto, G. Tulloch, P. Falaras, Long-Term Thermal Stability of Liquid Dye Solar Cells, J. Phys. Chem. C. 117 (2013) 8636–8646. doi:10.1021/jp400060d.</w:t>
      </w:r>
    </w:p>
    <w:p w14:paraId="1083F36E" w14:textId="77777777" w:rsidR="00656764" w:rsidRPr="00656764" w:rsidRDefault="00656764" w:rsidP="00656764">
      <w:pPr>
        <w:widowControl w:val="0"/>
        <w:autoSpaceDE w:val="0"/>
        <w:autoSpaceDN w:val="0"/>
        <w:adjustRightInd w:val="0"/>
        <w:ind w:left="640" w:hanging="640"/>
        <w:rPr>
          <w:noProof/>
        </w:rPr>
      </w:pPr>
      <w:r w:rsidRPr="00656764">
        <w:rPr>
          <w:noProof/>
        </w:rPr>
        <w:t>[28]</w:t>
      </w:r>
      <w:r w:rsidRPr="00656764">
        <w:rPr>
          <w:noProof/>
        </w:rPr>
        <w:tab/>
        <w:t>H.-S. Kim, C.-R. Lee, J.-H. Im, K.-B. Lee, T. Moehl, A. Marchioro, S.-J. Moon, R. Humphry-Baker, J.-H. Yum, J.E. Moser, M. Grätzel, N.-G. Park, Lead Iodide Perovskite Sensitized All-Solid-State Submicron Thin Film Mesoscopic Solar Cell with Efficiency Exceeding 9%, Sci. Rep. 2 (2012) 591. doi:10.1038/srep00591.</w:t>
      </w:r>
    </w:p>
    <w:p w14:paraId="311E6E92" w14:textId="77777777" w:rsidR="00656764" w:rsidRPr="00656764" w:rsidRDefault="00656764" w:rsidP="00656764">
      <w:pPr>
        <w:widowControl w:val="0"/>
        <w:autoSpaceDE w:val="0"/>
        <w:autoSpaceDN w:val="0"/>
        <w:adjustRightInd w:val="0"/>
        <w:ind w:left="640" w:hanging="640"/>
        <w:rPr>
          <w:noProof/>
        </w:rPr>
      </w:pPr>
      <w:r w:rsidRPr="00656764">
        <w:rPr>
          <w:noProof/>
        </w:rPr>
        <w:lastRenderedPageBreak/>
        <w:t>[29]</w:t>
      </w:r>
      <w:r w:rsidRPr="00656764">
        <w:rPr>
          <w:noProof/>
        </w:rPr>
        <w:tab/>
        <w:t>M. Liu, M.B. Johnston, H.J. Snaith, Efficient planar heterojunction perovskite solar cells by vapour deposition, Nature. 501 (2013) 395–398. doi:10.1038/nature12509.</w:t>
      </w:r>
    </w:p>
    <w:p w14:paraId="7784A5EF" w14:textId="77777777" w:rsidR="00656764" w:rsidRPr="00656764" w:rsidRDefault="00656764" w:rsidP="00656764">
      <w:pPr>
        <w:widowControl w:val="0"/>
        <w:autoSpaceDE w:val="0"/>
        <w:autoSpaceDN w:val="0"/>
        <w:adjustRightInd w:val="0"/>
        <w:ind w:left="640" w:hanging="640"/>
        <w:rPr>
          <w:noProof/>
        </w:rPr>
      </w:pPr>
      <w:r w:rsidRPr="00656764">
        <w:rPr>
          <w:noProof/>
        </w:rPr>
        <w:t>[30]</w:t>
      </w:r>
      <w:r w:rsidRPr="00656764">
        <w:rPr>
          <w:noProof/>
        </w:rPr>
        <w:tab/>
        <w:t>K.-T. Lee, M. Fukuda, S. Joglekar, L.J. Guo, Colored, see-through perovskite solar cells employing an optical cavity, J. Mater. Chem. C. 3 (2015) 5377–5382. doi:10.1039/C5TC00622H.</w:t>
      </w:r>
    </w:p>
    <w:p w14:paraId="36DECC4B" w14:textId="77777777" w:rsidR="00656764" w:rsidRPr="00656764" w:rsidRDefault="00656764" w:rsidP="00656764">
      <w:pPr>
        <w:widowControl w:val="0"/>
        <w:autoSpaceDE w:val="0"/>
        <w:autoSpaceDN w:val="0"/>
        <w:adjustRightInd w:val="0"/>
        <w:ind w:left="640" w:hanging="640"/>
        <w:rPr>
          <w:noProof/>
        </w:rPr>
      </w:pPr>
      <w:r w:rsidRPr="00656764">
        <w:rPr>
          <w:noProof/>
        </w:rPr>
        <w:t>[31]</w:t>
      </w:r>
      <w:r w:rsidRPr="00656764">
        <w:rPr>
          <w:noProof/>
        </w:rPr>
        <w:tab/>
        <w:t>M. GRÄTZEL, N.-G. PARK, ORGANOMETAL HALIDE PEROVSKITE PHOTOVOLTAICS: A DIAMOND IN THE ROUGH, Nano. 09 (2014) 1440002. doi:10.1142/S1793292014400025.</w:t>
      </w:r>
    </w:p>
    <w:p w14:paraId="1C502680" w14:textId="77777777" w:rsidR="00656764" w:rsidRPr="00656764" w:rsidRDefault="00656764" w:rsidP="00656764">
      <w:pPr>
        <w:widowControl w:val="0"/>
        <w:autoSpaceDE w:val="0"/>
        <w:autoSpaceDN w:val="0"/>
        <w:adjustRightInd w:val="0"/>
        <w:ind w:left="640" w:hanging="640"/>
        <w:rPr>
          <w:noProof/>
        </w:rPr>
      </w:pPr>
      <w:r w:rsidRPr="00656764">
        <w:rPr>
          <w:noProof/>
        </w:rPr>
        <w:t>[32]</w:t>
      </w:r>
      <w:r w:rsidRPr="00656764">
        <w:rPr>
          <w:noProof/>
        </w:rPr>
        <w:tab/>
        <w:t>M. He, D. Zheng, M. Wang, C. Lin, Z. Lin, High efficiency perovskite solar cells: from complex nanostructure to planar heterojunction, J. Mater. Chem. A. 2 (2014) 5994. doi:10.1039/c3ta14160h.</w:t>
      </w:r>
    </w:p>
    <w:p w14:paraId="49E1BA64" w14:textId="77777777" w:rsidR="00656764" w:rsidRPr="00656764" w:rsidRDefault="00656764" w:rsidP="00656764">
      <w:pPr>
        <w:widowControl w:val="0"/>
        <w:autoSpaceDE w:val="0"/>
        <w:autoSpaceDN w:val="0"/>
        <w:adjustRightInd w:val="0"/>
        <w:ind w:left="640" w:hanging="640"/>
        <w:rPr>
          <w:noProof/>
        </w:rPr>
      </w:pPr>
      <w:r w:rsidRPr="00656764">
        <w:rPr>
          <w:noProof/>
        </w:rPr>
        <w:t>[33]</w:t>
      </w:r>
      <w:r w:rsidRPr="00656764">
        <w:rPr>
          <w:noProof/>
        </w:rPr>
        <w:tab/>
        <w:t>A. Hinsch, W. Veurman, H. Brandt, K. Flarup Jensen, S. Mastroianni, Status of Dye Solar Cell Technology as a Guideline for Further Research, ChemPhysChem. 15 (2014) 1076–1087. doi:10.1002/cphc.201301083.</w:t>
      </w:r>
    </w:p>
    <w:p w14:paraId="73B86983" w14:textId="77777777" w:rsidR="00656764" w:rsidRPr="00656764" w:rsidRDefault="00656764" w:rsidP="00656764">
      <w:pPr>
        <w:widowControl w:val="0"/>
        <w:autoSpaceDE w:val="0"/>
        <w:autoSpaceDN w:val="0"/>
        <w:adjustRightInd w:val="0"/>
        <w:ind w:left="640" w:hanging="640"/>
        <w:rPr>
          <w:noProof/>
        </w:rPr>
      </w:pPr>
      <w:r w:rsidRPr="00656764">
        <w:rPr>
          <w:noProof/>
        </w:rPr>
        <w:t>[34]</w:t>
      </w:r>
      <w:r w:rsidRPr="00656764">
        <w:rPr>
          <w:noProof/>
        </w:rPr>
        <w:tab/>
        <w:t>T.C. Sum, N. Mathews, Advancements in perovskite solar cells: photophysics behind the photovoltaics, Energy Environ. Sci. 7 (2014) 2518–2534. doi:10.1039/C4EE00673A.</w:t>
      </w:r>
    </w:p>
    <w:p w14:paraId="04B4C8F8" w14:textId="77777777" w:rsidR="00656764" w:rsidRPr="00656764" w:rsidRDefault="00656764" w:rsidP="00656764">
      <w:pPr>
        <w:widowControl w:val="0"/>
        <w:autoSpaceDE w:val="0"/>
        <w:autoSpaceDN w:val="0"/>
        <w:adjustRightInd w:val="0"/>
        <w:ind w:left="640" w:hanging="640"/>
        <w:rPr>
          <w:noProof/>
        </w:rPr>
      </w:pPr>
      <w:r w:rsidRPr="00656764">
        <w:rPr>
          <w:noProof/>
        </w:rPr>
        <w:t>[35]</w:t>
      </w:r>
      <w:r w:rsidRPr="00656764">
        <w:rPr>
          <w:noProof/>
        </w:rPr>
        <w:tab/>
        <w:t>S. Patwardhan, D.H. Cao, S. Hatch, O.K. Farha, J.T. Hupp, M.G. Kanatzidis, G.C. Schatz, Introducing Perovskite Solar Cells to Undergraduates, J. Phys. Chem. Lett. 6 (2015) 251–255. doi:10.1021/jz502648y.</w:t>
      </w:r>
    </w:p>
    <w:p w14:paraId="268E87AB" w14:textId="77777777" w:rsidR="00656764" w:rsidRPr="00656764" w:rsidRDefault="00656764" w:rsidP="00656764">
      <w:pPr>
        <w:widowControl w:val="0"/>
        <w:autoSpaceDE w:val="0"/>
        <w:autoSpaceDN w:val="0"/>
        <w:adjustRightInd w:val="0"/>
        <w:ind w:left="640" w:hanging="640"/>
        <w:rPr>
          <w:noProof/>
        </w:rPr>
      </w:pPr>
      <w:r w:rsidRPr="00656764">
        <w:rPr>
          <w:noProof/>
        </w:rPr>
        <w:t>[36]</w:t>
      </w:r>
      <w:r w:rsidRPr="00656764">
        <w:rPr>
          <w:noProof/>
        </w:rPr>
        <w:tab/>
        <w:t>P. Gao, M. Grätzel, M.K. Nazeeruddin, Organohalide lead perovskites for photovoltaic applications, Energy Environ. Sci. 7 (2014) 2448–2463. doi:10.1039/C4EE00942H.</w:t>
      </w:r>
    </w:p>
    <w:p w14:paraId="44F78017" w14:textId="77777777" w:rsidR="00656764" w:rsidRPr="00656764" w:rsidRDefault="00656764" w:rsidP="00656764">
      <w:pPr>
        <w:widowControl w:val="0"/>
        <w:autoSpaceDE w:val="0"/>
        <w:autoSpaceDN w:val="0"/>
        <w:adjustRightInd w:val="0"/>
        <w:ind w:left="640" w:hanging="640"/>
        <w:rPr>
          <w:noProof/>
        </w:rPr>
      </w:pPr>
      <w:r w:rsidRPr="00656764">
        <w:rPr>
          <w:noProof/>
        </w:rPr>
        <w:t>[37]</w:t>
      </w:r>
      <w:r w:rsidRPr="00656764">
        <w:rPr>
          <w:noProof/>
        </w:rPr>
        <w:tab/>
        <w:t>P. V. Kamat, Organometal Halide Perovskites for Transformative Photovoltaics, J. Am. Chem. Soc. 136 (2014) 3713–3714. doi:10.1021/ja501108n.</w:t>
      </w:r>
    </w:p>
    <w:p w14:paraId="65F9CB71" w14:textId="77777777" w:rsidR="00656764" w:rsidRPr="00656764" w:rsidRDefault="00656764" w:rsidP="00656764">
      <w:pPr>
        <w:widowControl w:val="0"/>
        <w:autoSpaceDE w:val="0"/>
        <w:autoSpaceDN w:val="0"/>
        <w:adjustRightInd w:val="0"/>
        <w:ind w:left="640" w:hanging="640"/>
        <w:rPr>
          <w:noProof/>
        </w:rPr>
      </w:pPr>
      <w:r w:rsidRPr="00656764">
        <w:rPr>
          <w:noProof/>
        </w:rPr>
        <w:t>[38]</w:t>
      </w:r>
      <w:r w:rsidRPr="00656764">
        <w:rPr>
          <w:noProof/>
        </w:rPr>
        <w:tab/>
        <w:t>P.K. Nayak, D. Cahen, Updated Assessment of Possibilities and Limits for Solar Cells, Adv. Mater. 26 (2014) 1622–1628. doi:10.1002/adma.201304620.</w:t>
      </w:r>
    </w:p>
    <w:p w14:paraId="3AFEAD21" w14:textId="77777777" w:rsidR="00656764" w:rsidRPr="00656764" w:rsidRDefault="00656764" w:rsidP="00656764">
      <w:pPr>
        <w:widowControl w:val="0"/>
        <w:autoSpaceDE w:val="0"/>
        <w:autoSpaceDN w:val="0"/>
        <w:adjustRightInd w:val="0"/>
        <w:ind w:left="640" w:hanging="640"/>
        <w:rPr>
          <w:noProof/>
        </w:rPr>
      </w:pPr>
      <w:r w:rsidRPr="00656764">
        <w:rPr>
          <w:noProof/>
        </w:rPr>
        <w:t>[39]</w:t>
      </w:r>
      <w:r w:rsidRPr="00656764">
        <w:rPr>
          <w:noProof/>
        </w:rPr>
        <w:tab/>
        <w:t>J. Poppe, S.G. Hickey, A. Eychmüller, Photoelectrochemical Investigations of Semiconductor Nanoparticles and Their Application to Solar Cells, J. Phys. Chem. C. 118 (2014) 17123–17141. doi:10.1021/jp5016092.</w:t>
      </w:r>
    </w:p>
    <w:p w14:paraId="5744A739" w14:textId="77777777" w:rsidR="00656764" w:rsidRPr="00656764" w:rsidRDefault="00656764" w:rsidP="00656764">
      <w:pPr>
        <w:widowControl w:val="0"/>
        <w:autoSpaceDE w:val="0"/>
        <w:autoSpaceDN w:val="0"/>
        <w:adjustRightInd w:val="0"/>
        <w:ind w:left="640" w:hanging="640"/>
        <w:rPr>
          <w:noProof/>
        </w:rPr>
      </w:pPr>
      <w:r w:rsidRPr="00656764">
        <w:rPr>
          <w:noProof/>
        </w:rPr>
        <w:t>[40]</w:t>
      </w:r>
      <w:r w:rsidRPr="00656764">
        <w:rPr>
          <w:noProof/>
        </w:rPr>
        <w:tab/>
        <w:t>J. Burschka, High performance solid-state mesoscopic solar cells, École Polytechnique Fédérale De Lausanne, 2013. doi:10.5075/epfl-thesis-6006.</w:t>
      </w:r>
    </w:p>
    <w:p w14:paraId="7FD0268C" w14:textId="77777777" w:rsidR="00656764" w:rsidRPr="00656764" w:rsidRDefault="00656764" w:rsidP="00656764">
      <w:pPr>
        <w:widowControl w:val="0"/>
        <w:autoSpaceDE w:val="0"/>
        <w:autoSpaceDN w:val="0"/>
        <w:adjustRightInd w:val="0"/>
        <w:ind w:left="640" w:hanging="640"/>
        <w:rPr>
          <w:noProof/>
        </w:rPr>
      </w:pPr>
      <w:r w:rsidRPr="00656764">
        <w:rPr>
          <w:noProof/>
        </w:rPr>
        <w:t>[41]</w:t>
      </w:r>
      <w:r w:rsidRPr="00656764">
        <w:rPr>
          <w:noProof/>
        </w:rPr>
        <w:tab/>
        <w:t>P. Docampo, S. Guldin, T. Leijtens, N.K. Noel, U. Steiner, H.J. Snaith, Lessons Learned: From Dye-Sensitized Solar Cells to All-Solid-State Hybrid Devices, Adv. Mater. 26 (2014) 4013–4030. doi:10.1002/adma.201400486.</w:t>
      </w:r>
    </w:p>
    <w:p w14:paraId="6F63B7D3" w14:textId="77777777" w:rsidR="00656764" w:rsidRPr="00656764" w:rsidRDefault="00656764" w:rsidP="00656764">
      <w:pPr>
        <w:widowControl w:val="0"/>
        <w:autoSpaceDE w:val="0"/>
        <w:autoSpaceDN w:val="0"/>
        <w:adjustRightInd w:val="0"/>
        <w:ind w:left="640" w:hanging="640"/>
        <w:rPr>
          <w:noProof/>
        </w:rPr>
      </w:pPr>
      <w:r w:rsidRPr="00656764">
        <w:rPr>
          <w:noProof/>
        </w:rPr>
        <w:t>[42]</w:t>
      </w:r>
      <w:r w:rsidRPr="00656764">
        <w:rPr>
          <w:noProof/>
        </w:rPr>
        <w:tab/>
        <w:t>X. Guo, G. Niu, L. Wang, Chemical Stability Issue and Its Research Process of Perovskite Solar Cells with High Efficiency, Acta Chim. Sin. 73 (2015) 211. doi:10.6023/A14100687.</w:t>
      </w:r>
    </w:p>
    <w:p w14:paraId="5F901A4D" w14:textId="77777777" w:rsidR="00656764" w:rsidRPr="00656764" w:rsidRDefault="00656764" w:rsidP="00656764">
      <w:pPr>
        <w:widowControl w:val="0"/>
        <w:autoSpaceDE w:val="0"/>
        <w:autoSpaceDN w:val="0"/>
        <w:adjustRightInd w:val="0"/>
        <w:ind w:left="640" w:hanging="640"/>
        <w:rPr>
          <w:noProof/>
        </w:rPr>
      </w:pPr>
      <w:r w:rsidRPr="00656764">
        <w:rPr>
          <w:noProof/>
        </w:rPr>
        <w:t>[43]</w:t>
      </w:r>
      <w:r w:rsidRPr="00656764">
        <w:rPr>
          <w:noProof/>
        </w:rPr>
        <w:tab/>
        <w:t xml:space="preserve">X.L.-X. Zhang Dan-Fei, Zheng Ling-Ling, Ma Ying-Zhuang, Wang Shu-Feng, Bian Zu-Qiang, Huang Chun-Hui, Gong Qi-Huang, D.F. Zhang, L.L. Zheng, Y.Z. Ma, S.F. Wang, Z.Q. Bian, C.H. Huang, Q.H. Gong, L.X. Xiao, Factors influencing the stability of perovskite solar cells, Acta Phys. Sin. 64 (2015) 7. </w:t>
      </w:r>
      <w:r w:rsidRPr="00656764">
        <w:rPr>
          <w:noProof/>
        </w:rPr>
        <w:lastRenderedPageBreak/>
        <w:t>doi:10.7498/aps.64.038803.</w:t>
      </w:r>
    </w:p>
    <w:p w14:paraId="364DF788" w14:textId="77777777" w:rsidR="00656764" w:rsidRPr="00656764" w:rsidRDefault="00656764" w:rsidP="00656764">
      <w:pPr>
        <w:widowControl w:val="0"/>
        <w:autoSpaceDE w:val="0"/>
        <w:autoSpaceDN w:val="0"/>
        <w:adjustRightInd w:val="0"/>
        <w:ind w:left="640" w:hanging="640"/>
        <w:rPr>
          <w:noProof/>
        </w:rPr>
      </w:pPr>
      <w:r w:rsidRPr="00656764">
        <w:rPr>
          <w:noProof/>
        </w:rPr>
        <w:t>[44]</w:t>
      </w:r>
      <w:r w:rsidRPr="00656764">
        <w:rPr>
          <w:noProof/>
        </w:rPr>
        <w:tab/>
        <w:t>G. Niu, X. Guo, L. Wang, Review of recent progress in chemical stability of perovskite solar cells, J. Mater. Chem. A. 3 (2015) 8970–8980. doi:10.1039/C4TA04994B.</w:t>
      </w:r>
    </w:p>
    <w:p w14:paraId="681DE409" w14:textId="77777777" w:rsidR="00656764" w:rsidRPr="00656764" w:rsidRDefault="00656764" w:rsidP="00656764">
      <w:pPr>
        <w:widowControl w:val="0"/>
        <w:autoSpaceDE w:val="0"/>
        <w:autoSpaceDN w:val="0"/>
        <w:adjustRightInd w:val="0"/>
        <w:ind w:left="640" w:hanging="640"/>
        <w:rPr>
          <w:noProof/>
        </w:rPr>
      </w:pPr>
      <w:r w:rsidRPr="00656764">
        <w:rPr>
          <w:noProof/>
        </w:rPr>
        <w:t>[45]</w:t>
      </w:r>
      <w:r w:rsidRPr="00656764">
        <w:rPr>
          <w:noProof/>
        </w:rPr>
        <w:tab/>
        <w:t>P.P. Boix, S. Agarwala, T.M. Koh, N. Mathews, S.G. Mhaisalkar, Perovskite Solar Cells: Beyond Methylammonium Lead Iodide, J. Phys. Chem. Lett. 6 (2015) 898–907. doi:10.1021/jz502547f.</w:t>
      </w:r>
    </w:p>
    <w:p w14:paraId="5DC21FFC" w14:textId="77777777" w:rsidR="00656764" w:rsidRPr="00656764" w:rsidRDefault="00656764" w:rsidP="00656764">
      <w:pPr>
        <w:widowControl w:val="0"/>
        <w:autoSpaceDE w:val="0"/>
        <w:autoSpaceDN w:val="0"/>
        <w:adjustRightInd w:val="0"/>
        <w:ind w:left="640" w:hanging="640"/>
        <w:rPr>
          <w:noProof/>
        </w:rPr>
      </w:pPr>
      <w:r w:rsidRPr="00656764">
        <w:rPr>
          <w:noProof/>
        </w:rPr>
        <w:t>[46]</w:t>
      </w:r>
      <w:r w:rsidRPr="00656764">
        <w:rPr>
          <w:noProof/>
        </w:rPr>
        <w:tab/>
        <w:t>C. Zuo, H.J. Bolink, H. Han, J. Huang, D. Cahen, L. Ding, Advances in Perovskite Solar Cells, Adv. Sci. 3 (2016) 1500324. doi:10.1002/advs.201500324.</w:t>
      </w:r>
    </w:p>
    <w:p w14:paraId="7B51E3E7" w14:textId="77777777" w:rsidR="00656764" w:rsidRPr="00656764" w:rsidRDefault="00656764" w:rsidP="00656764">
      <w:pPr>
        <w:widowControl w:val="0"/>
        <w:autoSpaceDE w:val="0"/>
        <w:autoSpaceDN w:val="0"/>
        <w:adjustRightInd w:val="0"/>
        <w:ind w:left="640" w:hanging="640"/>
        <w:rPr>
          <w:noProof/>
        </w:rPr>
      </w:pPr>
      <w:r w:rsidRPr="00656764">
        <w:rPr>
          <w:noProof/>
        </w:rPr>
        <w:t>[47]</w:t>
      </w:r>
      <w:r w:rsidRPr="00656764">
        <w:rPr>
          <w:noProof/>
        </w:rPr>
        <w:tab/>
        <w:t>M.I. Asghar, K. Miettunen, J. Halme, P. Vahermaa, M. Toivola, K. Aitola, P. Lund, Review of stability for advanced dye solar cells, Energy Environ. Sci. 3 (2010) 418. doi:10.1039/b922801b.</w:t>
      </w:r>
    </w:p>
    <w:p w14:paraId="0FA12190" w14:textId="77777777" w:rsidR="00656764" w:rsidRPr="00656764" w:rsidRDefault="00656764" w:rsidP="00656764">
      <w:pPr>
        <w:widowControl w:val="0"/>
        <w:autoSpaceDE w:val="0"/>
        <w:autoSpaceDN w:val="0"/>
        <w:adjustRightInd w:val="0"/>
        <w:ind w:left="640" w:hanging="640"/>
        <w:rPr>
          <w:noProof/>
        </w:rPr>
      </w:pPr>
      <w:r w:rsidRPr="00656764">
        <w:rPr>
          <w:noProof/>
        </w:rPr>
        <w:t>[48]</w:t>
      </w:r>
      <w:r w:rsidRPr="00656764">
        <w:rPr>
          <w:noProof/>
        </w:rPr>
        <w:tab/>
        <w:t>T.M. Koh, B. Febriansyah, N. Mathews, Ruddlesden-Popper Perovskite Solar Cells, Chem. 2 (2017) 326–327. doi:10.1016/J.CHEMPR.2017.02.015.</w:t>
      </w:r>
    </w:p>
    <w:p w14:paraId="3391428B" w14:textId="77777777" w:rsidR="00656764" w:rsidRPr="00656764" w:rsidRDefault="00656764" w:rsidP="00656764">
      <w:pPr>
        <w:widowControl w:val="0"/>
        <w:autoSpaceDE w:val="0"/>
        <w:autoSpaceDN w:val="0"/>
        <w:adjustRightInd w:val="0"/>
        <w:ind w:left="640" w:hanging="640"/>
        <w:rPr>
          <w:noProof/>
        </w:rPr>
      </w:pPr>
      <w:r w:rsidRPr="00656764">
        <w:rPr>
          <w:noProof/>
        </w:rPr>
        <w:t>[49]</w:t>
      </w:r>
      <w:r w:rsidRPr="00656764">
        <w:rPr>
          <w:noProof/>
        </w:rPr>
        <w:tab/>
        <w:t>C. Grätzel, S.M. Zakeeruddin, Recent trends in mesoscopic solar cells based on molecular and nanopigment light harvesters, Mater. Today. 16 (2013) 11–18. doi:10.1016/j.mattod.2013.01.020.</w:t>
      </w:r>
    </w:p>
    <w:p w14:paraId="66B28EEF" w14:textId="77777777" w:rsidR="00656764" w:rsidRPr="00656764" w:rsidRDefault="00656764" w:rsidP="00656764">
      <w:pPr>
        <w:widowControl w:val="0"/>
        <w:autoSpaceDE w:val="0"/>
        <w:autoSpaceDN w:val="0"/>
        <w:adjustRightInd w:val="0"/>
        <w:ind w:left="640" w:hanging="640"/>
        <w:rPr>
          <w:noProof/>
        </w:rPr>
      </w:pPr>
      <w:r w:rsidRPr="00656764">
        <w:rPr>
          <w:noProof/>
        </w:rPr>
        <w:t>[50]</w:t>
      </w:r>
      <w:r w:rsidRPr="00656764">
        <w:rPr>
          <w:noProof/>
        </w:rPr>
        <w:tab/>
        <w:t>J.H. Rhee, C.-C. Chung, E.W.-G. Diau, A perspective of mesoscopic solar cells based on metal chalcogenide quantum dots and organometal-halide perovskites, NPG Asia Mater. 5 (2013) e68–e68. doi:10.1038/am.2013.53.</w:t>
      </w:r>
    </w:p>
    <w:p w14:paraId="6B2248C1" w14:textId="77777777" w:rsidR="00656764" w:rsidRPr="00656764" w:rsidRDefault="00656764" w:rsidP="00656764">
      <w:pPr>
        <w:widowControl w:val="0"/>
        <w:autoSpaceDE w:val="0"/>
        <w:autoSpaceDN w:val="0"/>
        <w:adjustRightInd w:val="0"/>
        <w:ind w:left="640" w:hanging="640"/>
        <w:rPr>
          <w:noProof/>
        </w:rPr>
      </w:pPr>
      <w:r w:rsidRPr="00656764">
        <w:rPr>
          <w:noProof/>
        </w:rPr>
        <w:t>[51]</w:t>
      </w:r>
      <w:r w:rsidRPr="00656764">
        <w:rPr>
          <w:noProof/>
        </w:rPr>
        <w:tab/>
        <w:t>N.-G. Park, Organometal Perovskite Light Absorbers Toward a 20% Efficiency Low-Cost Solid-State Mesoscopic Solar Cell, J. Phys. Chem. Lett. 4 (2013) 2423–2429. doi:10.1021/jz400892a.</w:t>
      </w:r>
    </w:p>
    <w:p w14:paraId="1D4DFD77" w14:textId="77777777" w:rsidR="00656764" w:rsidRPr="00656764" w:rsidRDefault="00656764" w:rsidP="00656764">
      <w:pPr>
        <w:widowControl w:val="0"/>
        <w:autoSpaceDE w:val="0"/>
        <w:autoSpaceDN w:val="0"/>
        <w:adjustRightInd w:val="0"/>
        <w:ind w:left="640" w:hanging="640"/>
        <w:rPr>
          <w:noProof/>
        </w:rPr>
      </w:pPr>
      <w:r w:rsidRPr="00656764">
        <w:rPr>
          <w:noProof/>
        </w:rPr>
        <w:t>[52]</w:t>
      </w:r>
      <w:r w:rsidRPr="00656764">
        <w:rPr>
          <w:noProof/>
        </w:rPr>
        <w:tab/>
        <w:t>S.P. Singh, P. Nagarjuna, Organometal halide perovskites as useful materials in sensitized solar cells, Dalt. Trans. 43 (2014) 5247. doi:10.1039/c3dt53503g.</w:t>
      </w:r>
    </w:p>
    <w:p w14:paraId="540180B1" w14:textId="77777777" w:rsidR="00656764" w:rsidRPr="00656764" w:rsidRDefault="00656764" w:rsidP="00656764">
      <w:pPr>
        <w:widowControl w:val="0"/>
        <w:autoSpaceDE w:val="0"/>
        <w:autoSpaceDN w:val="0"/>
        <w:adjustRightInd w:val="0"/>
        <w:ind w:left="640" w:hanging="640"/>
        <w:rPr>
          <w:noProof/>
        </w:rPr>
      </w:pPr>
      <w:r w:rsidRPr="00656764">
        <w:rPr>
          <w:noProof/>
        </w:rPr>
        <w:t>[53]</w:t>
      </w:r>
      <w:r w:rsidRPr="00656764">
        <w:rPr>
          <w:noProof/>
        </w:rPr>
        <w:tab/>
        <w:t>S. Gamliel, L. Etgar, Organo-metal perovskite based solar cells: sensitized versus planar architecture, RSC Adv. 4 (2014) 29012–29021. doi:10.1039/C4RA03981E.</w:t>
      </w:r>
    </w:p>
    <w:p w14:paraId="58B2E48F" w14:textId="77777777" w:rsidR="00656764" w:rsidRPr="00656764" w:rsidRDefault="00656764" w:rsidP="00656764">
      <w:pPr>
        <w:widowControl w:val="0"/>
        <w:autoSpaceDE w:val="0"/>
        <w:autoSpaceDN w:val="0"/>
        <w:adjustRightInd w:val="0"/>
        <w:ind w:left="640" w:hanging="640"/>
        <w:rPr>
          <w:noProof/>
        </w:rPr>
      </w:pPr>
      <w:r w:rsidRPr="00656764">
        <w:rPr>
          <w:noProof/>
        </w:rPr>
        <w:t>[54]</w:t>
      </w:r>
      <w:r w:rsidRPr="00656764">
        <w:rPr>
          <w:noProof/>
        </w:rPr>
        <w:tab/>
        <w:t>H.J. Snaith, Perovskites: The Emergence of a New Era for Low-Cost, High-Efficiency Solar Cells, J. Phys. Chem. Lett. 4 (2013) 3623–3630. doi:10.1021/jz4020162.</w:t>
      </w:r>
    </w:p>
    <w:p w14:paraId="61F72F1E" w14:textId="77777777" w:rsidR="00656764" w:rsidRPr="00656764" w:rsidRDefault="00656764" w:rsidP="00656764">
      <w:pPr>
        <w:widowControl w:val="0"/>
        <w:autoSpaceDE w:val="0"/>
        <w:autoSpaceDN w:val="0"/>
        <w:adjustRightInd w:val="0"/>
        <w:ind w:left="640" w:hanging="640"/>
        <w:rPr>
          <w:noProof/>
        </w:rPr>
      </w:pPr>
      <w:r w:rsidRPr="00656764">
        <w:rPr>
          <w:noProof/>
        </w:rPr>
        <w:t>[55]</w:t>
      </w:r>
      <w:r w:rsidRPr="00656764">
        <w:rPr>
          <w:noProof/>
        </w:rPr>
        <w:tab/>
        <w:t>P.P. Boix, K. Nonomura, N. Mathews, S.G. Mhaisalkar, Current progress and future perspectives for organic/inorganic perovskite solar cells, Mater. Today. 17 (2014) 16–23. doi:10.1016/j.mattod.2013.12.002.</w:t>
      </w:r>
    </w:p>
    <w:p w14:paraId="62D784B0" w14:textId="77777777" w:rsidR="00656764" w:rsidRPr="00656764" w:rsidRDefault="00656764" w:rsidP="00656764">
      <w:pPr>
        <w:widowControl w:val="0"/>
        <w:autoSpaceDE w:val="0"/>
        <w:autoSpaceDN w:val="0"/>
        <w:adjustRightInd w:val="0"/>
        <w:ind w:left="640" w:hanging="640"/>
        <w:rPr>
          <w:noProof/>
        </w:rPr>
      </w:pPr>
      <w:r w:rsidRPr="00656764">
        <w:rPr>
          <w:noProof/>
        </w:rPr>
        <w:t>[56]</w:t>
      </w:r>
      <w:r w:rsidRPr="00656764">
        <w:rPr>
          <w:noProof/>
        </w:rPr>
        <w:tab/>
        <w:t>Z. Hameiri, Photovoltaics literature survey (No. 144), Prog. Photovoltaics Res. Appl. 26 (2018) 688–693. doi:10.1002/pip.3064.</w:t>
      </w:r>
    </w:p>
    <w:p w14:paraId="010A3845" w14:textId="77777777" w:rsidR="00656764" w:rsidRPr="00656764" w:rsidRDefault="00656764" w:rsidP="00656764">
      <w:pPr>
        <w:widowControl w:val="0"/>
        <w:autoSpaceDE w:val="0"/>
        <w:autoSpaceDN w:val="0"/>
        <w:adjustRightInd w:val="0"/>
        <w:ind w:left="640" w:hanging="640"/>
        <w:rPr>
          <w:noProof/>
        </w:rPr>
      </w:pPr>
      <w:r w:rsidRPr="00656764">
        <w:rPr>
          <w:noProof/>
        </w:rPr>
        <w:t>[57]</w:t>
      </w:r>
      <w:r w:rsidRPr="00656764">
        <w:rPr>
          <w:noProof/>
        </w:rPr>
        <w:tab/>
        <w:t>C.C. Stoumpos, C.D. Malliakas, M.G. Kanatzidis, Semiconducting Tin and Lead Iodide Perovskites with Organic Cations: Phase Transitions, High Mobilities, and Near-Infrared Photoluminescent Properties, Inorg. Chem. 52 (2013) 9019–9038. doi:10.1021/ic401215x.</w:t>
      </w:r>
    </w:p>
    <w:p w14:paraId="001D6ADD" w14:textId="77777777" w:rsidR="00656764" w:rsidRPr="00656764" w:rsidRDefault="00656764" w:rsidP="00656764">
      <w:pPr>
        <w:widowControl w:val="0"/>
        <w:autoSpaceDE w:val="0"/>
        <w:autoSpaceDN w:val="0"/>
        <w:adjustRightInd w:val="0"/>
        <w:ind w:left="640" w:hanging="640"/>
        <w:rPr>
          <w:noProof/>
        </w:rPr>
      </w:pPr>
      <w:r w:rsidRPr="00656764">
        <w:rPr>
          <w:noProof/>
        </w:rPr>
        <w:t>[58]</w:t>
      </w:r>
      <w:r w:rsidRPr="00656764">
        <w:rPr>
          <w:noProof/>
        </w:rPr>
        <w:tab/>
        <w:t>G. Rose, Mineralogisch geognostische Reise nach dem Ural, dem Altai und dem Kaspischen Meere, Sander, Berlin, 1842. https://books.google.gr/books?id=-Tl1b31r8UwC (accessed June 23, 2018).</w:t>
      </w:r>
    </w:p>
    <w:p w14:paraId="039951D1" w14:textId="77777777" w:rsidR="00656764" w:rsidRPr="00656764" w:rsidRDefault="00656764" w:rsidP="00656764">
      <w:pPr>
        <w:widowControl w:val="0"/>
        <w:autoSpaceDE w:val="0"/>
        <w:autoSpaceDN w:val="0"/>
        <w:adjustRightInd w:val="0"/>
        <w:ind w:left="640" w:hanging="640"/>
        <w:rPr>
          <w:noProof/>
        </w:rPr>
      </w:pPr>
      <w:r w:rsidRPr="00656764">
        <w:rPr>
          <w:noProof/>
        </w:rPr>
        <w:t>[59]</w:t>
      </w:r>
      <w:r w:rsidRPr="00656764">
        <w:rPr>
          <w:noProof/>
        </w:rPr>
        <w:tab/>
        <w:t xml:space="preserve">R.J. Cava, Perovskite structure and derivatives, (n.d.). </w:t>
      </w:r>
      <w:r w:rsidRPr="00656764">
        <w:rPr>
          <w:noProof/>
        </w:rPr>
        <w:lastRenderedPageBreak/>
        <w:t>https://www.princeton.edu/~cavalab/tutorials/public/structures/perovskites.html (accessed September 21, 2018).</w:t>
      </w:r>
    </w:p>
    <w:p w14:paraId="2BE48060" w14:textId="77777777" w:rsidR="00656764" w:rsidRPr="00656764" w:rsidRDefault="00656764" w:rsidP="00656764">
      <w:pPr>
        <w:widowControl w:val="0"/>
        <w:autoSpaceDE w:val="0"/>
        <w:autoSpaceDN w:val="0"/>
        <w:adjustRightInd w:val="0"/>
        <w:ind w:left="640" w:hanging="640"/>
        <w:rPr>
          <w:noProof/>
        </w:rPr>
      </w:pPr>
      <w:r w:rsidRPr="00656764">
        <w:rPr>
          <w:noProof/>
        </w:rPr>
        <w:t>[60]</w:t>
      </w:r>
      <w:r w:rsidRPr="00656764">
        <w:rPr>
          <w:noProof/>
        </w:rPr>
        <w:tab/>
        <w:t>Q. Fu, T. He, J.L. Li, G.W. Yang, Band-engineered SrTiO 3 nanowires for visible light photocatalysis, J. Appl. Phys. 112 (2012) 104322. doi:10.1063/1.4767229.</w:t>
      </w:r>
    </w:p>
    <w:p w14:paraId="781DAED8" w14:textId="77777777" w:rsidR="00656764" w:rsidRPr="00656764" w:rsidRDefault="00656764" w:rsidP="00656764">
      <w:pPr>
        <w:widowControl w:val="0"/>
        <w:autoSpaceDE w:val="0"/>
        <w:autoSpaceDN w:val="0"/>
        <w:adjustRightInd w:val="0"/>
        <w:ind w:left="640" w:hanging="640"/>
        <w:rPr>
          <w:noProof/>
        </w:rPr>
      </w:pPr>
      <w:r w:rsidRPr="00656764">
        <w:rPr>
          <w:noProof/>
        </w:rPr>
        <w:t>[61]</w:t>
      </w:r>
      <w:r w:rsidRPr="00656764">
        <w:rPr>
          <w:noProof/>
        </w:rPr>
        <w:tab/>
        <w:t>Q. Fu, J.L. Li, T. He, G.W. Yang, Band-engineered CaTiO 3 nanowires for visible light photocatalysis, J. Appl. Phys. 113 (2013) 104303. doi:10.1063/1.4794196.</w:t>
      </w:r>
    </w:p>
    <w:p w14:paraId="25C99413" w14:textId="77777777" w:rsidR="00656764" w:rsidRPr="00656764" w:rsidRDefault="00656764" w:rsidP="00656764">
      <w:pPr>
        <w:widowControl w:val="0"/>
        <w:autoSpaceDE w:val="0"/>
        <w:autoSpaceDN w:val="0"/>
        <w:adjustRightInd w:val="0"/>
        <w:ind w:left="640" w:hanging="640"/>
        <w:rPr>
          <w:noProof/>
        </w:rPr>
      </w:pPr>
      <w:r w:rsidRPr="00656764">
        <w:rPr>
          <w:noProof/>
        </w:rPr>
        <w:t>[62]</w:t>
      </w:r>
      <w:r w:rsidRPr="00656764">
        <w:rPr>
          <w:noProof/>
        </w:rPr>
        <w:tab/>
        <w:t>T.R.N. Kutty, M. Avudaithai, Photocatalysis on Fine Powders of Perovskite Oxides, Catal. Rev. 34 (1992) 373–389. doi:10.1080/01614949208016318.</w:t>
      </w:r>
    </w:p>
    <w:p w14:paraId="41425D44" w14:textId="77777777" w:rsidR="00656764" w:rsidRPr="00656764" w:rsidRDefault="00656764" w:rsidP="00656764">
      <w:pPr>
        <w:widowControl w:val="0"/>
        <w:autoSpaceDE w:val="0"/>
        <w:autoSpaceDN w:val="0"/>
        <w:adjustRightInd w:val="0"/>
        <w:ind w:left="640" w:hanging="640"/>
        <w:rPr>
          <w:noProof/>
        </w:rPr>
      </w:pPr>
      <w:r w:rsidRPr="00656764">
        <w:rPr>
          <w:noProof/>
        </w:rPr>
        <w:t>[63]</w:t>
      </w:r>
      <w:r w:rsidRPr="00656764">
        <w:rPr>
          <w:noProof/>
        </w:rPr>
        <w:tab/>
        <w:t>S. Murugesan, M.N. Huda, Y. Yan, M.M. Al-Jassim, V. (Ravi) Subramanian, Band-Engineered Bismuth Titanate Pyrochlores for Visible Light Photocatalysis, J. Phys. Chem. C. 114 (2010) 10598–10605. doi:10.1021/jp906252r.</w:t>
      </w:r>
    </w:p>
    <w:p w14:paraId="2A00D4AB" w14:textId="77777777" w:rsidR="00656764" w:rsidRPr="00656764" w:rsidRDefault="00656764" w:rsidP="00656764">
      <w:pPr>
        <w:widowControl w:val="0"/>
        <w:autoSpaceDE w:val="0"/>
        <w:autoSpaceDN w:val="0"/>
        <w:adjustRightInd w:val="0"/>
        <w:ind w:left="640" w:hanging="640"/>
        <w:rPr>
          <w:noProof/>
        </w:rPr>
      </w:pPr>
      <w:r w:rsidRPr="00656764">
        <w:rPr>
          <w:noProof/>
        </w:rPr>
        <w:t>[64]</w:t>
      </w:r>
      <w:r w:rsidRPr="00656764">
        <w:rPr>
          <w:noProof/>
        </w:rPr>
        <w:tab/>
        <w:t>F. Deschler, M. Price, S. Pathak, L.E. Klintberg, D.-D. Jarausch, R. Higler, S. Hüttner, T. Leijtens, S.D. Stranks, H.J. Snaith, M. Atatüre, R.T. Phillips, R.H. Friend, High Photoluminescence Efficiency and Optically Pumped Lasing in Solution-Processed Mixed Halide Perovskite Semiconductors, J. Phys. Chem. Lett. 5 (2014) 1421–1426. doi:10.1021/jz5005285.</w:t>
      </w:r>
    </w:p>
    <w:p w14:paraId="7CEB6B3A" w14:textId="77777777" w:rsidR="00656764" w:rsidRPr="00656764" w:rsidRDefault="00656764" w:rsidP="00656764">
      <w:pPr>
        <w:widowControl w:val="0"/>
        <w:autoSpaceDE w:val="0"/>
        <w:autoSpaceDN w:val="0"/>
        <w:adjustRightInd w:val="0"/>
        <w:ind w:left="640" w:hanging="640"/>
        <w:rPr>
          <w:noProof/>
        </w:rPr>
      </w:pPr>
      <w:r w:rsidRPr="00656764">
        <w:rPr>
          <w:noProof/>
        </w:rPr>
        <w:t>[65]</w:t>
      </w:r>
      <w:r w:rsidRPr="00656764">
        <w:rPr>
          <w:noProof/>
        </w:rPr>
        <w:tab/>
        <w:t>J. Burschka, N. Pellet, S.-J. Moon, R. Humphry-Baker, P. Gao, M.K. Nazeeruddin, M. Grätzel, Sequential deposition as a route to high-performance perovskite-sensitized solar cells, Nature. 499 (2013) 316–319. doi:10.1038/nature12340.</w:t>
      </w:r>
    </w:p>
    <w:p w14:paraId="6E7D785E" w14:textId="77777777" w:rsidR="00656764" w:rsidRPr="00656764" w:rsidRDefault="00656764" w:rsidP="00656764">
      <w:pPr>
        <w:widowControl w:val="0"/>
        <w:autoSpaceDE w:val="0"/>
        <w:autoSpaceDN w:val="0"/>
        <w:adjustRightInd w:val="0"/>
        <w:ind w:left="640" w:hanging="640"/>
        <w:rPr>
          <w:noProof/>
        </w:rPr>
      </w:pPr>
      <w:r w:rsidRPr="00656764">
        <w:rPr>
          <w:noProof/>
        </w:rPr>
        <w:t>[66]</w:t>
      </w:r>
      <w:r w:rsidRPr="00656764">
        <w:rPr>
          <w:noProof/>
        </w:rPr>
        <w:tab/>
        <w:t>T. Song, Q. Chen, H. Zhou, C. Jiang, H.-H. Wang, Y. (Michael) Yang, Y. Liu, J. You, Y. Yang, Perovskite solar cells: film formation and properties, J. Mater. Chem. A. 3 (2015) 9032–9050. doi:10.1039/C4TA05246C.</w:t>
      </w:r>
    </w:p>
    <w:p w14:paraId="5E7FA85B" w14:textId="77777777" w:rsidR="00656764" w:rsidRPr="00656764" w:rsidRDefault="00656764" w:rsidP="00656764">
      <w:pPr>
        <w:widowControl w:val="0"/>
        <w:autoSpaceDE w:val="0"/>
        <w:autoSpaceDN w:val="0"/>
        <w:adjustRightInd w:val="0"/>
        <w:ind w:left="640" w:hanging="640"/>
        <w:rPr>
          <w:noProof/>
        </w:rPr>
      </w:pPr>
      <w:r w:rsidRPr="00656764">
        <w:rPr>
          <w:noProof/>
        </w:rPr>
        <w:t>[67]</w:t>
      </w:r>
      <w:r w:rsidRPr="00656764">
        <w:rPr>
          <w:noProof/>
        </w:rPr>
        <w:tab/>
        <w:t>A. Kojima, K. Teshima, Y. Shirai, T. Miyasaka, Organometal Halide Perovskites as Visible-Light Sensitizers for Photovoltaic Cells, J. Am. Chem. Soc. 131 (2009) 6050–6051. doi:10.1021/ja809598r.</w:t>
      </w:r>
    </w:p>
    <w:p w14:paraId="626A8EC9" w14:textId="77777777" w:rsidR="00656764" w:rsidRPr="00656764" w:rsidRDefault="00656764" w:rsidP="00656764">
      <w:pPr>
        <w:widowControl w:val="0"/>
        <w:autoSpaceDE w:val="0"/>
        <w:autoSpaceDN w:val="0"/>
        <w:adjustRightInd w:val="0"/>
        <w:ind w:left="640" w:hanging="640"/>
        <w:rPr>
          <w:noProof/>
        </w:rPr>
      </w:pPr>
      <w:r w:rsidRPr="00656764">
        <w:rPr>
          <w:noProof/>
        </w:rPr>
        <w:t>[68]</w:t>
      </w:r>
      <w:r w:rsidRPr="00656764">
        <w:rPr>
          <w:noProof/>
        </w:rPr>
        <w:tab/>
        <w:t>I. Chung, B. Lee, J. He, R.P.H. Chang, M.G. Kanatzidis, All-solid-state dye-sensitized solar cells with high efficiency, Nature. 485 (2012) 486–489. doi:10.1038/nature11067.</w:t>
      </w:r>
    </w:p>
    <w:p w14:paraId="2CF4AC28" w14:textId="77777777" w:rsidR="00656764" w:rsidRPr="00656764" w:rsidRDefault="00656764" w:rsidP="00656764">
      <w:pPr>
        <w:widowControl w:val="0"/>
        <w:autoSpaceDE w:val="0"/>
        <w:autoSpaceDN w:val="0"/>
        <w:adjustRightInd w:val="0"/>
        <w:ind w:left="640" w:hanging="640"/>
        <w:rPr>
          <w:noProof/>
        </w:rPr>
      </w:pPr>
      <w:r w:rsidRPr="00656764">
        <w:rPr>
          <w:noProof/>
        </w:rPr>
        <w:t>[69]</w:t>
      </w:r>
      <w:r w:rsidRPr="00656764">
        <w:rPr>
          <w:noProof/>
        </w:rPr>
        <w:tab/>
        <w:t>M.M. Lee, J. Teuscher, T. Miyasaka, T.N. Murakami, H.J. Snaith, Efficient Hybrid Solar Cells Based on Meso-Superstructured Organometal Halide Perovskites, Science (80-. ). 338 (2012) 643–647. doi:10.1126/science.1228604.</w:t>
      </w:r>
    </w:p>
    <w:p w14:paraId="417D4D07" w14:textId="77777777" w:rsidR="00656764" w:rsidRPr="00656764" w:rsidRDefault="00656764" w:rsidP="00656764">
      <w:pPr>
        <w:widowControl w:val="0"/>
        <w:autoSpaceDE w:val="0"/>
        <w:autoSpaceDN w:val="0"/>
        <w:adjustRightInd w:val="0"/>
        <w:ind w:left="640" w:hanging="640"/>
        <w:rPr>
          <w:noProof/>
        </w:rPr>
      </w:pPr>
      <w:r w:rsidRPr="00656764">
        <w:rPr>
          <w:noProof/>
        </w:rPr>
        <w:t>[70]</w:t>
      </w:r>
      <w:r w:rsidRPr="00656764">
        <w:rPr>
          <w:noProof/>
        </w:rPr>
        <w:tab/>
        <w:t>W. Li, J. Li, L. Wang, G. Niu, R. Gao, Y. Qiu, Post modification of perovskite sensitized solar cells by aluminum oxide for enhanced performance, J. Mater. Chem. A. 1 (2013) 11735. doi:10.1039/c3ta12240a.</w:t>
      </w:r>
    </w:p>
    <w:p w14:paraId="7F00DEDB" w14:textId="77777777" w:rsidR="00656764" w:rsidRPr="00656764" w:rsidRDefault="00656764" w:rsidP="00656764">
      <w:pPr>
        <w:widowControl w:val="0"/>
        <w:autoSpaceDE w:val="0"/>
        <w:autoSpaceDN w:val="0"/>
        <w:adjustRightInd w:val="0"/>
        <w:ind w:left="640" w:hanging="640"/>
        <w:rPr>
          <w:noProof/>
        </w:rPr>
      </w:pPr>
      <w:r w:rsidRPr="00656764">
        <w:rPr>
          <w:noProof/>
        </w:rPr>
        <w:t>[71]</w:t>
      </w:r>
      <w:r w:rsidRPr="00656764">
        <w:rPr>
          <w:noProof/>
        </w:rPr>
        <w:tab/>
        <w:t>D. Liu, T.L. Kelly, Perovskite solar cells with a planar heterojunction structure prepared using room-temperature solution processing techniques, Nat. Photonics. 8 (2014) 133–138. doi:10.1038/nphoton.2013.342.</w:t>
      </w:r>
    </w:p>
    <w:p w14:paraId="5F72652D" w14:textId="77777777" w:rsidR="00656764" w:rsidRPr="00656764" w:rsidRDefault="00656764" w:rsidP="00656764">
      <w:pPr>
        <w:widowControl w:val="0"/>
        <w:autoSpaceDE w:val="0"/>
        <w:autoSpaceDN w:val="0"/>
        <w:adjustRightInd w:val="0"/>
        <w:ind w:left="640" w:hanging="640"/>
        <w:rPr>
          <w:noProof/>
        </w:rPr>
      </w:pPr>
      <w:r w:rsidRPr="00656764">
        <w:rPr>
          <w:noProof/>
        </w:rPr>
        <w:t>[72]</w:t>
      </w:r>
      <w:r w:rsidRPr="00656764">
        <w:rPr>
          <w:noProof/>
        </w:rPr>
        <w:tab/>
        <w:t>J.H. Heo, S.H. Im, J.H. Noh, T.N. Mandal, C.-S. Lim, J.A. Chang, Y.H. Lee, H. Kim, A. Sarkar, M.K. Nazeeruddin, M. Grätzel, S. Il Seok, Efficient inorganic–organic hybrid heterojunction solar cells containing perovskite compound and polymeric hole conductors, Nat. Photonics. 7 (2013) 486–491. doi:10.1038/nphoton.2013.80.</w:t>
      </w:r>
    </w:p>
    <w:p w14:paraId="42A065A9" w14:textId="77777777" w:rsidR="00656764" w:rsidRPr="00656764" w:rsidRDefault="00656764" w:rsidP="00656764">
      <w:pPr>
        <w:widowControl w:val="0"/>
        <w:autoSpaceDE w:val="0"/>
        <w:autoSpaceDN w:val="0"/>
        <w:adjustRightInd w:val="0"/>
        <w:ind w:left="640" w:hanging="640"/>
        <w:rPr>
          <w:noProof/>
        </w:rPr>
      </w:pPr>
      <w:r w:rsidRPr="00656764">
        <w:rPr>
          <w:noProof/>
        </w:rPr>
        <w:t>[73]</w:t>
      </w:r>
      <w:r w:rsidRPr="00656764">
        <w:rPr>
          <w:noProof/>
        </w:rPr>
        <w:tab/>
        <w:t xml:space="preserve">J.A. Christians, P.A. Miranda Herrera, P. V. Kamat, Transformation of the Excited </w:t>
      </w:r>
      <w:r w:rsidRPr="00656764">
        <w:rPr>
          <w:noProof/>
        </w:rPr>
        <w:lastRenderedPageBreak/>
        <w:t>State and Photovoltaic Efficiency of CH 3 NH 3 PbI 3 Perovskite upon Controlled Exposure to Humidified Air, J. Am. Chem. Soc. 137 (2015) 1530–1538. doi:10.1021/ja511132a.</w:t>
      </w:r>
    </w:p>
    <w:p w14:paraId="1E68D6F8" w14:textId="77777777" w:rsidR="00656764" w:rsidRPr="00656764" w:rsidRDefault="00656764" w:rsidP="00656764">
      <w:pPr>
        <w:widowControl w:val="0"/>
        <w:autoSpaceDE w:val="0"/>
        <w:autoSpaceDN w:val="0"/>
        <w:adjustRightInd w:val="0"/>
        <w:ind w:left="640" w:hanging="640"/>
        <w:rPr>
          <w:noProof/>
        </w:rPr>
      </w:pPr>
      <w:r w:rsidRPr="00656764">
        <w:rPr>
          <w:noProof/>
        </w:rPr>
        <w:t>[74]</w:t>
      </w:r>
      <w:r w:rsidRPr="00656764">
        <w:rPr>
          <w:noProof/>
        </w:rPr>
        <w:tab/>
        <w:t>X. Dong, X. Fang, M. Lv, B. Lin, S. Zhang, J. Ding, N. Yuan, Improvement of the humidity stability of organic–inorganic perovskite solar cells using ultrathin Al 2 O 3 layers prepared by atomic layer deposition, J. Mater. Chem. A. 3 (2015) 5360–5367. doi:10.1039/C4TA06128D.</w:t>
      </w:r>
    </w:p>
    <w:p w14:paraId="370BA204" w14:textId="77777777" w:rsidR="00656764" w:rsidRPr="00656764" w:rsidRDefault="00656764" w:rsidP="00656764">
      <w:pPr>
        <w:widowControl w:val="0"/>
        <w:autoSpaceDE w:val="0"/>
        <w:autoSpaceDN w:val="0"/>
        <w:adjustRightInd w:val="0"/>
        <w:ind w:left="640" w:hanging="640"/>
        <w:rPr>
          <w:noProof/>
        </w:rPr>
      </w:pPr>
      <w:r w:rsidRPr="00656764">
        <w:rPr>
          <w:noProof/>
        </w:rPr>
        <w:t>[75]</w:t>
      </w:r>
      <w:r w:rsidRPr="00656764">
        <w:rPr>
          <w:noProof/>
        </w:rPr>
        <w:tab/>
        <w:t>W. Geng, L. Zhang, Y.-N. Zhang, W.-M. Lau, L.-M. Liu, First-Principles Study of Lead Iodide Perovskite Tetragonal and Orthorhombic Phases for Photovoltaics, J. Phys. Chem. C. 118 (2014) 19565–19571. doi:10.1021/jp504951h.</w:t>
      </w:r>
    </w:p>
    <w:p w14:paraId="54533697" w14:textId="77777777" w:rsidR="00656764" w:rsidRPr="00656764" w:rsidRDefault="00656764" w:rsidP="00656764">
      <w:pPr>
        <w:widowControl w:val="0"/>
        <w:autoSpaceDE w:val="0"/>
        <w:autoSpaceDN w:val="0"/>
        <w:adjustRightInd w:val="0"/>
        <w:ind w:left="640" w:hanging="640"/>
        <w:rPr>
          <w:noProof/>
        </w:rPr>
      </w:pPr>
      <w:r w:rsidRPr="00656764">
        <w:rPr>
          <w:noProof/>
        </w:rPr>
        <w:t>[76]</w:t>
      </w:r>
      <w:r w:rsidRPr="00656764">
        <w:rPr>
          <w:noProof/>
        </w:rPr>
        <w:tab/>
        <w:t>S. Aharon, B.-E. El Cohen, L. Etgar, Hybrid Lead Halide Iodide and Lead Halide Bromide in Efficient Hole Conductor Free Perovskite Solar Cell, J. Phys. Chem. C. 118 (2014) 17160–17165. doi:10.1021/jp5023407.</w:t>
      </w:r>
    </w:p>
    <w:p w14:paraId="17620F1B" w14:textId="77777777" w:rsidR="00656764" w:rsidRPr="00656764" w:rsidRDefault="00656764" w:rsidP="00656764">
      <w:pPr>
        <w:widowControl w:val="0"/>
        <w:autoSpaceDE w:val="0"/>
        <w:autoSpaceDN w:val="0"/>
        <w:adjustRightInd w:val="0"/>
        <w:ind w:left="640" w:hanging="640"/>
        <w:rPr>
          <w:noProof/>
        </w:rPr>
      </w:pPr>
      <w:r w:rsidRPr="00656764">
        <w:rPr>
          <w:noProof/>
        </w:rPr>
        <w:t>[77]</w:t>
      </w:r>
      <w:r w:rsidRPr="00656764">
        <w:rPr>
          <w:noProof/>
        </w:rPr>
        <w:tab/>
        <w:t>J.H. Noh, S.H. Im, J.H. Heo, T.N. Mandal, S. Il Seok, Chemical Management for Colorful, Efficient, and Stable Inorganic–Organic Hybrid Nanostructured Solar Cells, Nano Lett. 13 (2013) 1764–1769. doi:10.1021/nl400349b.</w:t>
      </w:r>
    </w:p>
    <w:p w14:paraId="27EA46E4" w14:textId="77777777" w:rsidR="00656764" w:rsidRPr="00656764" w:rsidRDefault="00656764" w:rsidP="00656764">
      <w:pPr>
        <w:widowControl w:val="0"/>
        <w:autoSpaceDE w:val="0"/>
        <w:autoSpaceDN w:val="0"/>
        <w:adjustRightInd w:val="0"/>
        <w:ind w:left="640" w:hanging="640"/>
        <w:rPr>
          <w:noProof/>
        </w:rPr>
      </w:pPr>
      <w:r w:rsidRPr="00656764">
        <w:rPr>
          <w:noProof/>
        </w:rPr>
        <w:t>[78]</w:t>
      </w:r>
      <w:r w:rsidRPr="00656764">
        <w:rPr>
          <w:noProof/>
        </w:rPr>
        <w:tab/>
        <w:t>B. Suarez, V. Gonzalez-Pedro, T.S. Ripolles, R.S. Sanchez, L. Otero, I. Mora-Sero, Recombination Study of Combined Halides (Cl, Br, I) Perovskite Solar Cells, J. Phys. Chem. Lett. 5 (2014) 1628–1635. doi:10.1021/jz5006797.</w:t>
      </w:r>
    </w:p>
    <w:p w14:paraId="61AE68A0" w14:textId="77777777" w:rsidR="00656764" w:rsidRPr="00656764" w:rsidRDefault="00656764" w:rsidP="00656764">
      <w:pPr>
        <w:widowControl w:val="0"/>
        <w:autoSpaceDE w:val="0"/>
        <w:autoSpaceDN w:val="0"/>
        <w:adjustRightInd w:val="0"/>
        <w:ind w:left="640" w:hanging="640"/>
        <w:rPr>
          <w:noProof/>
        </w:rPr>
      </w:pPr>
      <w:r w:rsidRPr="00656764">
        <w:rPr>
          <w:noProof/>
        </w:rPr>
        <w:t>[79]</w:t>
      </w:r>
      <w:r w:rsidRPr="00656764">
        <w:rPr>
          <w:noProof/>
        </w:rPr>
        <w:tab/>
        <w:t>F.K. Aldibaja, L. Badia, E. Mas-Marzá, R.S. Sánchez, E.M. Barea, I. Mora-Sero, Effect of different lead precursors on perovskite solar cell performance and stability, J. Mater. Chem. A. 3 (2015) 9194–9200. doi:10.1039/C4TA06198E.</w:t>
      </w:r>
    </w:p>
    <w:p w14:paraId="7AF0AD1F" w14:textId="77777777" w:rsidR="00656764" w:rsidRPr="00656764" w:rsidRDefault="00656764" w:rsidP="00656764">
      <w:pPr>
        <w:widowControl w:val="0"/>
        <w:autoSpaceDE w:val="0"/>
        <w:autoSpaceDN w:val="0"/>
        <w:adjustRightInd w:val="0"/>
        <w:ind w:left="640" w:hanging="640"/>
        <w:rPr>
          <w:noProof/>
        </w:rPr>
      </w:pPr>
      <w:r w:rsidRPr="00656764">
        <w:rPr>
          <w:noProof/>
        </w:rPr>
        <w:t>[80]</w:t>
      </w:r>
      <w:r w:rsidRPr="00656764">
        <w:rPr>
          <w:noProof/>
        </w:rPr>
        <w:tab/>
        <w:t>Q. Jiang, D. Rebollar, J. Gong, E.L. Piacentino, C. Zheng, T. Xu, Pseudohalide-Induced Moisture Tolerance in Perovskite CH 3 NH 3 Pb(SCN) 2 I Thin Films, Angew. Chemie Int. Ed. 54 (2015) 7617–7620. doi:10.1002/anie.201503038.</w:t>
      </w:r>
    </w:p>
    <w:p w14:paraId="7E2E66C9" w14:textId="77777777" w:rsidR="00656764" w:rsidRPr="00656764" w:rsidRDefault="00656764" w:rsidP="00656764">
      <w:pPr>
        <w:widowControl w:val="0"/>
        <w:autoSpaceDE w:val="0"/>
        <w:autoSpaceDN w:val="0"/>
        <w:adjustRightInd w:val="0"/>
        <w:ind w:left="640" w:hanging="640"/>
        <w:rPr>
          <w:noProof/>
        </w:rPr>
      </w:pPr>
      <w:r w:rsidRPr="00656764">
        <w:rPr>
          <w:noProof/>
        </w:rPr>
        <w:t>[81]</w:t>
      </w:r>
      <w:r w:rsidRPr="00656764">
        <w:rPr>
          <w:noProof/>
        </w:rPr>
        <w:tab/>
        <w:t>S.Y. Dou, L.T. Yan, Y.C. Liu, G. Du, P. Zhou, Preparation and performance of organic–inorganic halide perovskites, J. Mater. Sci. Mater. Electron. 24 (2013) 4862–4867. doi:10.1007/s10854-013-1489-3.</w:t>
      </w:r>
    </w:p>
    <w:p w14:paraId="552A15D8" w14:textId="77777777" w:rsidR="00656764" w:rsidRPr="00656764" w:rsidRDefault="00656764" w:rsidP="00656764">
      <w:pPr>
        <w:widowControl w:val="0"/>
        <w:autoSpaceDE w:val="0"/>
        <w:autoSpaceDN w:val="0"/>
        <w:adjustRightInd w:val="0"/>
        <w:ind w:left="640" w:hanging="640"/>
        <w:rPr>
          <w:noProof/>
        </w:rPr>
      </w:pPr>
      <w:r w:rsidRPr="00656764">
        <w:rPr>
          <w:noProof/>
        </w:rPr>
        <w:t>[82]</w:t>
      </w:r>
      <w:r w:rsidRPr="00656764">
        <w:rPr>
          <w:noProof/>
        </w:rPr>
        <w:tab/>
        <w:t>G.E. Eperon, S.D. Stranks, C. Menelaou, M.B. Johnston, L.M. Herz, H.J. Snaith, Formamidinium lead trihalide: a broadly tunable perovskite for efficient planar heterojunction solar cells, Energy Environ. Sci. 7 (2014) 982. doi:10.1039/c3ee43822h.</w:t>
      </w:r>
    </w:p>
    <w:p w14:paraId="4A94DDCE" w14:textId="77777777" w:rsidR="00656764" w:rsidRPr="00656764" w:rsidRDefault="00656764" w:rsidP="00656764">
      <w:pPr>
        <w:widowControl w:val="0"/>
        <w:autoSpaceDE w:val="0"/>
        <w:autoSpaceDN w:val="0"/>
        <w:adjustRightInd w:val="0"/>
        <w:ind w:left="640" w:hanging="640"/>
        <w:rPr>
          <w:noProof/>
        </w:rPr>
      </w:pPr>
      <w:r w:rsidRPr="00656764">
        <w:rPr>
          <w:noProof/>
        </w:rPr>
        <w:t>[83]</w:t>
      </w:r>
      <w:r w:rsidRPr="00656764">
        <w:rPr>
          <w:noProof/>
        </w:rPr>
        <w:tab/>
        <w:t>I.C. Smith, E.T. Hoke, D. Solis-Ibarra, M.D. McGehee, H.I. Karunadasa, A Layered Hybrid Perovskite Solar-Cell Absorber with Enhanced Moisture Stability, Angew. Chemie Int. Ed. 53 (2014) 11232–11235. doi:10.1002/anie.201406466.</w:t>
      </w:r>
    </w:p>
    <w:p w14:paraId="4C0DF59C" w14:textId="77777777" w:rsidR="00656764" w:rsidRPr="00656764" w:rsidRDefault="00656764" w:rsidP="00656764">
      <w:pPr>
        <w:widowControl w:val="0"/>
        <w:autoSpaceDE w:val="0"/>
        <w:autoSpaceDN w:val="0"/>
        <w:adjustRightInd w:val="0"/>
        <w:ind w:left="640" w:hanging="640"/>
        <w:rPr>
          <w:noProof/>
        </w:rPr>
      </w:pPr>
      <w:r w:rsidRPr="00656764">
        <w:rPr>
          <w:noProof/>
        </w:rPr>
        <w:t>[84]</w:t>
      </w:r>
      <w:r w:rsidRPr="00656764">
        <w:rPr>
          <w:noProof/>
        </w:rPr>
        <w:tab/>
        <w:t>H. Tsai, W. Nie, J.C. Blancon, C.C. Stoumpos, R. Asadpour, B. Harutyunyan, A.J. Neukirch, R. Verduzco, J.J. Crochet, S. Tretiak, L. Pedesseau, J. Even, M.A. Alam, G. Gupta, J. Lou, P.M. Ajayan, M.J. Bedzyk, M.G. Kanatzidis, A.D. Mohite, High-efficiency two-dimensional ruddlesden-popper perovskite solar cells, Nature. 536 (2016) 312–317. doi:10.1038/nature18306.</w:t>
      </w:r>
    </w:p>
    <w:p w14:paraId="4E945057" w14:textId="77777777" w:rsidR="00656764" w:rsidRPr="00656764" w:rsidRDefault="00656764" w:rsidP="00656764">
      <w:pPr>
        <w:widowControl w:val="0"/>
        <w:autoSpaceDE w:val="0"/>
        <w:autoSpaceDN w:val="0"/>
        <w:adjustRightInd w:val="0"/>
        <w:ind w:left="640" w:hanging="640"/>
        <w:rPr>
          <w:noProof/>
        </w:rPr>
      </w:pPr>
      <w:r w:rsidRPr="00656764">
        <w:rPr>
          <w:noProof/>
        </w:rPr>
        <w:t>[85]</w:t>
      </w:r>
      <w:r w:rsidRPr="00656764">
        <w:rPr>
          <w:noProof/>
        </w:rPr>
        <w:tab/>
        <w:t xml:space="preserve">C.C. Stoumpos, C.M.M. Soe, H. Tsai, W. Nie, J.-C. Blancon, D.H. Cao, F. Liu, B. Traoré, C. Katan, J. Even, A.D. Mohite, M.G. Kanatzidis, High Members of the 2D Ruddlesden-Popper Halide Perovskites: Synthesis, Optical Properties, and Solar Cells of (CH3(CH2)3NH3)2(CH3NH3)4Pb5I16, Chem. 2 (2017) 427–440. </w:t>
      </w:r>
      <w:r w:rsidRPr="00656764">
        <w:rPr>
          <w:noProof/>
        </w:rPr>
        <w:lastRenderedPageBreak/>
        <w:t>doi:10.1016/J.CHEMPR.2017.02.004.</w:t>
      </w:r>
    </w:p>
    <w:p w14:paraId="2ADAFE50" w14:textId="77777777" w:rsidR="00656764" w:rsidRPr="00656764" w:rsidRDefault="00656764" w:rsidP="00656764">
      <w:pPr>
        <w:widowControl w:val="0"/>
        <w:autoSpaceDE w:val="0"/>
        <w:autoSpaceDN w:val="0"/>
        <w:adjustRightInd w:val="0"/>
        <w:ind w:left="640" w:hanging="640"/>
        <w:rPr>
          <w:noProof/>
        </w:rPr>
      </w:pPr>
      <w:r w:rsidRPr="00656764">
        <w:rPr>
          <w:noProof/>
        </w:rPr>
        <w:t>[86]</w:t>
      </w:r>
      <w:r w:rsidRPr="00656764">
        <w:rPr>
          <w:noProof/>
        </w:rPr>
        <w:tab/>
        <w:t>S. Lv, S. Pang, Y. Zhou, N.P. Padture, H. Hu, L. Wang, X. Zhou, H. Zhu, L. Zhang, C. Huang, G. Cui, One-step, solution-processed formamidinium lead trihalide (FAPbI(3−x)Clx) for mesoscopic perovskite–polymer solar cells, Phys. Chem. Chem. Phys. 16 (2014) 19206–19211. doi:10.1039/C4CP02113D.</w:t>
      </w:r>
    </w:p>
    <w:p w14:paraId="2E5AFB56" w14:textId="77777777" w:rsidR="00656764" w:rsidRPr="00656764" w:rsidRDefault="00656764" w:rsidP="00656764">
      <w:pPr>
        <w:widowControl w:val="0"/>
        <w:autoSpaceDE w:val="0"/>
        <w:autoSpaceDN w:val="0"/>
        <w:adjustRightInd w:val="0"/>
        <w:ind w:left="640" w:hanging="640"/>
        <w:rPr>
          <w:noProof/>
        </w:rPr>
      </w:pPr>
      <w:r w:rsidRPr="00656764">
        <w:rPr>
          <w:noProof/>
        </w:rPr>
        <w:t>[87]</w:t>
      </w:r>
      <w:r w:rsidRPr="00656764">
        <w:rPr>
          <w:noProof/>
        </w:rPr>
        <w:tab/>
        <w:t>D.P. McMeekin, G. Sadoughi, W. Rehman, G.E. Eperon, M. Saliba, M.T. Horantner, A. Haghighirad, N. Sakai, L. Korte, B. Rech, M.B. Johnston, L.M. Herz, H.J. Snaith, A mixed-cation lead mixed-halide perovskite absorber for tandem solar cells, Science (80-. ). 351 (2016) 151–155. doi:10.1126/science.aad5845.</w:t>
      </w:r>
    </w:p>
    <w:p w14:paraId="7368D586" w14:textId="77777777" w:rsidR="00656764" w:rsidRPr="00656764" w:rsidRDefault="00656764" w:rsidP="00656764">
      <w:pPr>
        <w:widowControl w:val="0"/>
        <w:autoSpaceDE w:val="0"/>
        <w:autoSpaceDN w:val="0"/>
        <w:adjustRightInd w:val="0"/>
        <w:ind w:left="640" w:hanging="640"/>
        <w:rPr>
          <w:noProof/>
        </w:rPr>
      </w:pPr>
      <w:r w:rsidRPr="00656764">
        <w:rPr>
          <w:noProof/>
        </w:rPr>
        <w:t>[88]</w:t>
      </w:r>
      <w:r w:rsidRPr="00656764">
        <w:rPr>
          <w:noProof/>
        </w:rPr>
        <w:tab/>
        <w:t>L. Peedikakkandy, P. Bhargava, Recrystallization and phase stability study of cesium tin iodide for application as a hole transporter in dye sensitized solar cells, Mater. Sci. Semicond. Process. 33 (2015) 103–109. doi:10.1016/j.mssp.2015.01.023.</w:t>
      </w:r>
    </w:p>
    <w:p w14:paraId="17D47A3B" w14:textId="77777777" w:rsidR="00656764" w:rsidRPr="00656764" w:rsidRDefault="00656764" w:rsidP="00656764">
      <w:pPr>
        <w:widowControl w:val="0"/>
        <w:autoSpaceDE w:val="0"/>
        <w:autoSpaceDN w:val="0"/>
        <w:adjustRightInd w:val="0"/>
        <w:ind w:left="640" w:hanging="640"/>
        <w:rPr>
          <w:noProof/>
        </w:rPr>
      </w:pPr>
      <w:r w:rsidRPr="00656764">
        <w:rPr>
          <w:noProof/>
        </w:rPr>
        <w:t>[89]</w:t>
      </w:r>
      <w:r w:rsidRPr="00656764">
        <w:rPr>
          <w:noProof/>
        </w:rPr>
        <w:tab/>
        <w:t>A. Fakharuddin, F. Di Giacomo, I. Ahmed, Q. Wali, T.M. Brown, R. Jose, Role of morphology and crystallinity of nanorod and planar electron transport layers on the performance and long term durability of perovskite solar cells, J. Power Sources. 283 (2015) 61–67. doi:10.1016/j.jpowsour.2015.02.084.</w:t>
      </w:r>
    </w:p>
    <w:p w14:paraId="4D61E959" w14:textId="77777777" w:rsidR="00656764" w:rsidRPr="00656764" w:rsidRDefault="00656764" w:rsidP="00656764">
      <w:pPr>
        <w:widowControl w:val="0"/>
        <w:autoSpaceDE w:val="0"/>
        <w:autoSpaceDN w:val="0"/>
        <w:adjustRightInd w:val="0"/>
        <w:ind w:left="640" w:hanging="640"/>
        <w:rPr>
          <w:noProof/>
        </w:rPr>
      </w:pPr>
      <w:r w:rsidRPr="00656764">
        <w:rPr>
          <w:noProof/>
        </w:rPr>
        <w:t>[90]</w:t>
      </w:r>
      <w:r w:rsidRPr="00656764">
        <w:rPr>
          <w:noProof/>
        </w:rPr>
        <w:tab/>
        <w:t>D. Bi, G. Boschloo, S. Schwarzmüller, L. Yang, E.M.J. Johansson, A. Hagfeldt, Efficient and stable CH3NH3PbI3-sensitized ZnO nanorod array solid-state solar cells, Nanoscale. 5 (2013) 11686. doi:10.1039/c3nr01542d.</w:t>
      </w:r>
    </w:p>
    <w:p w14:paraId="4041D2D9" w14:textId="77777777" w:rsidR="00656764" w:rsidRPr="00656764" w:rsidRDefault="00656764" w:rsidP="00656764">
      <w:pPr>
        <w:widowControl w:val="0"/>
        <w:autoSpaceDE w:val="0"/>
        <w:autoSpaceDN w:val="0"/>
        <w:adjustRightInd w:val="0"/>
        <w:ind w:left="640" w:hanging="640"/>
        <w:rPr>
          <w:noProof/>
        </w:rPr>
      </w:pPr>
      <w:r w:rsidRPr="00656764">
        <w:rPr>
          <w:noProof/>
        </w:rPr>
        <w:t>[91]</w:t>
      </w:r>
      <w:r w:rsidRPr="00656764">
        <w:rPr>
          <w:noProof/>
        </w:rPr>
        <w:tab/>
        <w:t>F.J. Ramos, D. Cortes, A. Aguirre, F.J. Castano, S. Ahmad, Fabrication and encapsulation of perovskites sensitized solid state solar cells, in: 2014 IEEE 40th Photovolt. Spec. Conf., IEEE, 2014: pp. 2584–2587. doi:10.1109/PVSC.2014.6925459.</w:t>
      </w:r>
    </w:p>
    <w:p w14:paraId="3842AEAB" w14:textId="77777777" w:rsidR="00656764" w:rsidRPr="00656764" w:rsidRDefault="00656764" w:rsidP="00656764">
      <w:pPr>
        <w:widowControl w:val="0"/>
        <w:autoSpaceDE w:val="0"/>
        <w:autoSpaceDN w:val="0"/>
        <w:adjustRightInd w:val="0"/>
        <w:ind w:left="640" w:hanging="640"/>
        <w:rPr>
          <w:noProof/>
        </w:rPr>
      </w:pPr>
      <w:r w:rsidRPr="00656764">
        <w:rPr>
          <w:noProof/>
        </w:rPr>
        <w:t>[92]</w:t>
      </w:r>
      <w:r w:rsidRPr="00656764">
        <w:rPr>
          <w:noProof/>
        </w:rPr>
        <w:tab/>
        <w:t>F. Hao, C.C. Stoumpos, D.H. Cao, R.P.H. Chang, M.G. Kanatzidis, R.P.H.C.&amp; M.G.K. Feng Hao, Constantinos C. Stoumpos, Duyen Hanh Cao, Lead-free solid-state organic–inorganic halide perovskite solar cells, Nat. Photonics. 8 (2014) 489–494. doi:10.1038/nphoton.2014.82.</w:t>
      </w:r>
    </w:p>
    <w:p w14:paraId="713395CF" w14:textId="77777777" w:rsidR="00656764" w:rsidRPr="00656764" w:rsidRDefault="00656764" w:rsidP="00656764">
      <w:pPr>
        <w:widowControl w:val="0"/>
        <w:autoSpaceDE w:val="0"/>
        <w:autoSpaceDN w:val="0"/>
        <w:adjustRightInd w:val="0"/>
        <w:ind w:left="640" w:hanging="640"/>
        <w:rPr>
          <w:noProof/>
        </w:rPr>
      </w:pPr>
      <w:r w:rsidRPr="00656764">
        <w:rPr>
          <w:noProof/>
        </w:rPr>
        <w:t>[93]</w:t>
      </w:r>
      <w:r w:rsidRPr="00656764">
        <w:rPr>
          <w:noProof/>
        </w:rPr>
        <w:tab/>
        <w:t>Y. Han, S. Meyer, Y. Dkhissi, K. Weber, J.M. Pringle, U. Bach, L. Spiccia, Y.-B. Cheng, Degradation observations of encapsulated planar CH 3 NH 3 PbI 3 perovskite solar cells at high temperatures and humidity, J. Mater. Chem. A. 3 (2015) 8139–8147. doi:10.1039/C5TA00358J.</w:t>
      </w:r>
    </w:p>
    <w:p w14:paraId="63070F2C" w14:textId="77777777" w:rsidR="00656764" w:rsidRPr="00656764" w:rsidRDefault="00656764" w:rsidP="00656764">
      <w:pPr>
        <w:widowControl w:val="0"/>
        <w:autoSpaceDE w:val="0"/>
        <w:autoSpaceDN w:val="0"/>
        <w:adjustRightInd w:val="0"/>
        <w:ind w:left="640" w:hanging="640"/>
        <w:rPr>
          <w:noProof/>
        </w:rPr>
      </w:pPr>
      <w:r w:rsidRPr="00656764">
        <w:rPr>
          <w:noProof/>
        </w:rPr>
        <w:t>[94]</w:t>
      </w:r>
      <w:r w:rsidRPr="00656764">
        <w:rPr>
          <w:noProof/>
        </w:rPr>
        <w:tab/>
        <w:t>Z. Ku, Y. Rong, M. Xu, T. Liu, H. Han, Full Printable Processed Mesoscopic CH3NH3PbI3/TiO2 Heterojunction Solar Cells with Carbon Counter Electrode, Sci. Rep. 3 (2013) 3132. doi:10.1038/srep03132.</w:t>
      </w:r>
    </w:p>
    <w:p w14:paraId="20DDF742" w14:textId="77777777" w:rsidR="00656764" w:rsidRPr="00656764" w:rsidRDefault="00656764" w:rsidP="00656764">
      <w:pPr>
        <w:widowControl w:val="0"/>
        <w:autoSpaceDE w:val="0"/>
        <w:autoSpaceDN w:val="0"/>
        <w:adjustRightInd w:val="0"/>
        <w:ind w:left="640" w:hanging="640"/>
        <w:rPr>
          <w:noProof/>
        </w:rPr>
      </w:pPr>
      <w:r w:rsidRPr="00656764">
        <w:rPr>
          <w:noProof/>
        </w:rPr>
        <w:t>[95]</w:t>
      </w:r>
      <w:r w:rsidRPr="00656764">
        <w:rPr>
          <w:noProof/>
        </w:rPr>
        <w:tab/>
        <w:t>A. Mei, X. Li, L. Liu, Z. Ku, T. Liu, Y. Rong, M. Xu, M. Hu, J. Chen, Y. Yang, M. Gratzel, H. Han, A hole-conductor-free, fully printable mesoscopic perovskite solar cell with high stability, Science (80-. ). 345 (2014) 295–298. doi:10.1126/science.1254763.</w:t>
      </w:r>
    </w:p>
    <w:p w14:paraId="7E636482" w14:textId="77777777" w:rsidR="00656764" w:rsidRPr="00656764" w:rsidRDefault="00656764" w:rsidP="00656764">
      <w:pPr>
        <w:widowControl w:val="0"/>
        <w:autoSpaceDE w:val="0"/>
        <w:autoSpaceDN w:val="0"/>
        <w:adjustRightInd w:val="0"/>
        <w:ind w:left="640" w:hanging="640"/>
        <w:rPr>
          <w:noProof/>
        </w:rPr>
      </w:pPr>
      <w:r w:rsidRPr="00656764">
        <w:rPr>
          <w:noProof/>
        </w:rPr>
        <w:t>[96]</w:t>
      </w:r>
      <w:r w:rsidRPr="00656764">
        <w:rPr>
          <w:noProof/>
        </w:rPr>
        <w:tab/>
        <w:t>X. Liu, H. Yu, L. Yan, Q. Dong, Q. Wan, Y. Zhou, B. Song, Y. Li, Triple Cathode Buffer Layers Composed of PCBM, C 60 , and LiF for High-Performance Planar Perovskite Solar Cells, ACS Appl. Mater. Interfaces. 7 (2015) 6230–6237. doi:10.1021/acsami.5b00468.</w:t>
      </w:r>
    </w:p>
    <w:p w14:paraId="4613BEA5" w14:textId="77777777" w:rsidR="00656764" w:rsidRPr="00656764" w:rsidRDefault="00656764" w:rsidP="00656764">
      <w:pPr>
        <w:widowControl w:val="0"/>
        <w:autoSpaceDE w:val="0"/>
        <w:autoSpaceDN w:val="0"/>
        <w:adjustRightInd w:val="0"/>
        <w:ind w:left="640" w:hanging="640"/>
        <w:rPr>
          <w:noProof/>
        </w:rPr>
      </w:pPr>
      <w:r w:rsidRPr="00656764">
        <w:rPr>
          <w:noProof/>
        </w:rPr>
        <w:lastRenderedPageBreak/>
        <w:t>[97]</w:t>
      </w:r>
      <w:r w:rsidRPr="00656764">
        <w:rPr>
          <w:noProof/>
        </w:rPr>
        <w:tab/>
        <w:t>S. Guarnera, A. Abate, W. Zhang, J.M. Foster, G. Richardson, A. Petrozza, H.J. Snaith, Improving the Long-Term Stability of Perovskite Solar Cells with a Porous Al 2 O 3 Buffer Layer, J. Phys. Chem. Lett. 6 (2015) 432–437. doi:10.1021/jz502703p.</w:t>
      </w:r>
    </w:p>
    <w:p w14:paraId="7E859DAC" w14:textId="77777777" w:rsidR="00656764" w:rsidRPr="00656764" w:rsidRDefault="00656764" w:rsidP="00656764">
      <w:pPr>
        <w:widowControl w:val="0"/>
        <w:autoSpaceDE w:val="0"/>
        <w:autoSpaceDN w:val="0"/>
        <w:adjustRightInd w:val="0"/>
        <w:ind w:left="640" w:hanging="640"/>
        <w:rPr>
          <w:noProof/>
        </w:rPr>
      </w:pPr>
      <w:r w:rsidRPr="00656764">
        <w:rPr>
          <w:noProof/>
        </w:rPr>
        <w:t>[98]</w:t>
      </w:r>
      <w:r w:rsidRPr="00656764">
        <w:rPr>
          <w:noProof/>
        </w:rPr>
        <w:tab/>
        <w:t>B. Hwang, J. Lee, Hybrid Organic-Inorganic Perovskite Memory with Long-Term Stability in Air, Sci. Rep. 7 (2017) 673. doi:10.1038/s41598-017-00778-5.</w:t>
      </w:r>
    </w:p>
    <w:p w14:paraId="66FED89A" w14:textId="77777777" w:rsidR="00656764" w:rsidRPr="00656764" w:rsidRDefault="00656764" w:rsidP="00656764">
      <w:pPr>
        <w:widowControl w:val="0"/>
        <w:autoSpaceDE w:val="0"/>
        <w:autoSpaceDN w:val="0"/>
        <w:adjustRightInd w:val="0"/>
        <w:ind w:left="640" w:hanging="640"/>
        <w:rPr>
          <w:noProof/>
        </w:rPr>
      </w:pPr>
      <w:r w:rsidRPr="00656764">
        <w:rPr>
          <w:noProof/>
        </w:rPr>
        <w:t>[99]</w:t>
      </w:r>
      <w:r w:rsidRPr="00656764">
        <w:rPr>
          <w:noProof/>
        </w:rPr>
        <w:tab/>
        <w:t>X. Gao, J. Li, J. Baker, Y. Hou, D. Guan, J. Chen, C. Yuan, Enhanced photovoltaic performance of perovskite CH 3 NH 3 PbI 3 solar cells with freestanding TiO 2 nanotube array films, Chem. Commun. 50 (2014) 6368–6371. doi:10.1039/C4CC01864H.</w:t>
      </w:r>
    </w:p>
    <w:p w14:paraId="59C8755E" w14:textId="77777777" w:rsidR="00656764" w:rsidRPr="00656764" w:rsidRDefault="00656764" w:rsidP="00656764">
      <w:pPr>
        <w:widowControl w:val="0"/>
        <w:autoSpaceDE w:val="0"/>
        <w:autoSpaceDN w:val="0"/>
        <w:adjustRightInd w:val="0"/>
        <w:ind w:left="640" w:hanging="640"/>
        <w:rPr>
          <w:noProof/>
        </w:rPr>
      </w:pPr>
      <w:r w:rsidRPr="00656764">
        <w:rPr>
          <w:noProof/>
        </w:rPr>
        <w:t>[100]</w:t>
      </w:r>
      <w:r w:rsidRPr="00656764">
        <w:rPr>
          <w:noProof/>
        </w:rPr>
        <w:tab/>
        <w:t>L. Loh, J. Briscoe, S. Dunn, Perovskite enhanced solid state ZnO solar cells, J. Phys. Conf. Ser. 476 (2013) 012008. doi:10.1088/1742-6596/476/1/012008.</w:t>
      </w:r>
    </w:p>
    <w:p w14:paraId="7A4B86CA" w14:textId="77777777" w:rsidR="00656764" w:rsidRPr="00656764" w:rsidRDefault="00656764" w:rsidP="00656764">
      <w:pPr>
        <w:widowControl w:val="0"/>
        <w:autoSpaceDE w:val="0"/>
        <w:autoSpaceDN w:val="0"/>
        <w:adjustRightInd w:val="0"/>
        <w:ind w:left="640" w:hanging="640"/>
        <w:rPr>
          <w:noProof/>
        </w:rPr>
      </w:pPr>
      <w:r w:rsidRPr="00656764">
        <w:rPr>
          <w:noProof/>
        </w:rPr>
        <w:t>[101]</w:t>
      </w:r>
      <w:r w:rsidRPr="00656764">
        <w:rPr>
          <w:noProof/>
        </w:rPr>
        <w:tab/>
        <w:t>J. Yang, B.D. Siempelkamp, D. Liu, T.L. Kelly, Investigation of CH 3 NH 3 PbI 3 Degradation Rates and Mechanisms in Controlled Humidity Environments Using in Situ Techniques, ACS Nano. 9 (2015) 1955–1963. doi:10.1021/nn506864k.</w:t>
      </w:r>
    </w:p>
    <w:p w14:paraId="3E7EE5F3" w14:textId="77777777" w:rsidR="00656764" w:rsidRPr="00656764" w:rsidRDefault="00656764" w:rsidP="00656764">
      <w:pPr>
        <w:widowControl w:val="0"/>
        <w:autoSpaceDE w:val="0"/>
        <w:autoSpaceDN w:val="0"/>
        <w:adjustRightInd w:val="0"/>
        <w:ind w:left="640" w:hanging="640"/>
        <w:rPr>
          <w:noProof/>
        </w:rPr>
      </w:pPr>
      <w:r w:rsidRPr="00656764">
        <w:rPr>
          <w:noProof/>
        </w:rPr>
        <w:t>[102]</w:t>
      </w:r>
      <w:r w:rsidRPr="00656764">
        <w:rPr>
          <w:noProof/>
        </w:rPr>
        <w:tab/>
        <w:t>F. Hao, C.C. Stoumpos, R.P.H. Chang, M.G. Kanatzidis, Anomalous Band Gap Behavior in Mixed Sn and Pb Perovskites Enables Broadening of Absorption Spectrum in Solar Cells, J. Am. Chem. Soc. 136 (2014) 8094–8099. doi:10.1021/ja5033259.</w:t>
      </w:r>
    </w:p>
    <w:p w14:paraId="25486AC7" w14:textId="77777777" w:rsidR="00656764" w:rsidRPr="00656764" w:rsidRDefault="00656764" w:rsidP="00656764">
      <w:pPr>
        <w:widowControl w:val="0"/>
        <w:autoSpaceDE w:val="0"/>
        <w:autoSpaceDN w:val="0"/>
        <w:adjustRightInd w:val="0"/>
        <w:ind w:left="640" w:hanging="640"/>
        <w:rPr>
          <w:noProof/>
        </w:rPr>
      </w:pPr>
      <w:r w:rsidRPr="00656764">
        <w:rPr>
          <w:noProof/>
        </w:rPr>
        <w:t>[103]</w:t>
      </w:r>
      <w:r w:rsidRPr="00656764">
        <w:rPr>
          <w:noProof/>
        </w:rPr>
        <w:tab/>
        <w:t>W. Li, H. Dong, L. Wang, N. Li, X. Guo, J. Li, Y. Qiu, Montmorillonite as bifunctional buffer layer material for hybrid perovskite solar cells with protection from corrosion and retarding recombination, J. Mater. Chem. A. 2 (2014) 13587–13592. doi:10.1039/C4TA01550A.</w:t>
      </w:r>
    </w:p>
    <w:p w14:paraId="6635236A" w14:textId="77777777" w:rsidR="00656764" w:rsidRPr="00656764" w:rsidRDefault="00656764" w:rsidP="00656764">
      <w:pPr>
        <w:widowControl w:val="0"/>
        <w:autoSpaceDE w:val="0"/>
        <w:autoSpaceDN w:val="0"/>
        <w:adjustRightInd w:val="0"/>
        <w:ind w:left="640" w:hanging="640"/>
        <w:rPr>
          <w:noProof/>
        </w:rPr>
      </w:pPr>
      <w:r w:rsidRPr="00656764">
        <w:rPr>
          <w:noProof/>
        </w:rPr>
        <w:t>[104]</w:t>
      </w:r>
      <w:r w:rsidRPr="00656764">
        <w:rPr>
          <w:noProof/>
        </w:rPr>
        <w:tab/>
        <w:t>A.D. Sheikh, A. Bera, M.A. Haque, R.B. Rakhi, S. Del Gobbo, H.N. Alshareef, T. Wu, Atmospheric effects on the photovoltaic performance of hybrid perovskite solar cells, Sol. Energy Mater. Sol. Cells. 137 (2015) 6–14. doi:10.1016/j.solmat.2015.01.023.</w:t>
      </w:r>
    </w:p>
    <w:p w14:paraId="1F9C9285" w14:textId="77777777" w:rsidR="00656764" w:rsidRPr="00656764" w:rsidRDefault="00656764" w:rsidP="00656764">
      <w:pPr>
        <w:widowControl w:val="0"/>
        <w:autoSpaceDE w:val="0"/>
        <w:autoSpaceDN w:val="0"/>
        <w:adjustRightInd w:val="0"/>
        <w:ind w:left="640" w:hanging="640"/>
        <w:rPr>
          <w:noProof/>
        </w:rPr>
      </w:pPr>
      <w:r w:rsidRPr="00656764">
        <w:rPr>
          <w:noProof/>
        </w:rPr>
        <w:t>[105]</w:t>
      </w:r>
      <w:r w:rsidRPr="00656764">
        <w:rPr>
          <w:noProof/>
        </w:rPr>
        <w:tab/>
        <w:t>D. BI, G. BOSCHLOO, A. HAGFELDT, HIGH-EFFICIENT SOLID-STATE PEROVSKITE SOLAR CELL WITHOUT LITHIUM SALT IN THE HOLE TRANSPORT MATERIAL, Nano. 09 (2014) 1440001. doi:10.1142/S1793292014400013.</w:t>
      </w:r>
    </w:p>
    <w:p w14:paraId="54ADB934" w14:textId="77777777" w:rsidR="00656764" w:rsidRPr="00656764" w:rsidRDefault="00656764" w:rsidP="00656764">
      <w:pPr>
        <w:widowControl w:val="0"/>
        <w:autoSpaceDE w:val="0"/>
        <w:autoSpaceDN w:val="0"/>
        <w:adjustRightInd w:val="0"/>
        <w:ind w:left="640" w:hanging="640"/>
        <w:rPr>
          <w:noProof/>
        </w:rPr>
      </w:pPr>
      <w:r w:rsidRPr="00656764">
        <w:rPr>
          <w:noProof/>
        </w:rPr>
        <w:t>[106]</w:t>
      </w:r>
      <w:r w:rsidRPr="00656764">
        <w:rPr>
          <w:noProof/>
        </w:rPr>
        <w:tab/>
        <w:t>B. Xu, J. Huang, H. Ågren, L. Kloo, A. Hagfeldt, L. Sun, AgTFSI as p-Type Dopant for Efficient and Stable Solid-State Dye-Sensitized and Perovskite Solar Cells, ChemSusChem. 7 (2014) 3252–3256. doi:10.1002/cssc.201402678.</w:t>
      </w:r>
    </w:p>
    <w:p w14:paraId="27A6E545" w14:textId="77777777" w:rsidR="00656764" w:rsidRPr="00656764" w:rsidRDefault="00656764" w:rsidP="00656764">
      <w:pPr>
        <w:widowControl w:val="0"/>
        <w:autoSpaceDE w:val="0"/>
        <w:autoSpaceDN w:val="0"/>
        <w:adjustRightInd w:val="0"/>
        <w:ind w:left="640" w:hanging="640"/>
        <w:rPr>
          <w:noProof/>
        </w:rPr>
      </w:pPr>
      <w:r w:rsidRPr="00656764">
        <w:rPr>
          <w:noProof/>
        </w:rPr>
        <w:t>[107]</w:t>
      </w:r>
      <w:r w:rsidRPr="00656764">
        <w:rPr>
          <w:noProof/>
        </w:rPr>
        <w:tab/>
        <w:t>L. Badia, E. Mas-Marzá, R.S. Sánchez, E.M. Barea, J. Bisquert, I. Mora-Seró, New iridium complex as additive to the spiro-OMeTAD in perovskite solar cells with enhanced stability, APL Mater. 2 (2014) 081507. doi:10.1063/1.4890545.</w:t>
      </w:r>
    </w:p>
    <w:p w14:paraId="48B658B0" w14:textId="77777777" w:rsidR="00656764" w:rsidRPr="00656764" w:rsidRDefault="00656764" w:rsidP="00656764">
      <w:pPr>
        <w:widowControl w:val="0"/>
        <w:autoSpaceDE w:val="0"/>
        <w:autoSpaceDN w:val="0"/>
        <w:adjustRightInd w:val="0"/>
        <w:ind w:left="640" w:hanging="640"/>
        <w:rPr>
          <w:noProof/>
        </w:rPr>
      </w:pPr>
      <w:r w:rsidRPr="00656764">
        <w:rPr>
          <w:noProof/>
        </w:rPr>
        <w:t>[108]</w:t>
      </w:r>
      <w:r w:rsidRPr="00656764">
        <w:rPr>
          <w:noProof/>
        </w:rPr>
        <w:tab/>
        <w:t>Y. Zhang, W. Liu, F. Tan, Y. Gu, The essential role of the poly(3-hexylthiophene) hole transport layer in perovskite solar cells, J. Power Sources. 274 (2015) 1224–1230. doi:10.1016/j.jpowsour.2014.10.145.</w:t>
      </w:r>
    </w:p>
    <w:p w14:paraId="167542DD" w14:textId="77777777" w:rsidR="00656764" w:rsidRPr="00656764" w:rsidRDefault="00656764" w:rsidP="00656764">
      <w:pPr>
        <w:widowControl w:val="0"/>
        <w:autoSpaceDE w:val="0"/>
        <w:autoSpaceDN w:val="0"/>
        <w:adjustRightInd w:val="0"/>
        <w:ind w:left="640" w:hanging="640"/>
        <w:rPr>
          <w:noProof/>
        </w:rPr>
      </w:pPr>
      <w:r w:rsidRPr="00656764">
        <w:rPr>
          <w:noProof/>
        </w:rPr>
        <w:t>[109]</w:t>
      </w:r>
      <w:r w:rsidRPr="00656764">
        <w:rPr>
          <w:noProof/>
        </w:rPr>
        <w:tab/>
        <w:t>J. Liu, Y. Wu, C. Qin, X. Yang, T. Yasuda, A. Islam, K. Zhang, W. Peng, W. Chen, L. Han, A dopant-free hole-transporting material for efficient and stable perovskite solar cells, Energy Environ. Sci. 7 (2014) 2963–2967. doi:10.1039/C4EE01589D.</w:t>
      </w:r>
    </w:p>
    <w:p w14:paraId="2B92D37B" w14:textId="77777777" w:rsidR="00656764" w:rsidRPr="00656764" w:rsidRDefault="00656764" w:rsidP="00656764">
      <w:pPr>
        <w:widowControl w:val="0"/>
        <w:autoSpaceDE w:val="0"/>
        <w:autoSpaceDN w:val="0"/>
        <w:adjustRightInd w:val="0"/>
        <w:ind w:left="640" w:hanging="640"/>
        <w:rPr>
          <w:noProof/>
        </w:rPr>
      </w:pPr>
      <w:r w:rsidRPr="00656764">
        <w:rPr>
          <w:noProof/>
        </w:rPr>
        <w:lastRenderedPageBreak/>
        <w:t>[110]</w:t>
      </w:r>
      <w:r w:rsidRPr="00656764">
        <w:rPr>
          <w:noProof/>
        </w:rPr>
        <w:tab/>
        <w:t>M. Seetharaman S, P. Nagarjuna, P.N. Kumar, S.P. Singh, M. Deepa, M.A.G. Namboothiry, Efficient organic–inorganic hybrid perovskite solar cells processed in air, Phys. Chem. Chem. Phys. 16 (2014) 24691–24696. doi:10.1039/C4CP03726J.</w:t>
      </w:r>
    </w:p>
    <w:p w14:paraId="3AC7DC31" w14:textId="77777777" w:rsidR="00656764" w:rsidRPr="00656764" w:rsidRDefault="00656764" w:rsidP="00656764">
      <w:pPr>
        <w:widowControl w:val="0"/>
        <w:autoSpaceDE w:val="0"/>
        <w:autoSpaceDN w:val="0"/>
        <w:adjustRightInd w:val="0"/>
        <w:ind w:left="640" w:hanging="640"/>
        <w:rPr>
          <w:noProof/>
        </w:rPr>
      </w:pPr>
      <w:r w:rsidRPr="00656764">
        <w:rPr>
          <w:noProof/>
        </w:rPr>
        <w:t>[111]</w:t>
      </w:r>
      <w:r w:rsidRPr="00656764">
        <w:rPr>
          <w:noProof/>
        </w:rPr>
        <w:tab/>
        <w:t>M. Zhang, M. Lyu, H. Yu, J.-H. Yun, Q. Wang, L. Wang, Stable and Low-Cost Mesoscopic CH 3 NH 3 PbI 2 Br Perovskite Solar Cells by using a Thin Poly(3-hexylthiophene) Layer as a Hole Transporter, Chem. - A Eur. J. 21 (2015) 434–439. doi:10.1002/chem.201404427.</w:t>
      </w:r>
    </w:p>
    <w:p w14:paraId="20571AB8" w14:textId="77777777" w:rsidR="00656764" w:rsidRPr="00656764" w:rsidRDefault="00656764" w:rsidP="00656764">
      <w:pPr>
        <w:widowControl w:val="0"/>
        <w:autoSpaceDE w:val="0"/>
        <w:autoSpaceDN w:val="0"/>
        <w:adjustRightInd w:val="0"/>
        <w:ind w:left="640" w:hanging="640"/>
        <w:rPr>
          <w:noProof/>
        </w:rPr>
      </w:pPr>
      <w:r w:rsidRPr="00656764">
        <w:rPr>
          <w:noProof/>
        </w:rPr>
        <w:t>[112]</w:t>
      </w:r>
      <w:r w:rsidRPr="00656764">
        <w:rPr>
          <w:noProof/>
        </w:rPr>
        <w:tab/>
        <w:t>Y.S. Kwon, J. Lim, H.-J. Yun, Y.-H. Kim, T. Park, A diketopyrrolopyrrole-containing hole transporting conjugated polymer for use in efficient stable organic–inorganic hybrid solar cells based on a perovskite, Energy Environ. Sci. 7 (2014) 1454. doi:10.1039/c3ee44174a.</w:t>
      </w:r>
    </w:p>
    <w:p w14:paraId="48A8D34B" w14:textId="77777777" w:rsidR="00656764" w:rsidRPr="00656764" w:rsidRDefault="00656764" w:rsidP="00656764">
      <w:pPr>
        <w:widowControl w:val="0"/>
        <w:autoSpaceDE w:val="0"/>
        <w:autoSpaceDN w:val="0"/>
        <w:adjustRightInd w:val="0"/>
        <w:ind w:left="640" w:hanging="640"/>
        <w:rPr>
          <w:noProof/>
        </w:rPr>
      </w:pPr>
      <w:r w:rsidRPr="00656764">
        <w:rPr>
          <w:noProof/>
        </w:rPr>
        <w:t>[113]</w:t>
      </w:r>
      <w:r w:rsidRPr="00656764">
        <w:rPr>
          <w:noProof/>
        </w:rPr>
        <w:tab/>
        <w:t>B. Cai, Y. Xing, Z. Yang, W.-H. Zhang, J. Qiu, High performance hybrid solar cells sensitized by organolead halide perovskites, Energy Environ. Sci. 6 (2013) 1480. doi:10.1039/c3ee40343b.</w:t>
      </w:r>
    </w:p>
    <w:p w14:paraId="0FBEC4E8" w14:textId="77777777" w:rsidR="00656764" w:rsidRPr="00656764" w:rsidRDefault="00656764" w:rsidP="00656764">
      <w:pPr>
        <w:widowControl w:val="0"/>
        <w:autoSpaceDE w:val="0"/>
        <w:autoSpaceDN w:val="0"/>
        <w:adjustRightInd w:val="0"/>
        <w:ind w:left="640" w:hanging="640"/>
        <w:rPr>
          <w:noProof/>
        </w:rPr>
      </w:pPr>
      <w:r w:rsidRPr="00656764">
        <w:rPr>
          <w:noProof/>
        </w:rPr>
        <w:t>[114]</w:t>
      </w:r>
      <w:r w:rsidRPr="00656764">
        <w:rPr>
          <w:noProof/>
        </w:rPr>
        <w:tab/>
        <w:t>H. Choi, S. Park, S. Paek, P. Ekanayake, M.K. Nazeeruddin, J. Ko, Efficient star-shaped hole transporting materials with diphenylethenyl side arms for an efficient perovskite solar cell, J. Mater. Chem. A. 2 (2014) 19136–19140. doi:10.1039/C4TA04179H.</w:t>
      </w:r>
    </w:p>
    <w:p w14:paraId="2494B7E6" w14:textId="77777777" w:rsidR="00656764" w:rsidRPr="00656764" w:rsidRDefault="00656764" w:rsidP="00656764">
      <w:pPr>
        <w:widowControl w:val="0"/>
        <w:autoSpaceDE w:val="0"/>
        <w:autoSpaceDN w:val="0"/>
        <w:adjustRightInd w:val="0"/>
        <w:ind w:left="640" w:hanging="640"/>
        <w:rPr>
          <w:noProof/>
        </w:rPr>
      </w:pPr>
      <w:r w:rsidRPr="00656764">
        <w:rPr>
          <w:noProof/>
        </w:rPr>
        <w:t>[115]</w:t>
      </w:r>
      <w:r w:rsidRPr="00656764">
        <w:rPr>
          <w:noProof/>
        </w:rPr>
        <w:tab/>
        <w:t>Y. Ma, Y.-H. Chung, L. Zheng, D. Zhang, X. Yu, L. Xiao, Z. Chen, S. Wang, B. Qu, Q. Gong, D. Zou, Improved Hole-Transporting Property via HAT-CN for Perovskite Solar Cells without Lithium Salts, ACS Appl. Mater. Interfaces. 7 (2015) 6406–6411. doi:10.1021/acsami.5b00149.</w:t>
      </w:r>
    </w:p>
    <w:p w14:paraId="785FAE32" w14:textId="77777777" w:rsidR="00656764" w:rsidRPr="00656764" w:rsidRDefault="00656764" w:rsidP="00656764">
      <w:pPr>
        <w:widowControl w:val="0"/>
        <w:autoSpaceDE w:val="0"/>
        <w:autoSpaceDN w:val="0"/>
        <w:adjustRightInd w:val="0"/>
        <w:ind w:left="640" w:hanging="640"/>
        <w:rPr>
          <w:noProof/>
        </w:rPr>
      </w:pPr>
      <w:r w:rsidRPr="00656764">
        <w:rPr>
          <w:noProof/>
        </w:rPr>
        <w:t>[116]</w:t>
      </w:r>
      <w:r w:rsidRPr="00656764">
        <w:rPr>
          <w:noProof/>
        </w:rPr>
        <w:tab/>
        <w:t>S. Lv, L. Han, J. Xiao, L. Zhu, J. Shi, H. Wei, Y. Xu, J. Dong, X. Xu, D. Li, S. Wang, Y. Luo, Q. Meng, X. Li, Mesoscopic TiO2/CH3NH3PbI3 perovskite solar cells with new hole-transporting materials containing butadiene derivatives, Chem. Commun. 50 (2014) 6931. doi:10.1039/c4cc02211d.</w:t>
      </w:r>
    </w:p>
    <w:p w14:paraId="09AAA47C" w14:textId="77777777" w:rsidR="00656764" w:rsidRPr="00656764" w:rsidRDefault="00656764" w:rsidP="00656764">
      <w:pPr>
        <w:widowControl w:val="0"/>
        <w:autoSpaceDE w:val="0"/>
        <w:autoSpaceDN w:val="0"/>
        <w:adjustRightInd w:val="0"/>
        <w:ind w:left="640" w:hanging="640"/>
        <w:rPr>
          <w:noProof/>
        </w:rPr>
      </w:pPr>
      <w:r w:rsidRPr="00656764">
        <w:rPr>
          <w:noProof/>
        </w:rPr>
        <w:t>[117]</w:t>
      </w:r>
      <w:r w:rsidRPr="00656764">
        <w:rPr>
          <w:noProof/>
        </w:rPr>
        <w:tab/>
        <w:t>K. Neumann, M. Thelakkat, Perovskite solar cells involving poly(tetraphenylbenzidine)s: investigation of hole carrier mobility, doping effects and photovoltaic properties, RSC Adv. 4 (2014) 43550–43559. doi:10.1039/C4RA05564K.</w:t>
      </w:r>
    </w:p>
    <w:p w14:paraId="7274E74F" w14:textId="77777777" w:rsidR="00656764" w:rsidRPr="00656764" w:rsidRDefault="00656764" w:rsidP="00656764">
      <w:pPr>
        <w:widowControl w:val="0"/>
        <w:autoSpaceDE w:val="0"/>
        <w:autoSpaceDN w:val="0"/>
        <w:adjustRightInd w:val="0"/>
        <w:ind w:left="640" w:hanging="640"/>
        <w:rPr>
          <w:noProof/>
        </w:rPr>
      </w:pPr>
      <w:r w:rsidRPr="00656764">
        <w:rPr>
          <w:noProof/>
        </w:rPr>
        <w:t>[118]</w:t>
      </w:r>
      <w:r w:rsidRPr="00656764">
        <w:rPr>
          <w:noProof/>
        </w:rPr>
        <w:tab/>
        <w:t>J.A. Christians, P. Schulz, J.S. Tinkham, T.H. Schloemer, S.P. Harvey, B.J. Tremolet de Villers, A. Sellinger, J.J. Berry, J.M. Luther, Tailored interfaces of unencapsulated perovskite solar cells for &amp;gt;1,000 hour operational stability, Nat. Energy. 3 (2018) 68–74. doi:10.1038/s41560-017-0067-y.</w:t>
      </w:r>
    </w:p>
    <w:p w14:paraId="09DABFBB" w14:textId="77777777" w:rsidR="00656764" w:rsidRPr="00656764" w:rsidRDefault="00656764" w:rsidP="00656764">
      <w:pPr>
        <w:widowControl w:val="0"/>
        <w:autoSpaceDE w:val="0"/>
        <w:autoSpaceDN w:val="0"/>
        <w:adjustRightInd w:val="0"/>
        <w:ind w:left="640" w:hanging="640"/>
        <w:rPr>
          <w:noProof/>
        </w:rPr>
      </w:pPr>
      <w:r w:rsidRPr="00656764">
        <w:rPr>
          <w:noProof/>
        </w:rPr>
        <w:t>[119]</w:t>
      </w:r>
      <w:r w:rsidRPr="00656764">
        <w:rPr>
          <w:noProof/>
        </w:rPr>
        <w:tab/>
        <w:t>J.A. Christians, R.C.M. Fung, P. V. Kamat, An Inorganic Hole Conductor for Organo-Lead Halide Perovskite Solar Cells. Improved Hole Conductivity with Copper Iodide, J. Am. Chem. Soc. 136 (2014) 758–764. doi:10.1021/ja411014k.</w:t>
      </w:r>
    </w:p>
    <w:p w14:paraId="27FA307E" w14:textId="77777777" w:rsidR="00656764" w:rsidRPr="00656764" w:rsidRDefault="00656764" w:rsidP="00656764">
      <w:pPr>
        <w:widowControl w:val="0"/>
        <w:autoSpaceDE w:val="0"/>
        <w:autoSpaceDN w:val="0"/>
        <w:adjustRightInd w:val="0"/>
        <w:ind w:left="640" w:hanging="640"/>
        <w:rPr>
          <w:noProof/>
        </w:rPr>
      </w:pPr>
      <w:r w:rsidRPr="00656764">
        <w:rPr>
          <w:noProof/>
        </w:rPr>
        <w:t>[120]</w:t>
      </w:r>
      <w:r w:rsidRPr="00656764">
        <w:rPr>
          <w:noProof/>
        </w:rPr>
        <w:tab/>
        <w:t>L. Meng, J. You, T.-F. Guo, Y. Yang, Recent Advances in the Inverted Planar Structure of Perovskite Solar Cells, Acc. Chem. Res. 49 (2016) 155–165. doi:10.1021/acs.accounts.5b00404.</w:t>
      </w:r>
    </w:p>
    <w:p w14:paraId="44231728" w14:textId="77777777" w:rsidR="00656764" w:rsidRPr="00656764" w:rsidRDefault="00656764" w:rsidP="00656764">
      <w:pPr>
        <w:widowControl w:val="0"/>
        <w:autoSpaceDE w:val="0"/>
        <w:autoSpaceDN w:val="0"/>
        <w:adjustRightInd w:val="0"/>
        <w:ind w:left="640" w:hanging="640"/>
        <w:rPr>
          <w:noProof/>
        </w:rPr>
      </w:pPr>
      <w:r w:rsidRPr="00656764">
        <w:rPr>
          <w:noProof/>
        </w:rPr>
        <w:t>[121]</w:t>
      </w:r>
      <w:r w:rsidRPr="00656764">
        <w:rPr>
          <w:noProof/>
        </w:rPr>
        <w:tab/>
        <w:t>J.H. Kim, P.-W. Liang, S.T. Williams, N. Cho, C.-C. Chueh, M.S. Glaz, D.S. Ginger, A.K.-Y. Jen, High-Performance and Environmentally Stable Planar Heterojunction Perovskite Solar Cells Based on a Solution-Processed Copper-</w:t>
      </w:r>
      <w:r w:rsidRPr="00656764">
        <w:rPr>
          <w:noProof/>
        </w:rPr>
        <w:lastRenderedPageBreak/>
        <w:t>Doped Nickel Oxide Hole-Transporting Layer, Adv. Mater. 27 (2015) 695–701. doi:10.1002/adma.201404189.</w:t>
      </w:r>
    </w:p>
    <w:p w14:paraId="113C3B04" w14:textId="77777777" w:rsidR="00656764" w:rsidRPr="00656764" w:rsidRDefault="00656764" w:rsidP="00656764">
      <w:pPr>
        <w:widowControl w:val="0"/>
        <w:autoSpaceDE w:val="0"/>
        <w:autoSpaceDN w:val="0"/>
        <w:adjustRightInd w:val="0"/>
        <w:ind w:left="640" w:hanging="640"/>
        <w:rPr>
          <w:noProof/>
        </w:rPr>
      </w:pPr>
      <w:r w:rsidRPr="00656764">
        <w:rPr>
          <w:noProof/>
        </w:rPr>
        <w:t>[122]</w:t>
      </w:r>
      <w:r w:rsidRPr="00656764">
        <w:rPr>
          <w:noProof/>
        </w:rPr>
        <w:tab/>
        <w:t>S. Aharon, S. Gamliel, B. El Cohen, L. Etgar, Depletion region effect of highly efficient hole conductor free CH 3 NH 3 PbI 3 perovskite solar cells, Phys. Chem. Chem. Phys. 16 (2014) 10512–10518. doi:10.1039/C4CP00460D.</w:t>
      </w:r>
    </w:p>
    <w:p w14:paraId="4EB0C7FE" w14:textId="77777777" w:rsidR="00656764" w:rsidRPr="00656764" w:rsidRDefault="00656764" w:rsidP="00656764">
      <w:pPr>
        <w:widowControl w:val="0"/>
        <w:autoSpaceDE w:val="0"/>
        <w:autoSpaceDN w:val="0"/>
        <w:adjustRightInd w:val="0"/>
        <w:ind w:left="640" w:hanging="640"/>
        <w:rPr>
          <w:noProof/>
        </w:rPr>
      </w:pPr>
      <w:r w:rsidRPr="00656764">
        <w:rPr>
          <w:noProof/>
        </w:rPr>
        <w:t>[123]</w:t>
      </w:r>
      <w:r w:rsidRPr="00656764">
        <w:rPr>
          <w:noProof/>
        </w:rPr>
        <w:tab/>
        <w:t>F. Zhang, X. Yang, H. Wang, M. Cheng, J. Zhao, L. Sun, Structure Engineering of Hole–Conductor Free Perovskite-Based Solar Cells with Low-Temperature-Processed Commercial Carbon Paste As Cathode, ACS Appl. Mater. Interfaces. 6 (2014) 16140–16146. doi:10.1021/am504175x.</w:t>
      </w:r>
    </w:p>
    <w:p w14:paraId="6EF5364F" w14:textId="77777777" w:rsidR="00656764" w:rsidRPr="00656764" w:rsidRDefault="00656764" w:rsidP="00656764">
      <w:pPr>
        <w:widowControl w:val="0"/>
        <w:autoSpaceDE w:val="0"/>
        <w:autoSpaceDN w:val="0"/>
        <w:adjustRightInd w:val="0"/>
        <w:ind w:left="640" w:hanging="640"/>
        <w:rPr>
          <w:noProof/>
        </w:rPr>
      </w:pPr>
      <w:r w:rsidRPr="00656764">
        <w:rPr>
          <w:noProof/>
        </w:rPr>
        <w:t>[124]</w:t>
      </w:r>
      <w:r w:rsidRPr="00656764">
        <w:rPr>
          <w:noProof/>
        </w:rPr>
        <w:tab/>
        <w:t>F.X. Xie, D. Zhang, H. Su, X. Ren, K.S. Wong, M. Grätzel, W.C.H. Choy, Vacuum-Assisted Thermal Annealing of CH 3 NH 3 PbI 3 for Highly Stable and Efficient Perovskite Solar Cells, ACS Nano. 9 (2015) 639–646. doi:10.1021/nn505978r.</w:t>
      </w:r>
    </w:p>
    <w:p w14:paraId="50316923" w14:textId="77777777" w:rsidR="00656764" w:rsidRPr="00656764" w:rsidRDefault="00656764" w:rsidP="00656764">
      <w:pPr>
        <w:widowControl w:val="0"/>
        <w:autoSpaceDE w:val="0"/>
        <w:autoSpaceDN w:val="0"/>
        <w:adjustRightInd w:val="0"/>
        <w:ind w:left="640" w:hanging="640"/>
        <w:rPr>
          <w:noProof/>
        </w:rPr>
      </w:pPr>
      <w:r w:rsidRPr="00656764">
        <w:rPr>
          <w:noProof/>
        </w:rPr>
        <w:t>[125]</w:t>
      </w:r>
      <w:r w:rsidRPr="00656764">
        <w:rPr>
          <w:noProof/>
        </w:rPr>
        <w:tab/>
        <w:t>K. Wu, A. Kogo, N. Sakai, M. Ikegami, T. Miyasaka, High Efficiency and Robust Performance of Organo Lead Perovskite Solar Cells with Large Grain Absorbers Prepared in Ambient Air Conditions, Chem. Lett. 44 (2015) 321–323. doi:10.1246/cl.140919.</w:t>
      </w:r>
    </w:p>
    <w:p w14:paraId="129B480C" w14:textId="77777777" w:rsidR="00656764" w:rsidRPr="00656764" w:rsidRDefault="00656764" w:rsidP="00656764">
      <w:pPr>
        <w:widowControl w:val="0"/>
        <w:autoSpaceDE w:val="0"/>
        <w:autoSpaceDN w:val="0"/>
        <w:adjustRightInd w:val="0"/>
        <w:ind w:left="640" w:hanging="640"/>
        <w:rPr>
          <w:noProof/>
        </w:rPr>
      </w:pPr>
      <w:r w:rsidRPr="00656764">
        <w:rPr>
          <w:noProof/>
        </w:rPr>
        <w:t>[126]</w:t>
      </w:r>
      <w:r w:rsidRPr="00656764">
        <w:rPr>
          <w:noProof/>
        </w:rPr>
        <w:tab/>
        <w:t>S. Ito, S. Tanaka, H. Vahlman, H. Nishino, K. Manabe, P. Lund, Carbon-Double-Bond-Free Printed Solar Cells from TiO 2 /CH 3 NH 3 PbI 3 /CuSCN/Au: Structural Control and Photoaging Effects, ChemPhysChem. 15 (2014) 1194–1200. doi:10.1002/cphc.201301047.</w:t>
      </w:r>
    </w:p>
    <w:p w14:paraId="6A27B026" w14:textId="77777777" w:rsidR="00656764" w:rsidRPr="00656764" w:rsidRDefault="00656764" w:rsidP="00656764">
      <w:pPr>
        <w:widowControl w:val="0"/>
        <w:autoSpaceDE w:val="0"/>
        <w:autoSpaceDN w:val="0"/>
        <w:adjustRightInd w:val="0"/>
        <w:ind w:left="640" w:hanging="640"/>
        <w:rPr>
          <w:noProof/>
        </w:rPr>
      </w:pPr>
      <w:r w:rsidRPr="00656764">
        <w:rPr>
          <w:noProof/>
        </w:rPr>
        <w:t>[127]</w:t>
      </w:r>
      <w:r w:rsidRPr="00656764">
        <w:rPr>
          <w:noProof/>
        </w:rPr>
        <w:tab/>
        <w:t>J. Zhang, Z. Hu, L. Huang, G. Yue, J. Liu, X. Lu, Z. Hu, M. Shang, L. Han, Y. Zhu, Bifunctional alkyl chain barriers for efficient perovskite solar cells, Chem. Commun. 51 (2015) 7047–7050. doi:10.1039/C5CC00128E.</w:t>
      </w:r>
    </w:p>
    <w:p w14:paraId="0F9DA010" w14:textId="77777777" w:rsidR="00656764" w:rsidRPr="00656764" w:rsidRDefault="00656764" w:rsidP="00656764">
      <w:pPr>
        <w:widowControl w:val="0"/>
        <w:autoSpaceDE w:val="0"/>
        <w:autoSpaceDN w:val="0"/>
        <w:adjustRightInd w:val="0"/>
        <w:ind w:left="640" w:hanging="640"/>
        <w:rPr>
          <w:noProof/>
        </w:rPr>
      </w:pPr>
      <w:r w:rsidRPr="00656764">
        <w:rPr>
          <w:noProof/>
        </w:rPr>
        <w:t>[128]</w:t>
      </w:r>
      <w:r w:rsidRPr="00656764">
        <w:rPr>
          <w:noProof/>
        </w:rPr>
        <w:tab/>
        <w:t>J.H. Kim, S.T. Williams, N. Cho, C.-C. Chueh, A.K.-Y. Jen, Enhanced Environmental Stability of Planar Heterojunction Perovskite Solar Cells Based on Blade-Coating, Adv. Energy Mater. 5 (2015) 1401229. doi:10.1002/aenm.201401229.</w:t>
      </w:r>
    </w:p>
    <w:p w14:paraId="2D123BC3" w14:textId="77777777" w:rsidR="00656764" w:rsidRPr="00656764" w:rsidRDefault="00656764" w:rsidP="00656764">
      <w:pPr>
        <w:widowControl w:val="0"/>
        <w:autoSpaceDE w:val="0"/>
        <w:autoSpaceDN w:val="0"/>
        <w:adjustRightInd w:val="0"/>
        <w:ind w:left="640" w:hanging="640"/>
        <w:rPr>
          <w:noProof/>
        </w:rPr>
      </w:pPr>
      <w:r w:rsidRPr="00656764">
        <w:rPr>
          <w:noProof/>
        </w:rPr>
        <w:t>[129]</w:t>
      </w:r>
      <w:r w:rsidRPr="00656764">
        <w:rPr>
          <w:noProof/>
        </w:rPr>
        <w:tab/>
        <w:t>W. Zhu, T. Yu, F. Li, C. Bao, H. Gao, Y. Yi, J. Yang, G. Fu, X. Zhou, Z. Zou, A facile, solvent vapor–fumigation-induced, self-repair recrystallization of CH 3 NH 3 PbI 3 films for high-performance perovskite solar cells, Nanoscale. 7 (2015) 5427–5434. doi:10.1039/C5NR00225G.</w:t>
      </w:r>
    </w:p>
    <w:p w14:paraId="2F8B794A" w14:textId="77777777" w:rsidR="00656764" w:rsidRPr="00656764" w:rsidRDefault="00656764" w:rsidP="00656764">
      <w:pPr>
        <w:widowControl w:val="0"/>
        <w:autoSpaceDE w:val="0"/>
        <w:autoSpaceDN w:val="0"/>
        <w:adjustRightInd w:val="0"/>
        <w:ind w:left="640" w:hanging="640"/>
        <w:rPr>
          <w:noProof/>
        </w:rPr>
      </w:pPr>
      <w:r w:rsidRPr="00656764">
        <w:rPr>
          <w:noProof/>
        </w:rPr>
        <w:t>[130]</w:t>
      </w:r>
      <w:r w:rsidRPr="00656764">
        <w:rPr>
          <w:noProof/>
        </w:rPr>
        <w:tab/>
        <w:t>P. Luo, Z. Liu, W. Xia, C. Yuan, J. Cheng, Y. Lu, Uniform, Stable, and Efficient Planar-Heterojunction Perovskite Solar Cells by Facile Low-Pressure Chemical Vapor Deposition under Fully Open-Air Conditions, ACS Appl. Mater. Interfaces. 7 (2015) 2708–2714. doi:10.1021/am5077588.</w:t>
      </w:r>
    </w:p>
    <w:p w14:paraId="14B8D05F" w14:textId="77777777" w:rsidR="00656764" w:rsidRPr="00656764" w:rsidRDefault="00656764" w:rsidP="00656764">
      <w:pPr>
        <w:widowControl w:val="0"/>
        <w:autoSpaceDE w:val="0"/>
        <w:autoSpaceDN w:val="0"/>
        <w:adjustRightInd w:val="0"/>
        <w:ind w:left="640" w:hanging="640"/>
        <w:rPr>
          <w:noProof/>
        </w:rPr>
      </w:pPr>
      <w:r w:rsidRPr="00656764">
        <w:rPr>
          <w:noProof/>
        </w:rPr>
        <w:t>[131]</w:t>
      </w:r>
      <w:r w:rsidRPr="00656764">
        <w:rPr>
          <w:noProof/>
        </w:rPr>
        <w:tab/>
        <w:t>B. Li, Y. Li, C. Zheng, D. Gao, W. Huang, Advancements in the stability of perovskite solar cells: degradation mechanisms and improvement approaches, RSC Adv. 6 (2016) 38079–38091. doi:10.1039/C5RA27424A.</w:t>
      </w:r>
    </w:p>
    <w:p w14:paraId="111E80BD" w14:textId="77777777" w:rsidR="00656764" w:rsidRPr="00656764" w:rsidRDefault="00656764" w:rsidP="00656764">
      <w:pPr>
        <w:widowControl w:val="0"/>
        <w:autoSpaceDE w:val="0"/>
        <w:autoSpaceDN w:val="0"/>
        <w:adjustRightInd w:val="0"/>
        <w:ind w:left="640" w:hanging="640"/>
        <w:rPr>
          <w:noProof/>
        </w:rPr>
      </w:pPr>
      <w:r w:rsidRPr="00656764">
        <w:rPr>
          <w:noProof/>
        </w:rPr>
        <w:t>[132]</w:t>
      </w:r>
      <w:r w:rsidRPr="00656764">
        <w:rPr>
          <w:noProof/>
        </w:rPr>
        <w:tab/>
        <w:t>A. Di Carlo, F. Matteocci, S. Razza, M. Mincuzzi, F. Di Giacomo, S. Casaluci, D. Gentilini, T.M. Brown, A. Reale, F. Brunetti, A. D’Epifanio, S. Licoccia, Mesoscopic perovskite solar cells and modules, in: 14th IEEE Int. Conf. Nanotechnol., IEEE, 2014: pp. 70–74. doi:10.1109/NANO.2014.6968015.</w:t>
      </w:r>
    </w:p>
    <w:p w14:paraId="5A3D9D4A" w14:textId="77777777" w:rsidR="00656764" w:rsidRPr="00656764" w:rsidRDefault="00656764" w:rsidP="00656764">
      <w:pPr>
        <w:widowControl w:val="0"/>
        <w:autoSpaceDE w:val="0"/>
        <w:autoSpaceDN w:val="0"/>
        <w:adjustRightInd w:val="0"/>
        <w:ind w:left="640" w:hanging="640"/>
        <w:rPr>
          <w:noProof/>
        </w:rPr>
      </w:pPr>
      <w:r w:rsidRPr="00656764">
        <w:rPr>
          <w:noProof/>
        </w:rPr>
        <w:t>[133]</w:t>
      </w:r>
      <w:r w:rsidRPr="00656764">
        <w:rPr>
          <w:noProof/>
        </w:rPr>
        <w:tab/>
        <w:t xml:space="preserve">C. Liu, J. Fan, X. Zhang, Y. Shen, L. Yang, Y. Mai, Hysteretic Behavior upon </w:t>
      </w:r>
      <w:r w:rsidRPr="00656764">
        <w:rPr>
          <w:noProof/>
        </w:rPr>
        <w:lastRenderedPageBreak/>
        <w:t>Light Soaking in Perovskite Solar Cells Prepared via Modified Vapor-Assisted Solution Process, ACS Appl. Mater. Interfaces. 7 (2015) 9066–9071. doi:10.1021/acsami.5b00375.</w:t>
      </w:r>
    </w:p>
    <w:p w14:paraId="08C7F66E" w14:textId="77777777" w:rsidR="00656764" w:rsidRPr="00656764" w:rsidRDefault="00656764" w:rsidP="00656764">
      <w:pPr>
        <w:widowControl w:val="0"/>
        <w:autoSpaceDE w:val="0"/>
        <w:autoSpaceDN w:val="0"/>
        <w:adjustRightInd w:val="0"/>
        <w:ind w:left="640" w:hanging="640"/>
        <w:rPr>
          <w:noProof/>
        </w:rPr>
      </w:pPr>
      <w:r w:rsidRPr="00656764">
        <w:rPr>
          <w:noProof/>
        </w:rPr>
        <w:t>[134]</w:t>
      </w:r>
      <w:r w:rsidRPr="00656764">
        <w:rPr>
          <w:noProof/>
        </w:rPr>
        <w:tab/>
        <w:t>H.J. Snaith, A. Abate, J.M. Ball, G.E. Eperon, T. Leijtens, N.K. Noel, S.D. Stranks, J.T.-W. Wang, K. Wojciechowski, W. Zhang, Anomalous Hysteresis in Perovskite Solar Cells, J. Phys. Chem. Lett. 5 (2014) 1511–1515. doi:10.1021/jz500113x.</w:t>
      </w:r>
    </w:p>
    <w:p w14:paraId="7A458591" w14:textId="77777777" w:rsidR="00656764" w:rsidRPr="00656764" w:rsidRDefault="00656764" w:rsidP="00656764">
      <w:pPr>
        <w:widowControl w:val="0"/>
        <w:autoSpaceDE w:val="0"/>
        <w:autoSpaceDN w:val="0"/>
        <w:adjustRightInd w:val="0"/>
        <w:ind w:left="640" w:hanging="640"/>
        <w:rPr>
          <w:noProof/>
        </w:rPr>
      </w:pPr>
      <w:r w:rsidRPr="00656764">
        <w:rPr>
          <w:noProof/>
        </w:rPr>
        <w:t>[135]</w:t>
      </w:r>
      <w:r w:rsidRPr="00656764">
        <w:rPr>
          <w:noProof/>
        </w:rPr>
        <w:tab/>
        <w:t>N.J. Jeon, J.H. Noh, Y.C. Kim, W.S. Yang, S. Ryu, S. Il Seok, Solvent engineering for high-performance inorganic–organic hybrid perovskite solar cells, Nat. Mater. 13 (2014) 897–903. doi:10.1038/nmat4014.</w:t>
      </w:r>
    </w:p>
    <w:p w14:paraId="582200F0" w14:textId="77777777" w:rsidR="00656764" w:rsidRPr="00656764" w:rsidRDefault="00656764" w:rsidP="00656764">
      <w:pPr>
        <w:widowControl w:val="0"/>
        <w:autoSpaceDE w:val="0"/>
        <w:autoSpaceDN w:val="0"/>
        <w:adjustRightInd w:val="0"/>
        <w:ind w:left="640" w:hanging="640"/>
        <w:rPr>
          <w:noProof/>
        </w:rPr>
      </w:pPr>
      <w:r w:rsidRPr="00656764">
        <w:rPr>
          <w:noProof/>
        </w:rPr>
        <w:t>[136]</w:t>
      </w:r>
      <w:r w:rsidRPr="00656764">
        <w:rPr>
          <w:noProof/>
        </w:rPr>
        <w:tab/>
        <w:t>M. Arafat Mahmud, N. Kumar Elumalai, M. Baishakhi Upama, D. Wang, V.R. Gonçales, M. Wright, J. Justin Gooding, F. Haque, C. Xu, A. Uddin, Cesium compounds as interface modifiers for stable and efficient perovskite solar cells, Sol. Energy Mater. Sol. Cells. 174 (2018) 172–186. doi:10.1016/j.solmat.2017.08.032.</w:t>
      </w:r>
    </w:p>
    <w:p w14:paraId="2B8ADB5E" w14:textId="77777777" w:rsidR="00656764" w:rsidRPr="00656764" w:rsidRDefault="00656764" w:rsidP="00656764">
      <w:pPr>
        <w:widowControl w:val="0"/>
        <w:autoSpaceDE w:val="0"/>
        <w:autoSpaceDN w:val="0"/>
        <w:adjustRightInd w:val="0"/>
        <w:ind w:left="640" w:hanging="640"/>
        <w:rPr>
          <w:noProof/>
        </w:rPr>
      </w:pPr>
      <w:r w:rsidRPr="00656764">
        <w:rPr>
          <w:noProof/>
        </w:rPr>
        <w:t>[137]</w:t>
      </w:r>
      <w:r w:rsidRPr="00656764">
        <w:rPr>
          <w:noProof/>
        </w:rPr>
        <w:tab/>
        <w:t>S. Nakamura, Y. Hashimoto, S. Igawa, M. Kajino, K. Nishi, H. Takahashi, T. Mizumoto, H. Iizuka, Childhood generalized pustular psoriasis treated by preprandial ciclosporin administration: serum cytokine pattern during the course of the disease, Clin. Exp. Dermatol. 34 (2009) e1023–e1024. doi:10.1111/j.1365-2230.2009.03702.x.</w:t>
      </w:r>
    </w:p>
    <w:p w14:paraId="090E795F" w14:textId="77777777" w:rsidR="00656764" w:rsidRPr="00656764" w:rsidRDefault="00656764" w:rsidP="00656764">
      <w:pPr>
        <w:widowControl w:val="0"/>
        <w:autoSpaceDE w:val="0"/>
        <w:autoSpaceDN w:val="0"/>
        <w:adjustRightInd w:val="0"/>
        <w:ind w:left="640" w:hanging="640"/>
        <w:rPr>
          <w:noProof/>
        </w:rPr>
      </w:pPr>
      <w:r w:rsidRPr="00656764">
        <w:rPr>
          <w:noProof/>
        </w:rPr>
        <w:t>[138]</w:t>
      </w:r>
      <w:r w:rsidRPr="00656764">
        <w:rPr>
          <w:noProof/>
        </w:rPr>
        <w:tab/>
        <w:t>A.M.A. Leguy, Y. Hu, M. Campoy-Quiles, M.I. Alonso, O.J. Weber, P. Azarhoosh, M. van Schilfgaarde, M.T. Weller, T. Bein, J. Nelson, P. Docampo, P.R.F. Barnes, Reversible Hydration of CH 3 NH 3 PbI 3 in Films, Single Crystals, and Solar Cells, Chem. Mater. 27 (2015) 3397–3407. doi:10.1021/acs.chemmater.5b00660.</w:t>
      </w:r>
    </w:p>
    <w:p w14:paraId="0B52EB49" w14:textId="77777777" w:rsidR="00656764" w:rsidRPr="00656764" w:rsidRDefault="00656764" w:rsidP="00656764">
      <w:pPr>
        <w:widowControl w:val="0"/>
        <w:autoSpaceDE w:val="0"/>
        <w:autoSpaceDN w:val="0"/>
        <w:adjustRightInd w:val="0"/>
        <w:ind w:left="640" w:hanging="640"/>
        <w:rPr>
          <w:noProof/>
        </w:rPr>
      </w:pPr>
      <w:r w:rsidRPr="00656764">
        <w:rPr>
          <w:noProof/>
        </w:rPr>
        <w:t>[139]</w:t>
      </w:r>
      <w:r w:rsidRPr="00656764">
        <w:rPr>
          <w:noProof/>
        </w:rPr>
        <w:tab/>
        <w:t>R. Arndt, R. Puto, Basic understanding of IEC standard testing for photovoltaic panels, Http//Tuvamerica. Com/Services/Photovoltaics/ …. (2010) 1–15. http://www.tuv-sud.us/services/photovoltaics/ArticleBasicUnderstandingPV.pdf (accessed June 30, 2018).</w:t>
      </w:r>
    </w:p>
    <w:p w14:paraId="071904B9" w14:textId="77777777" w:rsidR="00656764" w:rsidRPr="00656764" w:rsidRDefault="00656764" w:rsidP="00656764">
      <w:pPr>
        <w:widowControl w:val="0"/>
        <w:autoSpaceDE w:val="0"/>
        <w:autoSpaceDN w:val="0"/>
        <w:adjustRightInd w:val="0"/>
        <w:ind w:left="640" w:hanging="640"/>
        <w:rPr>
          <w:noProof/>
        </w:rPr>
      </w:pPr>
      <w:r w:rsidRPr="00656764">
        <w:rPr>
          <w:noProof/>
        </w:rPr>
        <w:t>[140]</w:t>
      </w:r>
      <w:r w:rsidRPr="00656764">
        <w:rPr>
          <w:noProof/>
        </w:rPr>
        <w:tab/>
        <w:t>J. Wohlgemuth, IEC 61215: What It Is and Isn’t (Presentation), NREL (National Renewable Energy Laboratory), 2012. https://www.nrel.gov/docs/fy12osti/54714.pdf (accessed July 4, 2018).</w:t>
      </w:r>
    </w:p>
    <w:p w14:paraId="65D6DF55" w14:textId="77777777" w:rsidR="00656764" w:rsidRPr="00656764" w:rsidRDefault="00656764" w:rsidP="00656764">
      <w:pPr>
        <w:widowControl w:val="0"/>
        <w:autoSpaceDE w:val="0"/>
        <w:autoSpaceDN w:val="0"/>
        <w:adjustRightInd w:val="0"/>
        <w:ind w:left="640" w:hanging="640"/>
        <w:rPr>
          <w:noProof/>
        </w:rPr>
      </w:pPr>
      <w:r w:rsidRPr="00656764">
        <w:rPr>
          <w:noProof/>
        </w:rPr>
        <w:t>[141]</w:t>
      </w:r>
      <w:r w:rsidRPr="00656764">
        <w:rPr>
          <w:noProof/>
        </w:rPr>
        <w:tab/>
        <w:t>H.J. Snaith, P. Hacke, Enabling reliability assessments of pre-commercial perovskite photovoltaics with lessons learned from industrial standards, Nat. Energy. 3 (2018) 459–465. doi:10.1038/s41560-018-0174-4.</w:t>
      </w:r>
    </w:p>
    <w:p w14:paraId="7F42AD92" w14:textId="77777777" w:rsidR="00656764" w:rsidRPr="00656764" w:rsidRDefault="00656764" w:rsidP="00656764">
      <w:pPr>
        <w:widowControl w:val="0"/>
        <w:autoSpaceDE w:val="0"/>
        <w:autoSpaceDN w:val="0"/>
        <w:adjustRightInd w:val="0"/>
        <w:ind w:left="640" w:hanging="640"/>
        <w:rPr>
          <w:noProof/>
        </w:rPr>
      </w:pPr>
      <w:r w:rsidRPr="00656764">
        <w:rPr>
          <w:noProof/>
        </w:rPr>
        <w:t>[142]</w:t>
      </w:r>
      <w:r w:rsidRPr="00656764">
        <w:rPr>
          <w:noProof/>
        </w:rPr>
        <w:tab/>
        <w:t>P. Hacke, Overview of IEC TesKng for PID, 2015. https://www.nrel.gov/pv/assets/pdfs/2015_pvmrw_113_hacke.pdf (accessed July 4, 2018).</w:t>
      </w:r>
    </w:p>
    <w:p w14:paraId="3C09B73F" w14:textId="77777777" w:rsidR="00656764" w:rsidRPr="00656764" w:rsidRDefault="00656764" w:rsidP="00656764">
      <w:pPr>
        <w:widowControl w:val="0"/>
        <w:autoSpaceDE w:val="0"/>
        <w:autoSpaceDN w:val="0"/>
        <w:adjustRightInd w:val="0"/>
        <w:ind w:left="640" w:hanging="640"/>
        <w:rPr>
          <w:noProof/>
        </w:rPr>
      </w:pPr>
      <w:r w:rsidRPr="00656764">
        <w:rPr>
          <w:noProof/>
        </w:rPr>
        <w:t>[143]</w:t>
      </w:r>
      <w:r w:rsidRPr="00656764">
        <w:rPr>
          <w:noProof/>
        </w:rPr>
        <w:tab/>
        <w:t>K. Ahn, D. Kim, O. Kim, J. Nam, Analysis of transparent conductive silver nanowire films from dip coating flow, J. Coatings Technol. Res. 12 (2015) 855–862. doi:10.1007/s11998-015-9690-3.</w:t>
      </w:r>
    </w:p>
    <w:p w14:paraId="5BC7B371" w14:textId="77777777" w:rsidR="00656764" w:rsidRPr="00656764" w:rsidRDefault="00656764" w:rsidP="00656764">
      <w:pPr>
        <w:widowControl w:val="0"/>
        <w:autoSpaceDE w:val="0"/>
        <w:autoSpaceDN w:val="0"/>
        <w:adjustRightInd w:val="0"/>
        <w:ind w:left="640" w:hanging="640"/>
        <w:rPr>
          <w:noProof/>
        </w:rPr>
      </w:pPr>
      <w:r w:rsidRPr="00656764">
        <w:rPr>
          <w:noProof/>
        </w:rPr>
        <w:t>[144]</w:t>
      </w:r>
      <w:r w:rsidRPr="00656764">
        <w:rPr>
          <w:noProof/>
        </w:rPr>
        <w:tab/>
        <w:t>J.-Y. Lee, S.T. Connor, Y. Cui, P. Peumans, Solution-Processed Metal Nanowire Mesh Transparent Electrodes, Nano Lett. 8 (2008) 689–692. doi:10.1021/nl073296g.</w:t>
      </w:r>
    </w:p>
    <w:p w14:paraId="173BE1CD" w14:textId="77777777" w:rsidR="00656764" w:rsidRPr="00656764" w:rsidRDefault="00656764" w:rsidP="00656764">
      <w:pPr>
        <w:widowControl w:val="0"/>
        <w:autoSpaceDE w:val="0"/>
        <w:autoSpaceDN w:val="0"/>
        <w:adjustRightInd w:val="0"/>
        <w:ind w:left="640" w:hanging="640"/>
        <w:rPr>
          <w:noProof/>
        </w:rPr>
      </w:pPr>
      <w:r w:rsidRPr="00656764">
        <w:rPr>
          <w:noProof/>
        </w:rPr>
        <w:lastRenderedPageBreak/>
        <w:t>[145]</w:t>
      </w:r>
      <w:r w:rsidRPr="00656764">
        <w:rPr>
          <w:noProof/>
        </w:rPr>
        <w:tab/>
        <w:t>Z. Zhang, R. Lv, Y. Jia, X. Gan, H. Zhu, F. Kang, All-Carbon Electrodes for Flexible Solar Cells, Appl. Sci. 8 (2018) 152. doi:10.3390/app8020152.</w:t>
      </w:r>
    </w:p>
    <w:p w14:paraId="6F523097" w14:textId="77777777" w:rsidR="00656764" w:rsidRPr="00656764" w:rsidRDefault="00656764" w:rsidP="00656764">
      <w:pPr>
        <w:widowControl w:val="0"/>
        <w:autoSpaceDE w:val="0"/>
        <w:autoSpaceDN w:val="0"/>
        <w:adjustRightInd w:val="0"/>
        <w:ind w:left="640" w:hanging="640"/>
        <w:rPr>
          <w:noProof/>
        </w:rPr>
      </w:pPr>
      <w:r w:rsidRPr="00656764">
        <w:rPr>
          <w:noProof/>
        </w:rPr>
        <w:t>[146]</w:t>
      </w:r>
      <w:r w:rsidRPr="00656764">
        <w:rPr>
          <w:noProof/>
        </w:rPr>
        <w:tab/>
        <w:t>M. Luo, Y. Liu, W. Huang, W. Qiao, Y. Zhou, Y. Ye, L.-S. Chen, Towards Flexible Transparent Electrodes Based on Carbon and Metallic Materials, Micromachines. 8 (2017) 12. doi:10.3390/mi8010012.</w:t>
      </w:r>
    </w:p>
    <w:p w14:paraId="3F1EF6C2" w14:textId="77777777" w:rsidR="00656764" w:rsidRPr="00656764" w:rsidRDefault="00656764" w:rsidP="00656764">
      <w:pPr>
        <w:widowControl w:val="0"/>
        <w:autoSpaceDE w:val="0"/>
        <w:autoSpaceDN w:val="0"/>
        <w:adjustRightInd w:val="0"/>
        <w:ind w:left="640" w:hanging="640"/>
        <w:rPr>
          <w:noProof/>
        </w:rPr>
      </w:pPr>
      <w:r w:rsidRPr="00656764">
        <w:rPr>
          <w:noProof/>
        </w:rPr>
        <w:t>[147]</w:t>
      </w:r>
      <w:r w:rsidRPr="00656764">
        <w:rPr>
          <w:noProof/>
        </w:rPr>
        <w:tab/>
        <w:t>I.K. Popoola, M.A. Gondal, T.F. Qahtan, Recent progress in flexible perovskite solar cells: Materials, mechanical tolerance and stability, Renew. Sustain. Energy Rev. 82 (2018) 3127–3151. doi:10.1016/j.rser.2017.10.028.</w:t>
      </w:r>
    </w:p>
    <w:p w14:paraId="21ED4B84" w14:textId="77777777" w:rsidR="00656764" w:rsidRPr="00656764" w:rsidRDefault="00656764" w:rsidP="00656764">
      <w:pPr>
        <w:widowControl w:val="0"/>
        <w:autoSpaceDE w:val="0"/>
        <w:autoSpaceDN w:val="0"/>
        <w:adjustRightInd w:val="0"/>
        <w:ind w:left="640" w:hanging="640"/>
        <w:rPr>
          <w:noProof/>
        </w:rPr>
      </w:pPr>
      <w:r w:rsidRPr="00656764">
        <w:rPr>
          <w:noProof/>
        </w:rPr>
        <w:t>[148]</w:t>
      </w:r>
      <w:r w:rsidRPr="00656764">
        <w:rPr>
          <w:noProof/>
        </w:rPr>
        <w:tab/>
        <w:t>M. Kaltenbrunner, G. Adam, E.D. Głowacki, M. Drack, R. Schwödiauer, L. Leonat, D.H. Apaydin, H. Groiss, M.C. Scharber, M.S. White, N.S. Sariciftci, S. Bauer, Flexible high power-per-weight perovskite solar cells with chromium oxide-metal contacts for improved stability in air, Nat. Mater. 14 (2015) 1032–1039. doi:10.1038/nmat4388.</w:t>
      </w:r>
    </w:p>
    <w:p w14:paraId="2776D508" w14:textId="77777777" w:rsidR="00656764" w:rsidRPr="00656764" w:rsidRDefault="00656764" w:rsidP="00656764">
      <w:pPr>
        <w:widowControl w:val="0"/>
        <w:autoSpaceDE w:val="0"/>
        <w:autoSpaceDN w:val="0"/>
        <w:adjustRightInd w:val="0"/>
        <w:ind w:left="640" w:hanging="640"/>
        <w:rPr>
          <w:noProof/>
        </w:rPr>
      </w:pPr>
      <w:r w:rsidRPr="00656764">
        <w:rPr>
          <w:noProof/>
        </w:rPr>
        <w:t>[149]</w:t>
      </w:r>
      <w:r w:rsidRPr="00656764">
        <w:rPr>
          <w:noProof/>
        </w:rPr>
        <w:tab/>
        <w:t>C. Roldán-Carmona, O. Malinkiewicz, A. Soriano, G. Mínguez Espallargas, A. Garcia, P. Reinecke, T. Kroyer, M.I. Dar, M.K. Nazeeruddin, H.J. Bolink, Flexible high efficiency perovskite solar cells, Energy Environ. Sci. 7 (2014) 994. doi:10.1039/c3ee43619e.</w:t>
      </w:r>
    </w:p>
    <w:p w14:paraId="14D751BA" w14:textId="77777777" w:rsidR="00656764" w:rsidRPr="00656764" w:rsidRDefault="00656764" w:rsidP="00656764">
      <w:pPr>
        <w:widowControl w:val="0"/>
        <w:autoSpaceDE w:val="0"/>
        <w:autoSpaceDN w:val="0"/>
        <w:adjustRightInd w:val="0"/>
        <w:ind w:left="640" w:hanging="640"/>
        <w:rPr>
          <w:noProof/>
        </w:rPr>
      </w:pPr>
      <w:r w:rsidRPr="00656764">
        <w:rPr>
          <w:noProof/>
        </w:rPr>
        <w:t>[150]</w:t>
      </w:r>
      <w:r w:rsidRPr="00656764">
        <w:rPr>
          <w:noProof/>
        </w:rPr>
        <w:tab/>
        <w:t>J. Han, S. Yuan, L. Liu, X. Qiu, H. Gong, X. Yang, C. Li, Y. Hao, B. Cao, Fully indium-free flexible Ag nanowires/ZnO:F composite transparent conductive electrodes with high haze, J. Mater. Chem. A. 3 (2015) 5375–5384. doi:10.1039/C4TA05728G.</w:t>
      </w:r>
    </w:p>
    <w:p w14:paraId="2366FA6E" w14:textId="77777777" w:rsidR="00656764" w:rsidRPr="00656764" w:rsidRDefault="00656764" w:rsidP="00656764">
      <w:pPr>
        <w:widowControl w:val="0"/>
        <w:autoSpaceDE w:val="0"/>
        <w:autoSpaceDN w:val="0"/>
        <w:adjustRightInd w:val="0"/>
        <w:ind w:left="640" w:hanging="640"/>
        <w:rPr>
          <w:noProof/>
        </w:rPr>
      </w:pPr>
      <w:r w:rsidRPr="00656764">
        <w:rPr>
          <w:noProof/>
        </w:rPr>
        <w:t>[151]</w:t>
      </w:r>
      <w:r w:rsidRPr="00656764">
        <w:rPr>
          <w:noProof/>
        </w:rPr>
        <w:tab/>
        <w:t>D.C. Choo, T.W. Kim, Degradation mechanisms of silver nanowire electrodes under ultraviolet irradiation and heat treatment, Sci. Rep. 7 (2017) 1696. doi:10.1038/s41598-017-01843-9.</w:t>
      </w:r>
    </w:p>
    <w:p w14:paraId="40A207BB" w14:textId="77777777" w:rsidR="00656764" w:rsidRPr="00656764" w:rsidRDefault="00656764" w:rsidP="00656764">
      <w:pPr>
        <w:widowControl w:val="0"/>
        <w:autoSpaceDE w:val="0"/>
        <w:autoSpaceDN w:val="0"/>
        <w:adjustRightInd w:val="0"/>
        <w:ind w:left="640" w:hanging="640"/>
        <w:rPr>
          <w:noProof/>
        </w:rPr>
      </w:pPr>
      <w:r w:rsidRPr="00656764">
        <w:rPr>
          <w:noProof/>
        </w:rPr>
        <w:t>[152]</w:t>
      </w:r>
      <w:r w:rsidRPr="00656764">
        <w:rPr>
          <w:noProof/>
        </w:rPr>
        <w:tab/>
        <w:t>E.T. Hoke, D.J. Slotcavage, E.R. Dohner, A.R. Bowring, H.I. Karunadasa, M.D. McGehee, Reversible photo-induced trap formation in mixed-halide hybrid perovskites for photovoltaics, Chem. Sci. 6 (2015) 613–617. doi:10.1039/C4SC03141E.</w:t>
      </w:r>
    </w:p>
    <w:p w14:paraId="230F6C80" w14:textId="77777777" w:rsidR="00656764" w:rsidRPr="00656764" w:rsidRDefault="00656764" w:rsidP="00656764">
      <w:pPr>
        <w:widowControl w:val="0"/>
        <w:autoSpaceDE w:val="0"/>
        <w:autoSpaceDN w:val="0"/>
        <w:adjustRightInd w:val="0"/>
        <w:ind w:left="640" w:hanging="640"/>
        <w:rPr>
          <w:noProof/>
        </w:rPr>
      </w:pPr>
      <w:r w:rsidRPr="00656764">
        <w:rPr>
          <w:noProof/>
        </w:rPr>
        <w:t>[153]</w:t>
      </w:r>
      <w:r w:rsidRPr="00656764">
        <w:rPr>
          <w:noProof/>
        </w:rPr>
        <w:tab/>
        <w:t>T. Leijtens, G.E. Eperon, S. Pathak, A. Abate, M.M. Lee, H.J. Snaith, Overcoming ultraviolet light instability of sensitized TiO2 with meso-superstructured organometal tri-halide perovskite solar cells, Nat. Commun. 4 (2013) 2885. doi:10.1038/ncomms3885.</w:t>
      </w:r>
    </w:p>
    <w:p w14:paraId="21C21CA1" w14:textId="77777777" w:rsidR="00656764" w:rsidRPr="00656764" w:rsidRDefault="00656764" w:rsidP="00656764">
      <w:pPr>
        <w:widowControl w:val="0"/>
        <w:autoSpaceDE w:val="0"/>
        <w:autoSpaceDN w:val="0"/>
        <w:adjustRightInd w:val="0"/>
        <w:ind w:left="640" w:hanging="640"/>
        <w:rPr>
          <w:noProof/>
        </w:rPr>
      </w:pPr>
      <w:r w:rsidRPr="00656764">
        <w:rPr>
          <w:noProof/>
        </w:rPr>
        <w:t>[154]</w:t>
      </w:r>
      <w:r w:rsidRPr="00656764">
        <w:rPr>
          <w:noProof/>
        </w:rPr>
        <w:tab/>
        <w:t>S. Ito, S. Tanaka, K. Manabe, H. Nishino, Effects of Surface Blocking Layer of Sb 2 S 3 on Nanocrystalline TiO 2 for CH 3 NH 3 PbI 3 Perovskite Solar Cells, J. Phys. Chem. C. 118 (2014) 16995–17000. doi:10.1021/jp500449z.</w:t>
      </w:r>
    </w:p>
    <w:p w14:paraId="2ED113D2" w14:textId="77777777" w:rsidR="00656764" w:rsidRPr="00656764" w:rsidRDefault="00656764" w:rsidP="00656764">
      <w:pPr>
        <w:widowControl w:val="0"/>
        <w:autoSpaceDE w:val="0"/>
        <w:autoSpaceDN w:val="0"/>
        <w:adjustRightInd w:val="0"/>
        <w:ind w:left="640" w:hanging="640"/>
        <w:rPr>
          <w:noProof/>
        </w:rPr>
      </w:pPr>
      <w:r w:rsidRPr="00656764">
        <w:rPr>
          <w:noProof/>
        </w:rPr>
        <w:t>[155]</w:t>
      </w:r>
      <w:r w:rsidRPr="00656764">
        <w:rPr>
          <w:noProof/>
        </w:rPr>
        <w:tab/>
        <w:t>N. Chander, A.F. Khan, P.S. Chandrasekhar, E. Thouti, S.K. Swami, V. Dutta, V.K. Komarala, Reduced ultraviolet light induced degradation and enhanced light harvesting using YVO 4 :Eu 3+ down-shifting nano-phosphor layer in organometal halide perovskite solar cells, Appl. Phys. Lett. 105 (2014) 033904. doi:10.1063/1.4891181.</w:t>
      </w:r>
    </w:p>
    <w:p w14:paraId="25F23622" w14:textId="77777777" w:rsidR="00656764" w:rsidRPr="00656764" w:rsidRDefault="00656764" w:rsidP="00656764">
      <w:pPr>
        <w:widowControl w:val="0"/>
        <w:autoSpaceDE w:val="0"/>
        <w:autoSpaceDN w:val="0"/>
        <w:adjustRightInd w:val="0"/>
        <w:ind w:left="640" w:hanging="640"/>
        <w:rPr>
          <w:noProof/>
        </w:rPr>
      </w:pPr>
      <w:r w:rsidRPr="00656764">
        <w:rPr>
          <w:noProof/>
        </w:rPr>
        <w:t>[156]</w:t>
      </w:r>
      <w:r w:rsidRPr="00656764">
        <w:rPr>
          <w:noProof/>
        </w:rPr>
        <w:tab/>
        <w:t>C.W. Kim, T.Y. Eom, I.S. Yang, B.S. Kim, W.I. Lee, Y.S. Kang, Y.S. Kang, Dual-Function Au@Y2O3:Eu3+ Smart Film for Enhanced Power Conversion Efficiency and Long-Term Stability of Perovskite Solar Cells, Sci. Rep. 7 (2017) 6849. doi:10.1038/s41598-017-07218-4.</w:t>
      </w:r>
    </w:p>
    <w:p w14:paraId="58137DD5" w14:textId="77777777" w:rsidR="00656764" w:rsidRPr="00656764" w:rsidRDefault="00656764" w:rsidP="00656764">
      <w:pPr>
        <w:widowControl w:val="0"/>
        <w:autoSpaceDE w:val="0"/>
        <w:autoSpaceDN w:val="0"/>
        <w:adjustRightInd w:val="0"/>
        <w:ind w:left="640" w:hanging="640"/>
        <w:rPr>
          <w:noProof/>
        </w:rPr>
      </w:pPr>
      <w:r w:rsidRPr="00656764">
        <w:rPr>
          <w:noProof/>
        </w:rPr>
        <w:lastRenderedPageBreak/>
        <w:t>[157]</w:t>
      </w:r>
      <w:r w:rsidRPr="00656764">
        <w:rPr>
          <w:noProof/>
        </w:rPr>
        <w:tab/>
        <w:t>C. Law, L. Miseikis, S. Dimitrov, P. Shakya-Tuladhar, X. Li, P.R.F.F. Barnes, J. Durrant, B.C. O’Regan, Performance and Stability of Lead Perovskite/TiO 2 , Polymer/PCBM, and Dye Sensitized Solar Cells at Light Intensities up to 70 Suns, Adv. Mater. 26 (2014) 6268–6273. doi:10.1002/adma.201402612.</w:t>
      </w:r>
    </w:p>
    <w:p w14:paraId="7ECF3927" w14:textId="77777777" w:rsidR="00656764" w:rsidRPr="00656764" w:rsidRDefault="00656764" w:rsidP="00656764">
      <w:pPr>
        <w:widowControl w:val="0"/>
        <w:autoSpaceDE w:val="0"/>
        <w:autoSpaceDN w:val="0"/>
        <w:adjustRightInd w:val="0"/>
        <w:ind w:left="640" w:hanging="640"/>
        <w:rPr>
          <w:noProof/>
        </w:rPr>
      </w:pPr>
      <w:r w:rsidRPr="00656764">
        <w:rPr>
          <w:noProof/>
        </w:rPr>
        <w:t>[158]</w:t>
      </w:r>
      <w:r w:rsidRPr="00656764">
        <w:rPr>
          <w:noProof/>
        </w:rPr>
        <w:tab/>
        <w:t>R.K. Misra, L. Ciammaruchi, S. Aharon, D. Mogilyansky, L. Etgar, I. Visoly-Fisher, E.A. Katz, Effect of Halide Composition on the Photochemical Stability of Perovskite Photovoltaic Materials, ChemSusChem. 9 (2016) 2572–2577. doi:10.1002/cssc.201600679.</w:t>
      </w:r>
    </w:p>
    <w:p w14:paraId="6ED09922" w14:textId="77777777" w:rsidR="00656764" w:rsidRPr="00656764" w:rsidRDefault="00656764" w:rsidP="00656764">
      <w:pPr>
        <w:widowControl w:val="0"/>
        <w:autoSpaceDE w:val="0"/>
        <w:autoSpaceDN w:val="0"/>
        <w:adjustRightInd w:val="0"/>
        <w:ind w:left="640" w:hanging="640"/>
        <w:rPr>
          <w:noProof/>
        </w:rPr>
      </w:pPr>
      <w:r w:rsidRPr="00656764">
        <w:rPr>
          <w:noProof/>
        </w:rPr>
        <w:t>[159]</w:t>
      </w:r>
      <w:r w:rsidRPr="00656764">
        <w:rPr>
          <w:noProof/>
        </w:rPr>
        <w:tab/>
        <w:t>W.L. Leong, Z.-E. Ooi, D. Sabba, C. Yi, S.M. Zakeeruddin, M. Graetzel, J.M. Gordon, E.A. Katz, N. Mathews, Identifying Fundamental Limitations in Halide Perovskite Solar Cells, Adv. Mater. 28 (2016) 2439–2445. doi:10.1002/adma.201505480.</w:t>
      </w:r>
    </w:p>
    <w:p w14:paraId="538F92E1" w14:textId="77777777" w:rsidR="00656764" w:rsidRPr="00656764" w:rsidRDefault="00656764" w:rsidP="00656764">
      <w:pPr>
        <w:widowControl w:val="0"/>
        <w:autoSpaceDE w:val="0"/>
        <w:autoSpaceDN w:val="0"/>
        <w:adjustRightInd w:val="0"/>
        <w:ind w:left="640" w:hanging="640"/>
        <w:rPr>
          <w:noProof/>
        </w:rPr>
      </w:pPr>
      <w:r w:rsidRPr="00656764">
        <w:rPr>
          <w:noProof/>
        </w:rPr>
        <w:t>[160]</w:t>
      </w:r>
      <w:r w:rsidRPr="00656764">
        <w:rPr>
          <w:noProof/>
        </w:rPr>
        <w:tab/>
        <w:t>R.K. Misra, S. Aharon, B. Li, D. Mogilyansky, I. Visoly-Fisher, L. Etgar, E.A. Katz, Temperature- and Component-Dependent Degradation of Perovskite Photovoltaic Materials under Concentrated Sunlight, J. Phys. Chem. Lett. 6 (2015) 326–330. doi:10.1021/jz502642b.</w:t>
      </w:r>
    </w:p>
    <w:p w14:paraId="4602A05F" w14:textId="77777777" w:rsidR="00656764" w:rsidRPr="00656764" w:rsidRDefault="00656764" w:rsidP="00656764">
      <w:pPr>
        <w:widowControl w:val="0"/>
        <w:autoSpaceDE w:val="0"/>
        <w:autoSpaceDN w:val="0"/>
        <w:adjustRightInd w:val="0"/>
        <w:ind w:left="640" w:hanging="640"/>
        <w:rPr>
          <w:noProof/>
        </w:rPr>
      </w:pPr>
      <w:r w:rsidRPr="00656764">
        <w:rPr>
          <w:noProof/>
        </w:rPr>
        <w:t>[161]</w:t>
      </w:r>
      <w:r w:rsidRPr="00656764">
        <w:rPr>
          <w:noProof/>
        </w:rPr>
        <w:tab/>
        <w:t>M. Antoniadou, E. Siranidi, N. Vaenas,  a. G. Kontos, E. Stathatos, P. Falaras, Photovoltaic Performance and Stability of CH&lt;SUB&gt;3&lt;/SUB&gt;NH&lt;SUB&gt;3&lt;/SUB&gt;PbI&lt;SUB&gt;3–&lt;I&gt;x&lt;/I&gt;&lt;/SUB&gt;Cl&lt;SUB&gt;&lt;I&gt;x&lt;/I&gt;&lt;/SUB&gt; Perovskites, J. Surfaces Interfaces Mater. 2 (2014) 323–327. doi:10.1166/jsim.2014.1060.</w:t>
      </w:r>
    </w:p>
    <w:p w14:paraId="6DCF4628" w14:textId="77777777" w:rsidR="00656764" w:rsidRPr="00656764" w:rsidRDefault="00656764" w:rsidP="00656764">
      <w:pPr>
        <w:widowControl w:val="0"/>
        <w:autoSpaceDE w:val="0"/>
        <w:autoSpaceDN w:val="0"/>
        <w:adjustRightInd w:val="0"/>
        <w:ind w:left="640" w:hanging="640"/>
        <w:rPr>
          <w:noProof/>
        </w:rPr>
      </w:pPr>
      <w:r w:rsidRPr="00656764">
        <w:rPr>
          <w:noProof/>
        </w:rPr>
        <w:t>[162]</w:t>
      </w:r>
      <w:r w:rsidRPr="00656764">
        <w:rPr>
          <w:noProof/>
        </w:rPr>
        <w:tab/>
        <w:t>J. Schoonman, Organic–inorganic lead halide perovskite solar cell materials: A possible stability problem, Chem. Phys. Lett. 619 (2015) 193–195. doi:10.1016/j.cplett.2014.11.063.</w:t>
      </w:r>
    </w:p>
    <w:p w14:paraId="43C37114" w14:textId="77777777" w:rsidR="00656764" w:rsidRPr="00656764" w:rsidRDefault="00656764" w:rsidP="00656764">
      <w:pPr>
        <w:widowControl w:val="0"/>
        <w:autoSpaceDE w:val="0"/>
        <w:autoSpaceDN w:val="0"/>
        <w:adjustRightInd w:val="0"/>
        <w:ind w:left="640" w:hanging="640"/>
        <w:rPr>
          <w:noProof/>
        </w:rPr>
      </w:pPr>
      <w:r w:rsidRPr="00656764">
        <w:rPr>
          <w:noProof/>
        </w:rPr>
        <w:t>[163]</w:t>
      </w:r>
      <w:r w:rsidRPr="00656764">
        <w:rPr>
          <w:noProof/>
        </w:rPr>
        <w:tab/>
        <w:t>S.K. Pathak, A. Abate, P. Ruckdeschel, B. Roose, K.C. Gödel, Y. Vaynzof, A. Santhala, S.-I. Watanabe, D.J. Hollman, N. Noel, A. Sepe, U. Wiesner, R. Friend, H.J. Snaith, U. Steiner, Performance and Stability Enhancement of Dye-Sensitized and Perovskite Solar Cells by Al Doping of TiO 2, Adv. Funct. Mater. 24 (2014) 6046–6055. doi:10.1002/adfm.201401658.</w:t>
      </w:r>
    </w:p>
    <w:p w14:paraId="3BD5F28B" w14:textId="77777777" w:rsidR="00656764" w:rsidRPr="00656764" w:rsidRDefault="00656764" w:rsidP="00656764">
      <w:pPr>
        <w:widowControl w:val="0"/>
        <w:autoSpaceDE w:val="0"/>
        <w:autoSpaceDN w:val="0"/>
        <w:adjustRightInd w:val="0"/>
        <w:ind w:left="640" w:hanging="640"/>
        <w:rPr>
          <w:noProof/>
        </w:rPr>
      </w:pPr>
      <w:r w:rsidRPr="00656764">
        <w:rPr>
          <w:noProof/>
        </w:rPr>
        <w:t>[164]</w:t>
      </w:r>
      <w:r w:rsidRPr="00656764">
        <w:rPr>
          <w:noProof/>
        </w:rPr>
        <w:tab/>
        <w:t>A. Babayigit, D. Duy Thanh, A. Ethirajan, J. Manca, M. Muller, H.-G. Boyen, B. Conings, Assessing the toxicity of Pb- and Sn-based perovskite solar cells in model organism Danio rerio, Sci. Rep. 6 (2016) 18721. doi:10.1038/srep18721.</w:t>
      </w:r>
    </w:p>
    <w:p w14:paraId="19C69604" w14:textId="77777777" w:rsidR="00656764" w:rsidRPr="00656764" w:rsidRDefault="00656764" w:rsidP="00656764">
      <w:pPr>
        <w:widowControl w:val="0"/>
        <w:autoSpaceDE w:val="0"/>
        <w:autoSpaceDN w:val="0"/>
        <w:adjustRightInd w:val="0"/>
        <w:ind w:left="640" w:hanging="640"/>
        <w:rPr>
          <w:noProof/>
        </w:rPr>
      </w:pPr>
      <w:r w:rsidRPr="00656764">
        <w:rPr>
          <w:noProof/>
        </w:rPr>
        <w:t>[165]</w:t>
      </w:r>
      <w:r w:rsidRPr="00656764">
        <w:rPr>
          <w:noProof/>
        </w:rPr>
        <w:tab/>
        <w:t>M.H. Kumar, S. Dharani, W.L. Leong, P.P. Boix, R.R. Prabhakar, T. Baikie, C. Shi, H. Ding, R. Ramesh, M. Asta, M. Graetzel, S.G. Mhaisalkar, N. Mathews, Lead-Free Halide Perovskite Solar Cells with High Photocurrents Realized Through Vacancy Modulation, Adv. Mater. 26 (2014) 7122–7127. doi:10.1002/adma.201401991.</w:t>
      </w:r>
    </w:p>
    <w:p w14:paraId="7275D0EC" w14:textId="77777777" w:rsidR="00656764" w:rsidRPr="00656764" w:rsidRDefault="00656764" w:rsidP="00656764">
      <w:pPr>
        <w:widowControl w:val="0"/>
        <w:autoSpaceDE w:val="0"/>
        <w:autoSpaceDN w:val="0"/>
        <w:adjustRightInd w:val="0"/>
        <w:ind w:left="640" w:hanging="640"/>
        <w:rPr>
          <w:noProof/>
        </w:rPr>
      </w:pPr>
      <w:r w:rsidRPr="00656764">
        <w:rPr>
          <w:noProof/>
        </w:rPr>
        <w:t>[166]</w:t>
      </w:r>
      <w:r w:rsidRPr="00656764">
        <w:rPr>
          <w:noProof/>
        </w:rPr>
        <w:tab/>
        <w:t>N.K. Noel, S.D. Stranks, A. Abate, C. Wehrenfennig, S. Guarnera, A.-A. Haghighirad, A. Sadhanala, G.E. Eperon, S.K. Pathak, M.B. Johnston, A. Petrozza, L.M. Herz, H.J. Snaith, Lead-free organic–inorganic tin halide perovskites for photovoltaic applications, Energy Environ. Sci. 7 (2014) 3061–3068. doi:10.1039/C4EE01076K.</w:t>
      </w:r>
    </w:p>
    <w:p w14:paraId="2CDCD3CA" w14:textId="77777777" w:rsidR="00656764" w:rsidRPr="00656764" w:rsidRDefault="00656764" w:rsidP="00656764">
      <w:pPr>
        <w:widowControl w:val="0"/>
        <w:autoSpaceDE w:val="0"/>
        <w:autoSpaceDN w:val="0"/>
        <w:adjustRightInd w:val="0"/>
        <w:ind w:left="640" w:hanging="640"/>
        <w:rPr>
          <w:noProof/>
        </w:rPr>
      </w:pPr>
      <w:r w:rsidRPr="00656764">
        <w:rPr>
          <w:noProof/>
        </w:rPr>
        <w:t>[167]</w:t>
      </w:r>
      <w:r w:rsidRPr="00656764">
        <w:rPr>
          <w:noProof/>
        </w:rPr>
        <w:tab/>
        <w:t xml:space="preserve">T.M. Koh, T. Krishnamoorthy, N. Yantara, C. Shi, W.L. Leong, P.P. Boix, A.C. Grimsdale, S.G. Mhaisalkar, N. Mathews, Formamidinium tin-based perovskite </w:t>
      </w:r>
      <w:r w:rsidRPr="00656764">
        <w:rPr>
          <w:noProof/>
        </w:rPr>
        <w:lastRenderedPageBreak/>
        <w:t>with low E g for photovoltaic applications, J. Mater. Chem. A. 3 (2015) 14996–15000. doi:10.1039/C5TA00190K.</w:t>
      </w:r>
    </w:p>
    <w:p w14:paraId="2EB5AF25" w14:textId="77777777" w:rsidR="00656764" w:rsidRPr="00656764" w:rsidRDefault="00656764" w:rsidP="00656764">
      <w:pPr>
        <w:widowControl w:val="0"/>
        <w:autoSpaceDE w:val="0"/>
        <w:autoSpaceDN w:val="0"/>
        <w:adjustRightInd w:val="0"/>
        <w:ind w:left="640" w:hanging="640"/>
        <w:rPr>
          <w:noProof/>
        </w:rPr>
      </w:pPr>
      <w:r w:rsidRPr="00656764">
        <w:rPr>
          <w:noProof/>
        </w:rPr>
        <w:t>[168]</w:t>
      </w:r>
      <w:r w:rsidRPr="00656764">
        <w:rPr>
          <w:noProof/>
        </w:rPr>
        <w:tab/>
        <w:t>S.J. Lee, S.S. Shin, Y.C. Kim, D. Kim, T.K. Ahn, J.H. Noh, J. Seo, S. Il Seok, Fabrication of Efficient Formamidinium Tin Iodide Perovskite Solar Cells through SnF 2 –Pyrazine Complex, J. Am. Chem. Soc. 138 (2016) 3974–3977. doi:10.1021/jacs.6b00142.</w:t>
      </w:r>
    </w:p>
    <w:p w14:paraId="0B0CF237" w14:textId="77777777" w:rsidR="00656764" w:rsidRPr="00656764" w:rsidRDefault="00656764" w:rsidP="00656764">
      <w:pPr>
        <w:widowControl w:val="0"/>
        <w:autoSpaceDE w:val="0"/>
        <w:autoSpaceDN w:val="0"/>
        <w:adjustRightInd w:val="0"/>
        <w:ind w:left="640" w:hanging="640"/>
        <w:rPr>
          <w:noProof/>
        </w:rPr>
      </w:pPr>
      <w:r w:rsidRPr="00656764">
        <w:rPr>
          <w:noProof/>
        </w:rPr>
        <w:t>[169]</w:t>
      </w:r>
      <w:r w:rsidRPr="00656764">
        <w:rPr>
          <w:noProof/>
        </w:rPr>
        <w:tab/>
        <w:t>B. Lee, C.C. Stoumpos, N. Zhou, F. Hao, C. Malliakas, C.-Y. Yeh, T.J. Marks, M.G. Kanatzidis, R.P.H. Chang, Air-Stable Molecular Semiconducting Iodosalts for Solar Cell Applications: Cs 2 SnI 6 as a Hole Conductor, J. Am. Chem. Soc. 136 (2014) 15379–15385. doi:10.1021/ja508464w.</w:t>
      </w:r>
    </w:p>
    <w:p w14:paraId="0AB4DE4F" w14:textId="77777777" w:rsidR="00656764" w:rsidRPr="00656764" w:rsidRDefault="00656764" w:rsidP="00656764">
      <w:pPr>
        <w:widowControl w:val="0"/>
        <w:autoSpaceDE w:val="0"/>
        <w:autoSpaceDN w:val="0"/>
        <w:adjustRightInd w:val="0"/>
        <w:ind w:left="640" w:hanging="640"/>
        <w:rPr>
          <w:noProof/>
        </w:rPr>
      </w:pPr>
      <w:r w:rsidRPr="00656764">
        <w:rPr>
          <w:noProof/>
        </w:rPr>
        <w:t>[170]</w:t>
      </w:r>
      <w:r w:rsidRPr="00656764">
        <w:rPr>
          <w:noProof/>
        </w:rPr>
        <w:tab/>
        <w:t>B. Saparov, J. Sun, W. Meng, Z. Xiao, H.-S. Duan, O. Gunawan, D. Shin, I.G. Hill, Y. Yan, D.B. Mitzi, Thin-Film Deposition and Characterization of a Sn-Deficient Perovskite Derivative Cs 2 SnI 6, Chem. Mater. 28 (2016) 2315–2322. doi:10.1021/acs.chemmater.6b00433.</w:t>
      </w:r>
    </w:p>
    <w:p w14:paraId="57C12443" w14:textId="77777777" w:rsidR="00656764" w:rsidRPr="00656764" w:rsidRDefault="00656764" w:rsidP="00656764">
      <w:pPr>
        <w:widowControl w:val="0"/>
        <w:autoSpaceDE w:val="0"/>
        <w:autoSpaceDN w:val="0"/>
        <w:adjustRightInd w:val="0"/>
        <w:ind w:left="640" w:hanging="640"/>
        <w:rPr>
          <w:noProof/>
        </w:rPr>
      </w:pPr>
      <w:r w:rsidRPr="00656764">
        <w:rPr>
          <w:noProof/>
        </w:rPr>
        <w:t>[171]</w:t>
      </w:r>
      <w:r w:rsidRPr="00656764">
        <w:rPr>
          <w:noProof/>
        </w:rPr>
        <w:tab/>
        <w:t>M.-G. Ju, M. Chen, Y. Zhou, H.F. Garces, J. Dai, L. Ma, N.P. Padture, X.C. Zeng, Earth-Abundant Nontoxic Titanium(IV)-based Vacancy-Ordered Double Perovskite Halides with Tunable 1.0 to 1.8 eV Bandgaps for Photovoltaic Applications, ACS Energy Lett. 3 (2018) 297–304. doi:10.1021/acsenergylett.7b01167.</w:t>
      </w:r>
    </w:p>
    <w:p w14:paraId="2798F496" w14:textId="77777777" w:rsidR="00656764" w:rsidRPr="00656764" w:rsidRDefault="00656764" w:rsidP="00656764">
      <w:pPr>
        <w:widowControl w:val="0"/>
        <w:autoSpaceDE w:val="0"/>
        <w:autoSpaceDN w:val="0"/>
        <w:adjustRightInd w:val="0"/>
        <w:ind w:left="640" w:hanging="640"/>
        <w:rPr>
          <w:noProof/>
        </w:rPr>
      </w:pPr>
      <w:r w:rsidRPr="00656764">
        <w:rPr>
          <w:noProof/>
        </w:rPr>
        <w:t>[172]</w:t>
      </w:r>
      <w:r w:rsidRPr="00656764">
        <w:rPr>
          <w:noProof/>
        </w:rPr>
        <w:tab/>
        <w:t>X. Qiu, B. Cao, S. Yuan, X. Chen, Z. Qiu, Y. Jiang, Q. Ye, H. Wang, H. Zeng, J. Liu, M.G. Kanatzidis, From unstable CsSnI 3 to air-stable Cs 2 SnI 6 : A lead-free perovskite solar cell light absorber with bandgap of 1.48 eV and high absorption coefficient, Sol. Energy Mater. Sol. Cells. 159 (2017) 227–234. doi:10.1016/j.solmat.2016.09.022.</w:t>
      </w:r>
    </w:p>
    <w:p w14:paraId="31EBD497" w14:textId="77777777" w:rsidR="00656764" w:rsidRPr="00656764" w:rsidRDefault="00656764" w:rsidP="00656764">
      <w:pPr>
        <w:widowControl w:val="0"/>
        <w:autoSpaceDE w:val="0"/>
        <w:autoSpaceDN w:val="0"/>
        <w:adjustRightInd w:val="0"/>
        <w:ind w:left="640" w:hanging="640"/>
        <w:rPr>
          <w:noProof/>
        </w:rPr>
      </w:pPr>
      <w:r w:rsidRPr="00656764">
        <w:rPr>
          <w:noProof/>
        </w:rPr>
        <w:t>[173]</w:t>
      </w:r>
      <w:r w:rsidRPr="00656764">
        <w:rPr>
          <w:noProof/>
        </w:rPr>
        <w:tab/>
        <w:t>J. Qian, B. Xu, W. Tian, A comprehensive theoretical study of halide perovskites ABX 3, Org. Electron. 37 (2016) 61–73. doi:10.1016/j.orgel.2016.05.046.</w:t>
      </w:r>
    </w:p>
    <w:p w14:paraId="3F47843D" w14:textId="77777777" w:rsidR="00656764" w:rsidRPr="00656764" w:rsidRDefault="00656764" w:rsidP="00656764">
      <w:pPr>
        <w:widowControl w:val="0"/>
        <w:autoSpaceDE w:val="0"/>
        <w:autoSpaceDN w:val="0"/>
        <w:adjustRightInd w:val="0"/>
        <w:ind w:left="640" w:hanging="640"/>
        <w:rPr>
          <w:noProof/>
        </w:rPr>
      </w:pPr>
      <w:r w:rsidRPr="00656764">
        <w:rPr>
          <w:noProof/>
        </w:rPr>
        <w:t>[174]</w:t>
      </w:r>
      <w:r w:rsidRPr="00656764">
        <w:rPr>
          <w:noProof/>
        </w:rPr>
        <w:tab/>
        <w:t>C.C. Stoumpos, L. Frazer, D.J. Clark, Y.S. Kim, S.H. Rhim, A.J. Freeman, J.B. Ketterson, J.I. Jang, M.G. Kanatzidis, Hybrid Germanium Iodide Perovskite Semiconductors: Active Lone Pairs, Structural Distortions, Direct and Indirect Energy Gaps, and Strong Nonlinear Optical Properties, J. Am. Chem. Soc. 137 (2015) 6804–6819. doi:10.1021/jacs.5b01025.</w:t>
      </w:r>
    </w:p>
    <w:p w14:paraId="35A8FAC4" w14:textId="77777777" w:rsidR="00656764" w:rsidRPr="00656764" w:rsidRDefault="00656764" w:rsidP="00656764">
      <w:pPr>
        <w:widowControl w:val="0"/>
        <w:autoSpaceDE w:val="0"/>
        <w:autoSpaceDN w:val="0"/>
        <w:adjustRightInd w:val="0"/>
        <w:ind w:left="640" w:hanging="640"/>
        <w:rPr>
          <w:noProof/>
        </w:rPr>
      </w:pPr>
      <w:r w:rsidRPr="00656764">
        <w:rPr>
          <w:noProof/>
        </w:rPr>
        <w:t>[175]</w:t>
      </w:r>
      <w:r w:rsidRPr="00656764">
        <w:rPr>
          <w:noProof/>
        </w:rPr>
        <w:tab/>
        <w:t>M. Lyu, J.-H. Yun, M. Cai, Y. Jiao, P. V. Bernhardt, M. Zhang, Q. Wang, A. Du, H. Wang, G. Liu, L. Wang, Organic–inorganic bismuth (III)-based material: A lead-free, air-stable and solution-processable light-absorber beyond organolead perovskites, Nano Res. 9 (2016) 692–702. doi:10.1007/s12274-015-0948-y.</w:t>
      </w:r>
    </w:p>
    <w:p w14:paraId="2EA90C8B" w14:textId="77777777" w:rsidR="00656764" w:rsidRPr="00656764" w:rsidRDefault="00656764" w:rsidP="00656764">
      <w:pPr>
        <w:widowControl w:val="0"/>
        <w:autoSpaceDE w:val="0"/>
        <w:autoSpaceDN w:val="0"/>
        <w:adjustRightInd w:val="0"/>
        <w:ind w:left="640" w:hanging="640"/>
        <w:rPr>
          <w:noProof/>
        </w:rPr>
      </w:pPr>
      <w:r w:rsidRPr="00656764">
        <w:rPr>
          <w:noProof/>
        </w:rPr>
        <w:t>[176]</w:t>
      </w:r>
      <w:r w:rsidRPr="00656764">
        <w:rPr>
          <w:noProof/>
        </w:rPr>
        <w:tab/>
        <w:t>C. Lan, J. Luo, S. Zhao, C. Zhang, W. Liu, S. Hayase, T. Ma, Effect of lead-free (CH 3 NH 3 ) 3 Bi 2 I 9 perovskite addition on spectrum absorption and enhanced photovoltaic performance of bismuth triiodide solar cells, J. Alloys Compd. 701 (2017) 834–840. doi:10.1016/j.jallcom.2017.01.169.</w:t>
      </w:r>
    </w:p>
    <w:p w14:paraId="2652F415" w14:textId="77777777" w:rsidR="00656764" w:rsidRPr="00656764" w:rsidRDefault="00656764" w:rsidP="00656764">
      <w:pPr>
        <w:widowControl w:val="0"/>
        <w:autoSpaceDE w:val="0"/>
        <w:autoSpaceDN w:val="0"/>
        <w:adjustRightInd w:val="0"/>
        <w:ind w:left="640" w:hanging="640"/>
        <w:rPr>
          <w:noProof/>
        </w:rPr>
      </w:pPr>
      <w:r w:rsidRPr="00656764">
        <w:rPr>
          <w:noProof/>
        </w:rPr>
        <w:t>[177]</w:t>
      </w:r>
      <w:r w:rsidRPr="00656764">
        <w:rPr>
          <w:noProof/>
        </w:rPr>
        <w:tab/>
        <w:t>B.E. Hayden, S. Yakovlev, Structural, dielectric and ferroelectric properties of (Bi,Na)TiO 3 –BaTiO 3 system studied by high throughput screening, Thin Solid Films. 603 (2016) 108–114. doi:10.1016/j.tsf.2016.01.033.</w:t>
      </w:r>
    </w:p>
    <w:p w14:paraId="576A9D53" w14:textId="77777777" w:rsidR="00656764" w:rsidRPr="00656764" w:rsidRDefault="00656764" w:rsidP="00656764">
      <w:pPr>
        <w:widowControl w:val="0"/>
        <w:autoSpaceDE w:val="0"/>
        <w:autoSpaceDN w:val="0"/>
        <w:adjustRightInd w:val="0"/>
        <w:ind w:left="640" w:hanging="640"/>
        <w:rPr>
          <w:noProof/>
        </w:rPr>
      </w:pPr>
      <w:r w:rsidRPr="00656764">
        <w:rPr>
          <w:noProof/>
        </w:rPr>
        <w:t>[178]</w:t>
      </w:r>
      <w:r w:rsidRPr="00656764">
        <w:rPr>
          <w:noProof/>
        </w:rPr>
        <w:tab/>
        <w:t xml:space="preserve">A.H. Slavney, T. Hu, A.M. Lindenberg, H.I. Karunadasa, A Bismuth-Halide Double Perovskite with Long Carrier Recombination Lifetime for Photovoltaic </w:t>
      </w:r>
      <w:r w:rsidRPr="00656764">
        <w:rPr>
          <w:noProof/>
        </w:rPr>
        <w:lastRenderedPageBreak/>
        <w:t>Applications, J. Am. Chem. Soc. 138 (2016) 2138–2141. doi:10.1021/jacs.5b13294.</w:t>
      </w:r>
    </w:p>
    <w:p w14:paraId="30224EDF" w14:textId="77777777" w:rsidR="00656764" w:rsidRPr="00656764" w:rsidRDefault="00656764" w:rsidP="00656764">
      <w:pPr>
        <w:widowControl w:val="0"/>
        <w:autoSpaceDE w:val="0"/>
        <w:autoSpaceDN w:val="0"/>
        <w:adjustRightInd w:val="0"/>
        <w:ind w:left="640" w:hanging="640"/>
        <w:rPr>
          <w:noProof/>
        </w:rPr>
      </w:pPr>
      <w:r w:rsidRPr="00656764">
        <w:rPr>
          <w:noProof/>
        </w:rPr>
        <w:t>[179]</w:t>
      </w:r>
      <w:r w:rsidRPr="00656764">
        <w:rPr>
          <w:noProof/>
        </w:rPr>
        <w:tab/>
        <w:t>D. Cortecchia, H.A. Dewi, J. Yin, A. Bruno, S. Chen, T. Baikie, P.P. Boix, M. Grätzel, S. Mhaisalkar, C. Soci, N. Mathews, Lead-Free MA 2 CuCl x Br 4– x Hybrid Perovskites, Inorg. Chem. 55 (2016) 1044–1052. doi:10.1021/acs.inorgchem.5b01896.</w:t>
      </w:r>
    </w:p>
    <w:p w14:paraId="2F38930F" w14:textId="77777777" w:rsidR="00656764" w:rsidRPr="00656764" w:rsidRDefault="00656764" w:rsidP="00656764">
      <w:pPr>
        <w:widowControl w:val="0"/>
        <w:autoSpaceDE w:val="0"/>
        <w:autoSpaceDN w:val="0"/>
        <w:adjustRightInd w:val="0"/>
        <w:ind w:left="640" w:hanging="640"/>
        <w:rPr>
          <w:noProof/>
        </w:rPr>
      </w:pPr>
      <w:r w:rsidRPr="00656764">
        <w:rPr>
          <w:noProof/>
        </w:rPr>
        <w:t>[180]</w:t>
      </w:r>
      <w:r w:rsidRPr="00656764">
        <w:rPr>
          <w:noProof/>
        </w:rPr>
        <w:tab/>
        <w:t>M. Leng, Y. Yang, K. Zeng, Z. Chen, Z. Tan, S. Li, J. Li, B. Xu, D. Li, M.P. Hautzinger, Y. Fu, T. Zhai, L. Xu, G. Niu, S. Jin, J. Tang, All-Inorganic Bismuth-Based Perovskite Quantum Dots with Bright Blue Photoluminescence and Excellent Stability, Adv. Funct. Mater. 28 (2018) 1704446. doi:10.1002/adfm.201704446.</w:t>
      </w:r>
    </w:p>
    <w:p w14:paraId="286E7C52" w14:textId="77777777" w:rsidR="00656764" w:rsidRPr="00656764" w:rsidRDefault="00656764" w:rsidP="00656764">
      <w:pPr>
        <w:widowControl w:val="0"/>
        <w:autoSpaceDE w:val="0"/>
        <w:autoSpaceDN w:val="0"/>
        <w:adjustRightInd w:val="0"/>
        <w:ind w:left="640" w:hanging="640"/>
        <w:rPr>
          <w:noProof/>
        </w:rPr>
      </w:pPr>
      <w:r w:rsidRPr="00656764">
        <w:rPr>
          <w:noProof/>
        </w:rPr>
        <w:t>[181]</w:t>
      </w:r>
      <w:r w:rsidRPr="00656764">
        <w:rPr>
          <w:noProof/>
        </w:rPr>
        <w:tab/>
        <w:t>N.C. Miller, M. Bernechea, Research Update: Bismuth based materials for photovoltaics, APL Mater. 6 (2018). doi:10.1063/1.5026541.</w:t>
      </w:r>
    </w:p>
    <w:p w14:paraId="31A40F69" w14:textId="77777777" w:rsidR="00656764" w:rsidRPr="00656764" w:rsidRDefault="00656764" w:rsidP="00656764">
      <w:pPr>
        <w:widowControl w:val="0"/>
        <w:autoSpaceDE w:val="0"/>
        <w:autoSpaceDN w:val="0"/>
        <w:adjustRightInd w:val="0"/>
        <w:ind w:left="640" w:hanging="640"/>
        <w:rPr>
          <w:noProof/>
        </w:rPr>
      </w:pPr>
      <w:r w:rsidRPr="00656764">
        <w:rPr>
          <w:noProof/>
        </w:rPr>
        <w:t>[182]</w:t>
      </w:r>
      <w:r w:rsidRPr="00656764">
        <w:rPr>
          <w:noProof/>
        </w:rPr>
        <w:tab/>
        <w:t>Q. Zhang, F. Hao, J. Li, Y. Zhou, Y. Wei, H. Lin, Perovskite solar cells: must lead be replaced – and can it be done?, Sci. Technol. Adv. Mater. 19 (2018) 425–442. doi:10.1080/14686996.2018.1460176.</w:t>
      </w:r>
    </w:p>
    <w:p w14:paraId="7DEFFCC4" w14:textId="77777777" w:rsidR="00656764" w:rsidRPr="00656764" w:rsidRDefault="00656764" w:rsidP="00656764">
      <w:pPr>
        <w:widowControl w:val="0"/>
        <w:autoSpaceDE w:val="0"/>
        <w:autoSpaceDN w:val="0"/>
        <w:adjustRightInd w:val="0"/>
        <w:ind w:left="640" w:hanging="640"/>
        <w:rPr>
          <w:noProof/>
        </w:rPr>
      </w:pPr>
      <w:r w:rsidRPr="00656764">
        <w:rPr>
          <w:noProof/>
        </w:rPr>
        <w:t>[183]</w:t>
      </w:r>
      <w:r w:rsidRPr="00656764">
        <w:rPr>
          <w:noProof/>
        </w:rPr>
        <w:tab/>
        <w:t>J.L. Bernal-Agustín, R. Dufo-López, Economical and environmental analysis of grid connected photovoltaic systems in Spain, Renew. Energy. 31 (2006) 1107–1128. doi:10.1016/j.renene.2005.06.004.</w:t>
      </w:r>
    </w:p>
    <w:p w14:paraId="7AC0F24C" w14:textId="77777777" w:rsidR="00656764" w:rsidRPr="00656764" w:rsidRDefault="00656764" w:rsidP="00656764">
      <w:pPr>
        <w:widowControl w:val="0"/>
        <w:autoSpaceDE w:val="0"/>
        <w:autoSpaceDN w:val="0"/>
        <w:adjustRightInd w:val="0"/>
        <w:ind w:left="640" w:hanging="640"/>
        <w:rPr>
          <w:noProof/>
        </w:rPr>
      </w:pPr>
      <w:r w:rsidRPr="00656764">
        <w:rPr>
          <w:noProof/>
        </w:rPr>
        <w:t>[184]</w:t>
      </w:r>
      <w:r w:rsidRPr="00656764">
        <w:rPr>
          <w:noProof/>
        </w:rPr>
        <w:tab/>
        <w:t>S. Mageshwari, S.A. Daniel, N.A. Gounden, Feasibility studies of rooftop photovoltaic (PV) systems for domestic consumers in rural India, Int. J. Energy Stat. 05 (2017) 1750005. doi:10.1142/S2335680417500053.</w:t>
      </w:r>
    </w:p>
    <w:p w14:paraId="571C3AA1" w14:textId="77777777" w:rsidR="00656764" w:rsidRPr="00656764" w:rsidRDefault="00656764" w:rsidP="00656764">
      <w:pPr>
        <w:widowControl w:val="0"/>
        <w:autoSpaceDE w:val="0"/>
        <w:autoSpaceDN w:val="0"/>
        <w:adjustRightInd w:val="0"/>
        <w:ind w:left="640" w:hanging="640"/>
        <w:rPr>
          <w:noProof/>
        </w:rPr>
      </w:pPr>
      <w:r w:rsidRPr="00656764">
        <w:rPr>
          <w:noProof/>
        </w:rPr>
        <w:t>[185]</w:t>
      </w:r>
      <w:r w:rsidRPr="00656764">
        <w:rPr>
          <w:noProof/>
        </w:rPr>
        <w:tab/>
        <w:t>J. Hirvonen, G. Kayo, S. Cao, A. Hasan, K. Sirén, Renewable energy production support schemes for residential-scale solar photovoltaic systems in Nordic conditions, Energy Policy. 79 (2015) 72–86. doi:10.1016/j.enpol.2015.01.014.</w:t>
      </w:r>
    </w:p>
    <w:p w14:paraId="7102176A" w14:textId="77777777" w:rsidR="00656764" w:rsidRPr="00656764" w:rsidRDefault="00656764" w:rsidP="00656764">
      <w:pPr>
        <w:widowControl w:val="0"/>
        <w:autoSpaceDE w:val="0"/>
        <w:autoSpaceDN w:val="0"/>
        <w:adjustRightInd w:val="0"/>
        <w:ind w:left="640" w:hanging="640"/>
        <w:rPr>
          <w:noProof/>
        </w:rPr>
      </w:pPr>
      <w:r w:rsidRPr="00656764">
        <w:rPr>
          <w:noProof/>
        </w:rPr>
        <w:t>[186]</w:t>
      </w:r>
      <w:r w:rsidRPr="00656764">
        <w:rPr>
          <w:noProof/>
        </w:rPr>
        <w:tab/>
        <w:t>M. Gu, Y. Liu, J. Yang, L. Peng, C. Zhao, Z. Yang, J. Yang, W. Fang, J. Fang, Z. Zhao, Estimation of environmental effect of PVNB installed along a metro line in China, Renew. Energy. 45 (2012) 237–244. doi:10.1016/j.renene.2012.02.021.</w:t>
      </w:r>
    </w:p>
    <w:p w14:paraId="7849310B" w14:textId="77777777" w:rsidR="00656764" w:rsidRPr="00656764" w:rsidRDefault="00656764" w:rsidP="00656764">
      <w:pPr>
        <w:widowControl w:val="0"/>
        <w:autoSpaceDE w:val="0"/>
        <w:autoSpaceDN w:val="0"/>
        <w:adjustRightInd w:val="0"/>
        <w:ind w:left="640" w:hanging="640"/>
        <w:rPr>
          <w:noProof/>
        </w:rPr>
      </w:pPr>
      <w:r w:rsidRPr="00656764">
        <w:rPr>
          <w:noProof/>
        </w:rPr>
        <w:t>[187]</w:t>
      </w:r>
      <w:r w:rsidRPr="00656764">
        <w:rPr>
          <w:noProof/>
        </w:rPr>
        <w:tab/>
        <w:t>S.S. Korsavi, Z.S. Zomorodian, M. Tahsildoost, Energy and economic performance of rooftop PV panels in the hot and dry climate of Iran, J. Clean. Prod. 174 (2018) 1204–1214. doi:10.1016/j.jclepro.2017.11.026.</w:t>
      </w:r>
    </w:p>
    <w:p w14:paraId="2AEB76CC" w14:textId="77777777" w:rsidR="00656764" w:rsidRPr="00656764" w:rsidRDefault="00656764" w:rsidP="00656764">
      <w:pPr>
        <w:widowControl w:val="0"/>
        <w:autoSpaceDE w:val="0"/>
        <w:autoSpaceDN w:val="0"/>
        <w:adjustRightInd w:val="0"/>
        <w:ind w:left="640" w:hanging="640"/>
        <w:rPr>
          <w:noProof/>
        </w:rPr>
      </w:pPr>
      <w:r w:rsidRPr="00656764">
        <w:rPr>
          <w:noProof/>
        </w:rPr>
        <w:t>[188]</w:t>
      </w:r>
      <w:r w:rsidRPr="00656764">
        <w:rPr>
          <w:noProof/>
        </w:rPr>
        <w:tab/>
        <w:t>E.F. Fernández, F. Almonacid, J.A. Ruiz-Arias, A. Soria-Moya, Analysis of the spectral variations on the performance of high concentrator photovoltaic modules operating under different real climate conditions, Sol. Energy Mater. Sol. Cells. 127 (2014) 179–187. doi:10.1016/j.solmat.2014.04.026.</w:t>
      </w:r>
    </w:p>
    <w:p w14:paraId="26393712" w14:textId="77777777" w:rsidR="00656764" w:rsidRPr="00656764" w:rsidRDefault="00656764" w:rsidP="00656764">
      <w:pPr>
        <w:widowControl w:val="0"/>
        <w:autoSpaceDE w:val="0"/>
        <w:autoSpaceDN w:val="0"/>
        <w:adjustRightInd w:val="0"/>
        <w:ind w:left="640" w:hanging="640"/>
        <w:rPr>
          <w:noProof/>
        </w:rPr>
      </w:pPr>
      <w:r w:rsidRPr="00656764">
        <w:rPr>
          <w:noProof/>
        </w:rPr>
        <w:t>[189]</w:t>
      </w:r>
      <w:r w:rsidRPr="00656764">
        <w:rPr>
          <w:noProof/>
        </w:rPr>
        <w:tab/>
        <w:t>P.M. Rodrigo, E.F. Fernández, F.M. Almonacid, P.J. Pérez-Higueras, Quantification of the spectral coupling of atmosphere and photovoltaic system performance: Indexes, methods and impact on energy harvesting, Sol. Energy Mater. Sol. Cells. 163 (2017) 73–90. doi:10.1016/j.solmat.2017.01.018.</w:t>
      </w:r>
    </w:p>
    <w:p w14:paraId="7C026189" w14:textId="77777777" w:rsidR="00656764" w:rsidRPr="00656764" w:rsidRDefault="00656764" w:rsidP="00656764">
      <w:pPr>
        <w:widowControl w:val="0"/>
        <w:autoSpaceDE w:val="0"/>
        <w:autoSpaceDN w:val="0"/>
        <w:adjustRightInd w:val="0"/>
        <w:ind w:left="640" w:hanging="640"/>
        <w:rPr>
          <w:noProof/>
        </w:rPr>
      </w:pPr>
      <w:r w:rsidRPr="00656764">
        <w:rPr>
          <w:noProof/>
        </w:rPr>
        <w:t>[190]</w:t>
      </w:r>
      <w:r w:rsidRPr="00656764">
        <w:rPr>
          <w:noProof/>
        </w:rPr>
        <w:tab/>
        <w:t>F. Brunetti, Stable Next-Generation Photovoltaics : Unravelling Degradation Mechanisms of Organic and Perovskite Solar Cells by Complementary Characterization Techniques StableNextSol – MP1307 5th MC Meeting , 4th WG Meeting, (2016) 1–10. http://stablenextsol.eu/docs/WG2_StableNextSol_perovskites_experiment.pdf.</w:t>
      </w:r>
    </w:p>
    <w:p w14:paraId="0264C739" w14:textId="77777777" w:rsidR="00656764" w:rsidRPr="00656764" w:rsidRDefault="00656764" w:rsidP="00656764">
      <w:pPr>
        <w:widowControl w:val="0"/>
        <w:autoSpaceDE w:val="0"/>
        <w:autoSpaceDN w:val="0"/>
        <w:adjustRightInd w:val="0"/>
        <w:ind w:left="640" w:hanging="640"/>
        <w:rPr>
          <w:noProof/>
        </w:rPr>
      </w:pPr>
      <w:r w:rsidRPr="00656764">
        <w:rPr>
          <w:noProof/>
        </w:rPr>
        <w:lastRenderedPageBreak/>
        <w:t>[191]</w:t>
      </w:r>
      <w:r w:rsidRPr="00656764">
        <w:rPr>
          <w:noProof/>
        </w:rPr>
        <w:tab/>
        <w:t>E. Mosconi, A. Amat, M.K. Nazeeruddin, M. Grätzel, F. De Angelis, First-Principles Modeling of Mixed Halide Organometal Perovskites for Photovoltaic Applications, J. Phys. Chem. C. 117 (2013) 13902–13913. doi:10.1021/jp4048659.</w:t>
      </w:r>
    </w:p>
    <w:p w14:paraId="6F3B9252" w14:textId="77777777" w:rsidR="00656764" w:rsidRPr="00656764" w:rsidRDefault="00656764" w:rsidP="00656764">
      <w:pPr>
        <w:widowControl w:val="0"/>
        <w:autoSpaceDE w:val="0"/>
        <w:autoSpaceDN w:val="0"/>
        <w:adjustRightInd w:val="0"/>
        <w:ind w:left="640" w:hanging="640"/>
        <w:rPr>
          <w:noProof/>
        </w:rPr>
      </w:pPr>
      <w:r w:rsidRPr="00656764">
        <w:rPr>
          <w:noProof/>
        </w:rPr>
        <w:t>[192]</w:t>
      </w:r>
      <w:r w:rsidRPr="00656764">
        <w:rPr>
          <w:noProof/>
        </w:rPr>
        <w:tab/>
        <w:t>P. Umari, E. Mosconi, F. De Angelis, Relativistic GW calculations on CH3NH3PbI3 and CH3NH3SnI3 Perovskites for Solar Cell Applications, Sci. Rep. 4 (2015) 4467. doi:10.1038/srep04467.</w:t>
      </w:r>
    </w:p>
    <w:p w14:paraId="5B6951F8" w14:textId="77777777" w:rsidR="00656764" w:rsidRPr="00656764" w:rsidRDefault="00656764" w:rsidP="00656764">
      <w:pPr>
        <w:widowControl w:val="0"/>
        <w:autoSpaceDE w:val="0"/>
        <w:autoSpaceDN w:val="0"/>
        <w:adjustRightInd w:val="0"/>
        <w:ind w:left="640" w:hanging="640"/>
        <w:rPr>
          <w:noProof/>
        </w:rPr>
      </w:pPr>
      <w:r w:rsidRPr="00656764">
        <w:rPr>
          <w:noProof/>
        </w:rPr>
        <w:t>[193]</w:t>
      </w:r>
      <w:r w:rsidRPr="00656764">
        <w:rPr>
          <w:noProof/>
        </w:rPr>
        <w:tab/>
        <w:t>E. Mosconi, E. Ronca, F. De Angelis, First-Principles Investigation of the TiO 2 /Organohalide Perovskites Interface: The Role of Interfacial Chlorine, J. Phys. Chem. Lett. 5 (2014) 2619–2625. doi:10.1021/jz501127k.</w:t>
      </w:r>
    </w:p>
    <w:p w14:paraId="727A8383" w14:textId="77777777" w:rsidR="00656764" w:rsidRPr="00656764" w:rsidRDefault="00656764" w:rsidP="00656764">
      <w:pPr>
        <w:widowControl w:val="0"/>
        <w:autoSpaceDE w:val="0"/>
        <w:autoSpaceDN w:val="0"/>
        <w:adjustRightInd w:val="0"/>
        <w:ind w:left="640" w:hanging="640"/>
        <w:rPr>
          <w:noProof/>
        </w:rPr>
      </w:pPr>
      <w:r w:rsidRPr="00656764">
        <w:rPr>
          <w:noProof/>
        </w:rPr>
        <w:t>[194]</w:t>
      </w:r>
      <w:r w:rsidRPr="00656764">
        <w:rPr>
          <w:noProof/>
        </w:rPr>
        <w:tab/>
        <w:t>F. De Angelis, Modeling Materials and Processes in Hybrid/Organic Photovoltaics: From Dye-Sensitized to Perovskite Solar Cells, Acc. Chem. Res. 47 (2014) 3349–3360. doi:10.1021/ar500089n.</w:t>
      </w:r>
    </w:p>
    <w:p w14:paraId="6114326C" w14:textId="77777777" w:rsidR="00656764" w:rsidRPr="00656764" w:rsidRDefault="00656764" w:rsidP="00656764">
      <w:pPr>
        <w:widowControl w:val="0"/>
        <w:autoSpaceDE w:val="0"/>
        <w:autoSpaceDN w:val="0"/>
        <w:adjustRightInd w:val="0"/>
        <w:ind w:left="640" w:hanging="640"/>
        <w:rPr>
          <w:noProof/>
        </w:rPr>
      </w:pPr>
      <w:r w:rsidRPr="00656764">
        <w:rPr>
          <w:noProof/>
        </w:rPr>
        <w:t>[195]</w:t>
      </w:r>
      <w:r w:rsidRPr="00656764">
        <w:rPr>
          <w:noProof/>
        </w:rPr>
        <w:tab/>
        <w:t>F. Aryasetiawan, O. Gunnarsson, The GW method, Reports Prog. Phys. 61 (1998) 237–312. doi:10.1088/0034-4885/61/3/002.</w:t>
      </w:r>
    </w:p>
    <w:p w14:paraId="5EDF408F" w14:textId="77777777" w:rsidR="00656764" w:rsidRPr="00656764" w:rsidRDefault="00656764" w:rsidP="00656764">
      <w:pPr>
        <w:widowControl w:val="0"/>
        <w:autoSpaceDE w:val="0"/>
        <w:autoSpaceDN w:val="0"/>
        <w:adjustRightInd w:val="0"/>
        <w:ind w:left="640" w:hanging="640"/>
        <w:rPr>
          <w:noProof/>
        </w:rPr>
      </w:pPr>
      <w:r w:rsidRPr="00656764">
        <w:rPr>
          <w:noProof/>
        </w:rPr>
        <w:t>[196]</w:t>
      </w:r>
      <w:r w:rsidRPr="00656764">
        <w:rPr>
          <w:noProof/>
        </w:rPr>
        <w:tab/>
        <w:t>S. Tombe, G. Adam, H. Heilbrunner, D.H. Apaydin, C. Ulbricht, N.S. Sariciftci, C.J. Arendse, E. Iwuoha, M.C. Scharber, Optical and electronic properties of mixed halide (X = I, Cl, Br) methylammonium lead perovskite solar cells, J. Mater. Chem. C. 5 (2017) 1714–1723. doi:10.1039/C6TC04830G.</w:t>
      </w:r>
    </w:p>
    <w:p w14:paraId="35BC9A4C" w14:textId="77777777" w:rsidR="00656764" w:rsidRPr="00656764" w:rsidRDefault="00656764" w:rsidP="00656764">
      <w:pPr>
        <w:widowControl w:val="0"/>
        <w:autoSpaceDE w:val="0"/>
        <w:autoSpaceDN w:val="0"/>
        <w:adjustRightInd w:val="0"/>
        <w:ind w:left="640" w:hanging="640"/>
        <w:rPr>
          <w:noProof/>
        </w:rPr>
      </w:pPr>
      <w:r w:rsidRPr="00656764">
        <w:rPr>
          <w:noProof/>
        </w:rPr>
        <w:t>[197]</w:t>
      </w:r>
      <w:r w:rsidRPr="00656764">
        <w:rPr>
          <w:noProof/>
        </w:rPr>
        <w:tab/>
        <w:t>S. Colella, E. Mosconi, P. Fedeli, A. Listorti, F. Gazza, F. Orlandi, P. Ferro, T. Besagni, A. Rizzo, G. Calestani, G. Gigli, F. De Angelis, R. Mosca, MAPbI 3-x Cl x Mixed Halide Perovskite for Hybrid Solar Cells: The Role of Chloride as Dopant on the Transport and Structural Properties, Chem. Mater. 25 (2013) 4613–4618. doi:10.1021/cm402919x.</w:t>
      </w:r>
    </w:p>
    <w:p w14:paraId="1F78221D" w14:textId="77777777" w:rsidR="00656764" w:rsidRPr="00656764" w:rsidRDefault="00656764" w:rsidP="00656764">
      <w:pPr>
        <w:widowControl w:val="0"/>
        <w:autoSpaceDE w:val="0"/>
        <w:autoSpaceDN w:val="0"/>
        <w:adjustRightInd w:val="0"/>
        <w:ind w:left="640" w:hanging="640"/>
        <w:rPr>
          <w:noProof/>
        </w:rPr>
      </w:pPr>
      <w:r w:rsidRPr="00656764">
        <w:rPr>
          <w:noProof/>
        </w:rPr>
        <w:t>[198]</w:t>
      </w:r>
      <w:r w:rsidRPr="00656764">
        <w:rPr>
          <w:noProof/>
        </w:rPr>
        <w:tab/>
        <w:t>C. Kwak, D.W. Jung, D.-H. Yeon, J.S. Kim, H.J. Park, S.-J. Ahn, S. Seo, S.M. Lee, Stabilization of high-cobalt-content perovskites for use as cathodes in solid oxide fuel cells, RSC Adv. 3 (2013) 10669. doi:10.1039/c3ra41145a.</w:t>
      </w:r>
    </w:p>
    <w:p w14:paraId="5EC17778" w14:textId="77777777" w:rsidR="00656764" w:rsidRPr="00656764" w:rsidRDefault="00656764" w:rsidP="00656764">
      <w:pPr>
        <w:widowControl w:val="0"/>
        <w:autoSpaceDE w:val="0"/>
        <w:autoSpaceDN w:val="0"/>
        <w:adjustRightInd w:val="0"/>
        <w:ind w:left="640" w:hanging="640"/>
        <w:rPr>
          <w:noProof/>
        </w:rPr>
      </w:pPr>
      <w:r w:rsidRPr="00656764">
        <w:rPr>
          <w:noProof/>
        </w:rPr>
        <w:t>[199]</w:t>
      </w:r>
      <w:r w:rsidRPr="00656764">
        <w:rPr>
          <w:noProof/>
        </w:rPr>
        <w:tab/>
        <w:t>A. Demont, M.S. Dyer, R. Sayers, M.F. Thomas, M. Tsiamtsouri, H.N. Niu, G.R. Darling, A. Daoud-Aladine, J.B. Claridge, M.J. Rosseinsky, Stabilization of a Complex Perovskite Superstructure under Ambient Conditions: Influence of Cation Composition and Ordering, and Evaluation as an SOFC Cathode, Chem. Mater. 22 (2010) 6598–6615. doi:10.1021/cm102475n.</w:t>
      </w:r>
    </w:p>
    <w:p w14:paraId="3F1114A1" w14:textId="77777777" w:rsidR="00656764" w:rsidRPr="00656764" w:rsidRDefault="00656764" w:rsidP="00656764">
      <w:pPr>
        <w:widowControl w:val="0"/>
        <w:autoSpaceDE w:val="0"/>
        <w:autoSpaceDN w:val="0"/>
        <w:adjustRightInd w:val="0"/>
        <w:ind w:left="640" w:hanging="640"/>
        <w:rPr>
          <w:noProof/>
        </w:rPr>
      </w:pPr>
      <w:r w:rsidRPr="00656764">
        <w:rPr>
          <w:noProof/>
        </w:rPr>
        <w:t>[200]</w:t>
      </w:r>
      <w:r w:rsidRPr="00656764">
        <w:rPr>
          <w:noProof/>
        </w:rPr>
        <w:tab/>
        <w:t>E.F. Fernandez, S. Senthilarasu, A.J. Garcia-Loureiro, F. Almonacid, T.K. Mallick, Spectral coupling of atmosphere and the performance of perovskite solar cells, in: 2015 10th Spanish Conf. Electron Devices, IEEE, Spain, Aranjuez, 2015: pp. 1–4. doi:10.1109/CDE.2015.7087478.</w:t>
      </w:r>
    </w:p>
    <w:p w14:paraId="0D513CC2" w14:textId="77777777" w:rsidR="00656764" w:rsidRPr="00656764" w:rsidRDefault="00656764" w:rsidP="00656764">
      <w:pPr>
        <w:widowControl w:val="0"/>
        <w:autoSpaceDE w:val="0"/>
        <w:autoSpaceDN w:val="0"/>
        <w:adjustRightInd w:val="0"/>
        <w:ind w:left="640" w:hanging="640"/>
        <w:rPr>
          <w:noProof/>
        </w:rPr>
      </w:pPr>
      <w:r w:rsidRPr="00656764">
        <w:rPr>
          <w:noProof/>
        </w:rPr>
        <w:t>[201]</w:t>
      </w:r>
      <w:r w:rsidRPr="00656764">
        <w:rPr>
          <w:noProof/>
        </w:rPr>
        <w:tab/>
        <w:t>A. Agresti, S. Pescetelli, A. Quatela, S. Mastroianni, T.M. Brown, A. Reale, C.A. Bignozzi, S. Caramori, A. Di Carlo, Micro-Raman analysis of reverse bias stressed dye-sensitized solar cells, RSC Adv. 4 (2014) 12366. doi:10.1039/c3ra47797e.</w:t>
      </w:r>
    </w:p>
    <w:p w14:paraId="009490E8" w14:textId="77777777" w:rsidR="00656764" w:rsidRPr="00656764" w:rsidRDefault="00656764" w:rsidP="00656764">
      <w:pPr>
        <w:widowControl w:val="0"/>
        <w:autoSpaceDE w:val="0"/>
        <w:autoSpaceDN w:val="0"/>
        <w:adjustRightInd w:val="0"/>
        <w:ind w:left="640" w:hanging="640"/>
        <w:rPr>
          <w:noProof/>
        </w:rPr>
      </w:pPr>
      <w:r w:rsidRPr="00656764">
        <w:rPr>
          <w:noProof/>
        </w:rPr>
        <w:t>[202]</w:t>
      </w:r>
      <w:r w:rsidRPr="00656764">
        <w:rPr>
          <w:noProof/>
        </w:rPr>
        <w:tab/>
        <w:t>S. Mastroianni, A. Lembo, T.M. Brown, A. Reale, A. Di Carlo, Electrochemistry in Reverse Biased Dye Solar Cells and Dye/Electrolyte Degradation Mechanisms, ChemPhysChem. 13 (2012) 2964–2975. doi:10.1002/cphc.201200229.</w:t>
      </w:r>
    </w:p>
    <w:p w14:paraId="5E87D11F" w14:textId="77777777" w:rsidR="00656764" w:rsidRPr="00656764" w:rsidRDefault="00656764" w:rsidP="00656764">
      <w:pPr>
        <w:widowControl w:val="0"/>
        <w:autoSpaceDE w:val="0"/>
        <w:autoSpaceDN w:val="0"/>
        <w:adjustRightInd w:val="0"/>
        <w:ind w:left="640" w:hanging="640"/>
        <w:rPr>
          <w:noProof/>
        </w:rPr>
      </w:pPr>
      <w:r w:rsidRPr="00656764">
        <w:rPr>
          <w:noProof/>
        </w:rPr>
        <w:t>[203]</w:t>
      </w:r>
      <w:r w:rsidRPr="00656764">
        <w:rPr>
          <w:noProof/>
        </w:rPr>
        <w:tab/>
        <w:t xml:space="preserve">D. Perganti, A.G. Kontos, T. Stergiopoulos, V. Likodimos, J. Farnell, D. Milliken, H. Desilvestro, P. Falaras, Thermal Stressing of Dye Sensitized Solar Cells Employing Robust Redox Electrolytes, Electrochim. Acta. 179 (2015) 241–249. </w:t>
      </w:r>
      <w:r w:rsidRPr="00656764">
        <w:rPr>
          <w:noProof/>
        </w:rPr>
        <w:lastRenderedPageBreak/>
        <w:t>doi:10.1016/j.electacta.2015.03.206.</w:t>
      </w:r>
    </w:p>
    <w:p w14:paraId="1B6E7EFD" w14:textId="77777777" w:rsidR="00656764" w:rsidRPr="00656764" w:rsidRDefault="00656764" w:rsidP="00656764">
      <w:pPr>
        <w:widowControl w:val="0"/>
        <w:autoSpaceDE w:val="0"/>
        <w:autoSpaceDN w:val="0"/>
        <w:adjustRightInd w:val="0"/>
        <w:ind w:left="640" w:hanging="640"/>
        <w:rPr>
          <w:noProof/>
        </w:rPr>
      </w:pPr>
      <w:r w:rsidRPr="00656764">
        <w:rPr>
          <w:noProof/>
        </w:rPr>
        <w:t>[204]</w:t>
      </w:r>
      <w:r w:rsidRPr="00656764">
        <w:rPr>
          <w:noProof/>
        </w:rPr>
        <w:tab/>
        <w:t>M. Jørgensen, K. Norrman, F.C. Krebs, Stability/degradation of polymer solar cells, Sol. Energy Mater. Sol. Cells. 92 (2008) 686–714. doi:10.1016/j.solmat.2008.01.005.</w:t>
      </w:r>
    </w:p>
    <w:p w14:paraId="790A5DFD" w14:textId="77777777" w:rsidR="00656764" w:rsidRPr="00656764" w:rsidRDefault="00656764" w:rsidP="00656764">
      <w:pPr>
        <w:widowControl w:val="0"/>
        <w:autoSpaceDE w:val="0"/>
        <w:autoSpaceDN w:val="0"/>
        <w:adjustRightInd w:val="0"/>
        <w:ind w:left="640" w:hanging="640"/>
        <w:rPr>
          <w:noProof/>
        </w:rPr>
      </w:pPr>
      <w:r w:rsidRPr="00656764">
        <w:rPr>
          <w:noProof/>
        </w:rPr>
        <w:t>[205]</w:t>
      </w:r>
      <w:r w:rsidRPr="00656764">
        <w:rPr>
          <w:noProof/>
        </w:rPr>
        <w:tab/>
        <w:t>R. Roesch, T. Faber, E. von Hauff, T.M. Brown, M. Lira-Cantu, H. Hoppe, Procedures and Practices for Evaluating Thin-Film Solar Cell Stability, Adv. Energy Mater. 5 (2015) 1501407. doi:10.1002/aenm.201501407.</w:t>
      </w:r>
    </w:p>
    <w:p w14:paraId="1DC4A7F3" w14:textId="77777777" w:rsidR="00656764" w:rsidRPr="00656764" w:rsidRDefault="00656764" w:rsidP="00656764">
      <w:pPr>
        <w:widowControl w:val="0"/>
        <w:autoSpaceDE w:val="0"/>
        <w:autoSpaceDN w:val="0"/>
        <w:adjustRightInd w:val="0"/>
        <w:ind w:left="640" w:hanging="640"/>
        <w:rPr>
          <w:noProof/>
        </w:rPr>
      </w:pPr>
      <w:r w:rsidRPr="00656764">
        <w:rPr>
          <w:noProof/>
        </w:rPr>
        <w:t>[206]</w:t>
      </w:r>
      <w:r w:rsidRPr="00656764">
        <w:rPr>
          <w:noProof/>
        </w:rPr>
        <w:tab/>
        <w:t>R. Cheacharoen, W.R. Mateker, Q. Zhang, B. Kan, D. Sarkisian, X. Liu, J.A. Love, X. Wan, Y. Chen, T.-Q. Nguyen, G.C. Bazan, M.D. McGehee, Assessing the stability of high performance solution processed small molecule solar cells, Sol. Energy Mater. Sol. Cells. 161 (2017) 368–376. doi:10.1016/j.solmat.2016.12.021.</w:t>
      </w:r>
    </w:p>
    <w:p w14:paraId="1C6BE4A1" w14:textId="77777777" w:rsidR="00656764" w:rsidRPr="00656764" w:rsidRDefault="00656764" w:rsidP="00656764">
      <w:pPr>
        <w:widowControl w:val="0"/>
        <w:autoSpaceDE w:val="0"/>
        <w:autoSpaceDN w:val="0"/>
        <w:adjustRightInd w:val="0"/>
        <w:ind w:left="640" w:hanging="640"/>
        <w:rPr>
          <w:noProof/>
        </w:rPr>
      </w:pPr>
      <w:r w:rsidRPr="00656764">
        <w:rPr>
          <w:noProof/>
        </w:rPr>
        <w:t>[207]</w:t>
      </w:r>
      <w:r w:rsidRPr="00656764">
        <w:rPr>
          <w:noProof/>
        </w:rPr>
        <w:tab/>
        <w:t>A. Guerrero, G. Garcia-Belmonte, Recent Advances to Understand Morphology Stability of Organic Photovoltaics, Nano-Micro Lett. 9 (2017) 10. doi:10.1007/s40820-016-0107-3.</w:t>
      </w:r>
    </w:p>
    <w:p w14:paraId="722EB5AC" w14:textId="77777777" w:rsidR="00656764" w:rsidRPr="00656764" w:rsidRDefault="00656764" w:rsidP="00656764">
      <w:pPr>
        <w:widowControl w:val="0"/>
        <w:autoSpaceDE w:val="0"/>
        <w:autoSpaceDN w:val="0"/>
        <w:adjustRightInd w:val="0"/>
        <w:ind w:left="640" w:hanging="640"/>
        <w:rPr>
          <w:noProof/>
        </w:rPr>
      </w:pPr>
      <w:r w:rsidRPr="00656764">
        <w:rPr>
          <w:noProof/>
        </w:rPr>
        <w:t>[208]</w:t>
      </w:r>
      <w:r w:rsidRPr="00656764">
        <w:rPr>
          <w:noProof/>
        </w:rPr>
        <w:tab/>
        <w:t>A. Fakharuddin, R. Jose, T.M. Brown, F. Fabregat-Santiago, J. Bisquert, A perspective on the production of dye-sensitized solar modules, Energy Environ. Sci. 7 (2014) 3952–3981. doi:10.1039/C4EE01724B.</w:t>
      </w:r>
    </w:p>
    <w:p w14:paraId="04FC88BD" w14:textId="77777777" w:rsidR="00656764" w:rsidRPr="00656764" w:rsidRDefault="00656764" w:rsidP="00656764">
      <w:pPr>
        <w:widowControl w:val="0"/>
        <w:autoSpaceDE w:val="0"/>
        <w:autoSpaceDN w:val="0"/>
        <w:adjustRightInd w:val="0"/>
        <w:ind w:left="640" w:hanging="640"/>
        <w:rPr>
          <w:noProof/>
        </w:rPr>
      </w:pPr>
      <w:r w:rsidRPr="00656764">
        <w:rPr>
          <w:noProof/>
        </w:rPr>
        <w:t>[209]</w:t>
      </w:r>
      <w:r w:rsidRPr="00656764">
        <w:rPr>
          <w:noProof/>
        </w:rPr>
        <w:tab/>
        <w:t>T. Lund, P.T. Nguyen, H.M. Tran, P. Pechy, S.M. Zakeeruddin, M. Grätzel, Thermal stability of the DSC ruthenium dye C106 in robust electrolytes, Sol. Energy. 110 (2014) 96–104. doi:10.1016/j.solener.2014.09.007.</w:t>
      </w:r>
    </w:p>
    <w:p w14:paraId="67167ADF" w14:textId="77777777" w:rsidR="00656764" w:rsidRPr="00656764" w:rsidRDefault="00656764" w:rsidP="00656764">
      <w:pPr>
        <w:widowControl w:val="0"/>
        <w:autoSpaceDE w:val="0"/>
        <w:autoSpaceDN w:val="0"/>
        <w:adjustRightInd w:val="0"/>
        <w:ind w:left="640" w:hanging="640"/>
        <w:rPr>
          <w:noProof/>
        </w:rPr>
      </w:pPr>
      <w:r w:rsidRPr="00656764">
        <w:rPr>
          <w:noProof/>
        </w:rPr>
        <w:t>[210]</w:t>
      </w:r>
      <w:r w:rsidRPr="00656764">
        <w:rPr>
          <w:noProof/>
        </w:rPr>
        <w:tab/>
        <w:t>J. Gao, M. Bhagavathi Achari, L. Kloo, Long-term stability for cobalt-based dye-sensitized solar cells obtained by electrolyte optimization, Chem. Commun. 50 (2014) 6249–6251. doi:10.1039/C4CC00698D.</w:t>
      </w:r>
    </w:p>
    <w:p w14:paraId="6474B066" w14:textId="77777777" w:rsidR="00656764" w:rsidRPr="00656764" w:rsidRDefault="00656764" w:rsidP="00656764">
      <w:pPr>
        <w:widowControl w:val="0"/>
        <w:autoSpaceDE w:val="0"/>
        <w:autoSpaceDN w:val="0"/>
        <w:adjustRightInd w:val="0"/>
        <w:ind w:left="640" w:hanging="640"/>
        <w:rPr>
          <w:noProof/>
        </w:rPr>
      </w:pPr>
      <w:r w:rsidRPr="00656764">
        <w:rPr>
          <w:noProof/>
        </w:rPr>
        <w:t>[211]</w:t>
      </w:r>
      <w:r w:rsidRPr="00656764">
        <w:rPr>
          <w:noProof/>
        </w:rPr>
        <w:tab/>
        <w:t>A. Kaltzoglou, D. Perganti, M. Antoniadou, A.G. Kontos, P. Falaras, Stress Tests on Dye-sensitized Solar Cells with the Cs2SnI6 Defect Perovskite as Hole-transporting Material, Energy Procedia. 102 (2016) 49–55. doi:10.1016/j.egypro.2016.11.317.</w:t>
      </w:r>
    </w:p>
    <w:p w14:paraId="6BA02EC4" w14:textId="77777777" w:rsidR="00656764" w:rsidRPr="00656764" w:rsidRDefault="00656764" w:rsidP="00656764">
      <w:pPr>
        <w:widowControl w:val="0"/>
        <w:autoSpaceDE w:val="0"/>
        <w:autoSpaceDN w:val="0"/>
        <w:adjustRightInd w:val="0"/>
        <w:ind w:left="640" w:hanging="640"/>
        <w:rPr>
          <w:noProof/>
        </w:rPr>
      </w:pPr>
      <w:r w:rsidRPr="00656764">
        <w:rPr>
          <w:noProof/>
        </w:rPr>
        <w:t>[212]</w:t>
      </w:r>
      <w:r w:rsidRPr="00656764">
        <w:rPr>
          <w:noProof/>
        </w:rPr>
        <w:tab/>
        <w:t>A. Kaltzoglou, M. Antoniadou, A.G. Kontos, C.C. Stoumpos, D. Perganti, E. Siranidi, V. Raptis, K. Trohidou, V. Psycharis, M.G. Kanatzidis, P. Falaras, Optical-Vibrational Properties of the Cs 2 SnX 6 (X = Cl, Br, I) Defect Perovskites and Hole-Transport Efficiency in Dye-Sensitized Solar Cells, J. Phys. Chem. C. 120 (2016) 11777–11785. doi:10.1021/acs.jpcc.6b02175.</w:t>
      </w:r>
    </w:p>
    <w:p w14:paraId="7B2EFCC0" w14:textId="77777777" w:rsidR="00656764" w:rsidRPr="00656764" w:rsidRDefault="00656764" w:rsidP="00656764">
      <w:pPr>
        <w:widowControl w:val="0"/>
        <w:autoSpaceDE w:val="0"/>
        <w:autoSpaceDN w:val="0"/>
        <w:adjustRightInd w:val="0"/>
        <w:ind w:left="640" w:hanging="640"/>
        <w:rPr>
          <w:noProof/>
        </w:rPr>
      </w:pPr>
      <w:r w:rsidRPr="00656764">
        <w:rPr>
          <w:noProof/>
        </w:rPr>
        <w:t>[213]</w:t>
      </w:r>
      <w:r w:rsidRPr="00656764">
        <w:rPr>
          <w:noProof/>
        </w:rPr>
        <w:tab/>
        <w:t>A. Kaltzoglou, M. Antoniadou, D. Perganti, E. Siranidi, V. Raptis, K. Trohidou, V. Psycharis, A.G. Kontos, P. Falaras, Mixed-halide Cs2SnI3Br3 perovskite as low resistance hole-transporting material in dye-sensitized solar cells, Electrochim. Acta. 184 (2015) 466–474. doi:10.1016/j.electacta.2015.10.030.</w:t>
      </w:r>
    </w:p>
    <w:p w14:paraId="54A35326" w14:textId="77777777" w:rsidR="00656764" w:rsidRPr="00656764" w:rsidRDefault="00656764" w:rsidP="00656764">
      <w:pPr>
        <w:widowControl w:val="0"/>
        <w:autoSpaceDE w:val="0"/>
        <w:autoSpaceDN w:val="0"/>
        <w:adjustRightInd w:val="0"/>
        <w:ind w:left="640" w:hanging="640"/>
        <w:rPr>
          <w:noProof/>
        </w:rPr>
      </w:pPr>
      <w:r w:rsidRPr="00656764">
        <w:rPr>
          <w:noProof/>
        </w:rPr>
        <w:t>[214]</w:t>
      </w:r>
      <w:r w:rsidRPr="00656764">
        <w:rPr>
          <w:noProof/>
        </w:rPr>
        <w:tab/>
        <w:t>C. Carron, An EPFL startup makes residential solar panels twice as efficient, NEWS MEDIACOM. (2016) 1. https://actu.epfl.ch/news/an-epfl-startup-makes-residential-solar-panels-twi/ (accessed June 15, 2017).</w:t>
      </w:r>
    </w:p>
    <w:p w14:paraId="18B9CD52" w14:textId="77777777" w:rsidR="00656764" w:rsidRPr="00656764" w:rsidRDefault="00656764" w:rsidP="00656764">
      <w:pPr>
        <w:widowControl w:val="0"/>
        <w:autoSpaceDE w:val="0"/>
        <w:autoSpaceDN w:val="0"/>
        <w:adjustRightInd w:val="0"/>
        <w:ind w:left="640" w:hanging="640"/>
        <w:rPr>
          <w:noProof/>
        </w:rPr>
      </w:pPr>
      <w:r w:rsidRPr="00656764">
        <w:rPr>
          <w:noProof/>
        </w:rPr>
        <w:t>[215]</w:t>
      </w:r>
      <w:r w:rsidRPr="00656764">
        <w:rPr>
          <w:noProof/>
        </w:rPr>
        <w:tab/>
        <w:t>S. Honsberg, Christiana; Bowden, PVEducation, (n.d.). https://www.pveducation.org/pvcdrom/appendices/standard-solar-spectra (accessed June 27, 2018).</w:t>
      </w:r>
    </w:p>
    <w:p w14:paraId="5F845320" w14:textId="77777777" w:rsidR="003A38C8" w:rsidRPr="00013B70" w:rsidRDefault="00E056A5">
      <w:r w:rsidRPr="00013B70">
        <w:fldChar w:fldCharType="end"/>
      </w:r>
    </w:p>
    <w:sectPr w:rsidR="003A38C8" w:rsidRPr="00013B70" w:rsidSect="00173D5B">
      <w:footerReference w:type="default" r:id="rId97"/>
      <w:footnotePr>
        <w:numFmt w:val="chicago"/>
      </w:footnotePr>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5EF51" w14:textId="77777777" w:rsidR="00026B73" w:rsidRDefault="00026B73" w:rsidP="00D65B28">
      <w:r>
        <w:separator/>
      </w:r>
    </w:p>
    <w:p w14:paraId="500AD3C9" w14:textId="77777777" w:rsidR="00026B73" w:rsidRDefault="00026B73" w:rsidP="00D65B28"/>
  </w:endnote>
  <w:endnote w:type="continuationSeparator" w:id="0">
    <w:p w14:paraId="1FBDB721" w14:textId="77777777" w:rsidR="00026B73" w:rsidRDefault="00026B73" w:rsidP="00D65B28">
      <w:r>
        <w:continuationSeparator/>
      </w:r>
    </w:p>
    <w:p w14:paraId="4C272675" w14:textId="77777777" w:rsidR="00026B73" w:rsidRDefault="00026B73" w:rsidP="00D65B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useo-sans">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8D5E3" w14:textId="77777777" w:rsidR="00901276" w:rsidRDefault="00901276" w:rsidP="008D3E13">
    <w:pPr>
      <w:jc w:val="center"/>
    </w:pPr>
    <w:r>
      <w:rPr>
        <w:noProof/>
      </w:rPr>
      <w:fldChar w:fldCharType="begin"/>
    </w:r>
    <w:r>
      <w:rPr>
        <w:noProof/>
      </w:rPr>
      <w:instrText>PAGE</w:instrText>
    </w:r>
    <w:r>
      <w:rPr>
        <w:noProof/>
      </w:rPr>
      <w:fldChar w:fldCharType="separate"/>
    </w:r>
    <w:r>
      <w:rPr>
        <w:noProof/>
      </w:rPr>
      <w:t>114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AE54C" w14:textId="77777777" w:rsidR="00026B73" w:rsidRDefault="00026B73" w:rsidP="00D65B28">
      <w:r>
        <w:separator/>
      </w:r>
    </w:p>
    <w:p w14:paraId="0AAB8E85" w14:textId="77777777" w:rsidR="00026B73" w:rsidRDefault="00026B73" w:rsidP="00D65B28"/>
  </w:footnote>
  <w:footnote w:type="continuationSeparator" w:id="0">
    <w:p w14:paraId="4B7F355F" w14:textId="77777777" w:rsidR="00026B73" w:rsidRDefault="00026B73" w:rsidP="00D65B28">
      <w:r>
        <w:continuationSeparator/>
      </w:r>
    </w:p>
    <w:p w14:paraId="6A2F52B4" w14:textId="77777777" w:rsidR="00026B73" w:rsidRDefault="00026B73" w:rsidP="00D65B28"/>
  </w:footnote>
  <w:footnote w:id="1">
    <w:p w14:paraId="5DF0D5F2" w14:textId="008260B8" w:rsidR="00901276" w:rsidRDefault="00901276">
      <w:pPr>
        <w:pStyle w:val="FootnoteText"/>
      </w:pPr>
      <w:r w:rsidRPr="006E3DD7">
        <w:rPr>
          <w:rStyle w:val="FootnoteReference"/>
        </w:rPr>
        <w:footnoteRef/>
      </w:r>
      <w:r w:rsidRPr="006E3DD7">
        <w:t>‘Two standards are defined for terrestrial use. The AM1.5 Global spectrum is designed for flat plate modules and has an integrated power of 1000 W/m</w:t>
      </w:r>
      <w:r w:rsidRPr="006E3DD7">
        <w:rPr>
          <w:vertAlign w:val="superscript"/>
        </w:rPr>
        <w:t>2</w:t>
      </w:r>
      <w:r w:rsidRPr="006E3DD7">
        <w:t> (100 mW/cm</w:t>
      </w:r>
      <w:r w:rsidRPr="006E3DD7">
        <w:rPr>
          <w:vertAlign w:val="superscript"/>
        </w:rPr>
        <w:t>2</w:t>
      </w:r>
      <w:r w:rsidRPr="006E3DD7">
        <w:t>). The AM1.5 Direct (+circumsolar) spectrum is defined for solar concentrator work. It includes the direct beam from the Sun plus the circumsolar component in a disk 2.5 degrees around the Sun. The direct plus circumsolar spectrum has an integrated power density of 900 W/m</w:t>
      </w:r>
      <w:r w:rsidRPr="006E3DD7">
        <w:rPr>
          <w:vertAlign w:val="superscript"/>
        </w:rPr>
        <w:t>2</w:t>
      </w:r>
      <w:r w:rsidRPr="006E3DD7">
        <w:t>. The SMARTS (Simple Model of the Atmospheric Radiative Transfer of Sunshine) program is used to generate the standard spectra and can also be used to generate other spectra as required.’</w:t>
      </w:r>
      <w:r w:rsidRPr="006E3DD7">
        <w:fldChar w:fldCharType="begin" w:fldLock="1"/>
      </w:r>
      <w:r>
        <w:instrText>ADDIN CSL_CITATION {"citationItems":[{"id":"ITEM-1","itemData":{"URL":"https://www.pveducation.org/pvcdrom/appendices/standard-solar-spectra","accessed":{"date-parts":[["2018","6","27"]]},"author":[{"dropping-particle":"","family":"Honsberg, Christiana; Bowden","given":"Stuart","non-dropping-particle":"","parse-names":false,"suffix":""}],"id":"ITEM-1","issued":{"date-parts":[["0"]]},"title":"PVEducation","type":"webpage"},"uris":["http://www.mendeley.com/documents/?uuid=5a373da7-cf90-37db-857f-e1c120d13428"]}],"mendeley":{"formattedCitation":"[215]","plainTextFormattedCitation":"[215]","previouslyFormattedCitation":"[215]"},"properties":{"noteIndex":0},"schema":"https://github.com/citation-style-language/schema/raw/master/csl-citation.json"}</w:instrText>
      </w:r>
      <w:r w:rsidRPr="006E3DD7">
        <w:fldChar w:fldCharType="separate"/>
      </w:r>
      <w:r w:rsidRPr="006E3DD7">
        <w:rPr>
          <w:noProof/>
        </w:rPr>
        <w:t>[215]</w:t>
      </w:r>
      <w:r w:rsidRPr="006E3DD7">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1902BD98"/>
    <w:lvl w:ilvl="0">
      <w:start w:val="2"/>
      <w:numFmt w:val="decimal"/>
      <w:lvlText w:val="%1."/>
      <w:lvlJc w:val="left"/>
      <w:pPr>
        <w:tabs>
          <w:tab w:val="num" w:pos="0"/>
        </w:tabs>
        <w:ind w:left="360" w:hanging="360"/>
      </w:pPr>
      <w:rPr>
        <w:rFonts w:ascii="Calibri" w:eastAsia="Calibri" w:hAnsi="Calibri" w:cs="Calibri" w:hint="default"/>
        <w:i w:val="0"/>
        <w:sz w:val="28"/>
      </w:rPr>
    </w:lvl>
    <w:lvl w:ilvl="1">
      <w:start w:val="1"/>
      <w:numFmt w:val="decimal"/>
      <w:lvlText w:val="%1.%2."/>
      <w:lvlJc w:val="left"/>
      <w:pPr>
        <w:tabs>
          <w:tab w:val="num" w:pos="0"/>
        </w:tabs>
        <w:ind w:left="792" w:hanging="432"/>
      </w:pPr>
      <w:rPr>
        <w:rFonts w:ascii="Calibri" w:eastAsia="Calibri" w:hAnsi="Calibri" w:cs="Calibri" w:hint="default"/>
        <w:i w:val="0"/>
        <w:sz w:val="24"/>
      </w:rPr>
    </w:lvl>
    <w:lvl w:ilvl="2">
      <w:start w:val="1"/>
      <w:numFmt w:val="decimal"/>
      <w:lvlText w:val="%1.%2.%3."/>
      <w:lvlJc w:val="left"/>
      <w:pPr>
        <w:tabs>
          <w:tab w:val="num" w:pos="0"/>
        </w:tabs>
        <w:ind w:left="1224" w:hanging="504"/>
      </w:pPr>
      <w:rPr>
        <w:rFonts w:ascii="Calibri" w:eastAsia="Calibri" w:hAnsi="Calibri" w:cs="Calibri" w:hint="default"/>
        <w:i w:val="0"/>
        <w:sz w:val="24"/>
      </w:rPr>
    </w:lvl>
    <w:lvl w:ilvl="3">
      <w:start w:val="1"/>
      <w:numFmt w:val="decimal"/>
      <w:lvlText w:val="%1.%2.%3.%4."/>
      <w:lvlJc w:val="left"/>
      <w:pPr>
        <w:tabs>
          <w:tab w:val="num" w:pos="0"/>
        </w:tabs>
        <w:ind w:left="1728" w:hanging="648"/>
      </w:pPr>
      <w:rPr>
        <w:rFonts w:ascii="Calibri" w:eastAsia="Calibri" w:hAnsi="Calibri" w:cs="Calibri" w:hint="default"/>
        <w:i w:val="0"/>
        <w:sz w:val="24"/>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001B4CF0"/>
    <w:multiLevelType w:val="hybridMultilevel"/>
    <w:tmpl w:val="C94E4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836FEA"/>
    <w:multiLevelType w:val="hybridMultilevel"/>
    <w:tmpl w:val="EF38E2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5D2F14"/>
    <w:multiLevelType w:val="hybridMultilevel"/>
    <w:tmpl w:val="6570F5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637"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171F70"/>
    <w:multiLevelType w:val="hybridMultilevel"/>
    <w:tmpl w:val="E29619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C761E4"/>
    <w:multiLevelType w:val="multilevel"/>
    <w:tmpl w:val="27AC476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3981"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41B1ABC"/>
    <w:multiLevelType w:val="hybridMultilevel"/>
    <w:tmpl w:val="6D5CFD34"/>
    <w:lvl w:ilvl="0" w:tplc="EC924E3A">
      <w:start w:val="1"/>
      <w:numFmt w:val="decimal"/>
      <w:lvlText w:val="%1"/>
      <w:lvlJc w:val="left"/>
      <w:pPr>
        <w:ind w:left="560" w:hanging="360"/>
      </w:pPr>
      <w:rPr>
        <w:rFonts w:hint="default"/>
      </w:rPr>
    </w:lvl>
    <w:lvl w:ilvl="1" w:tplc="08090019" w:tentative="1">
      <w:start w:val="1"/>
      <w:numFmt w:val="lowerLetter"/>
      <w:lvlText w:val="%2."/>
      <w:lvlJc w:val="left"/>
      <w:pPr>
        <w:ind w:left="1280" w:hanging="360"/>
      </w:pPr>
    </w:lvl>
    <w:lvl w:ilvl="2" w:tplc="0809001B" w:tentative="1">
      <w:start w:val="1"/>
      <w:numFmt w:val="lowerRoman"/>
      <w:lvlText w:val="%3."/>
      <w:lvlJc w:val="right"/>
      <w:pPr>
        <w:ind w:left="2000" w:hanging="180"/>
      </w:pPr>
    </w:lvl>
    <w:lvl w:ilvl="3" w:tplc="0809000F" w:tentative="1">
      <w:start w:val="1"/>
      <w:numFmt w:val="decimal"/>
      <w:lvlText w:val="%4."/>
      <w:lvlJc w:val="left"/>
      <w:pPr>
        <w:ind w:left="2720" w:hanging="360"/>
      </w:pPr>
    </w:lvl>
    <w:lvl w:ilvl="4" w:tplc="08090019" w:tentative="1">
      <w:start w:val="1"/>
      <w:numFmt w:val="lowerLetter"/>
      <w:lvlText w:val="%5."/>
      <w:lvlJc w:val="left"/>
      <w:pPr>
        <w:ind w:left="3440" w:hanging="360"/>
      </w:pPr>
    </w:lvl>
    <w:lvl w:ilvl="5" w:tplc="0809001B" w:tentative="1">
      <w:start w:val="1"/>
      <w:numFmt w:val="lowerRoman"/>
      <w:lvlText w:val="%6."/>
      <w:lvlJc w:val="right"/>
      <w:pPr>
        <w:ind w:left="4160" w:hanging="180"/>
      </w:pPr>
    </w:lvl>
    <w:lvl w:ilvl="6" w:tplc="0809000F" w:tentative="1">
      <w:start w:val="1"/>
      <w:numFmt w:val="decimal"/>
      <w:lvlText w:val="%7."/>
      <w:lvlJc w:val="left"/>
      <w:pPr>
        <w:ind w:left="4880" w:hanging="360"/>
      </w:pPr>
    </w:lvl>
    <w:lvl w:ilvl="7" w:tplc="08090019" w:tentative="1">
      <w:start w:val="1"/>
      <w:numFmt w:val="lowerLetter"/>
      <w:lvlText w:val="%8."/>
      <w:lvlJc w:val="left"/>
      <w:pPr>
        <w:ind w:left="5600" w:hanging="360"/>
      </w:pPr>
    </w:lvl>
    <w:lvl w:ilvl="8" w:tplc="0809001B" w:tentative="1">
      <w:start w:val="1"/>
      <w:numFmt w:val="lowerRoman"/>
      <w:lvlText w:val="%9."/>
      <w:lvlJc w:val="right"/>
      <w:pPr>
        <w:ind w:left="6320" w:hanging="180"/>
      </w:pPr>
    </w:lvl>
  </w:abstractNum>
  <w:abstractNum w:abstractNumId="7" w15:restartNumberingAfterBreak="0">
    <w:nsid w:val="37237AD8"/>
    <w:multiLevelType w:val="hybridMultilevel"/>
    <w:tmpl w:val="194016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2E2114"/>
    <w:multiLevelType w:val="hybridMultilevel"/>
    <w:tmpl w:val="8E9A397C"/>
    <w:lvl w:ilvl="0" w:tplc="0809000F">
      <w:start w:val="1"/>
      <w:numFmt w:val="decimal"/>
      <w:lvlText w:val="%1."/>
      <w:lvlJc w:val="left"/>
      <w:pPr>
        <w:ind w:left="890" w:hanging="360"/>
      </w:p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9" w15:restartNumberingAfterBreak="0">
    <w:nsid w:val="46B72B5A"/>
    <w:multiLevelType w:val="hybridMultilevel"/>
    <w:tmpl w:val="BD68EB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0A5D0A"/>
    <w:multiLevelType w:val="hybridMultilevel"/>
    <w:tmpl w:val="48566B3E"/>
    <w:lvl w:ilvl="0" w:tplc="08090011">
      <w:start w:val="1"/>
      <w:numFmt w:val="decimal"/>
      <w:lvlText w:val="%1)"/>
      <w:lvlJc w:val="left"/>
      <w:pPr>
        <w:ind w:left="720" w:hanging="360"/>
      </w:pPr>
    </w:lvl>
    <w:lvl w:ilvl="1" w:tplc="0408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BCE6DA0"/>
    <w:multiLevelType w:val="hybridMultilevel"/>
    <w:tmpl w:val="B9E88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99796A"/>
    <w:multiLevelType w:val="hybridMultilevel"/>
    <w:tmpl w:val="4096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6FC474A"/>
    <w:multiLevelType w:val="hybridMultilevel"/>
    <w:tmpl w:val="43EAC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787481"/>
    <w:multiLevelType w:val="hybridMultilevel"/>
    <w:tmpl w:val="08BC5078"/>
    <w:lvl w:ilvl="0" w:tplc="08090015">
      <w:start w:val="1"/>
      <w:numFmt w:val="upperLetter"/>
      <w:lvlText w:val="%1."/>
      <w:lvlJc w:val="left"/>
      <w:pPr>
        <w:ind w:left="890" w:hanging="360"/>
      </w:p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15" w15:restartNumberingAfterBreak="0">
    <w:nsid w:val="5E9A1441"/>
    <w:multiLevelType w:val="hybridMultilevel"/>
    <w:tmpl w:val="AC305A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2249CC"/>
    <w:multiLevelType w:val="hybridMultilevel"/>
    <w:tmpl w:val="CC08EB1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B30FD7"/>
    <w:multiLevelType w:val="hybridMultilevel"/>
    <w:tmpl w:val="9A7286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2C3B2C"/>
    <w:multiLevelType w:val="hybridMultilevel"/>
    <w:tmpl w:val="BD6A28C0"/>
    <w:lvl w:ilvl="0" w:tplc="08090011">
      <w:start w:val="1"/>
      <w:numFmt w:val="decimal"/>
      <w:lvlText w:val="%1)"/>
      <w:lvlJc w:val="left"/>
      <w:pPr>
        <w:ind w:left="720" w:hanging="360"/>
      </w:pPr>
    </w:lvl>
    <w:lvl w:ilvl="1" w:tplc="0408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15"/>
  </w:num>
  <w:num w:numId="6">
    <w:abstractNumId w:val="18"/>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0"/>
  </w:num>
  <w:num w:numId="11">
    <w:abstractNumId w:val="7"/>
  </w:num>
  <w:num w:numId="12">
    <w:abstractNumId w:val="3"/>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16"/>
  </w:num>
  <w:num w:numId="16">
    <w:abstractNumId w:val="14"/>
  </w:num>
  <w:num w:numId="17">
    <w:abstractNumId w:val="9"/>
  </w:num>
  <w:num w:numId="18">
    <w:abstractNumId w:val="12"/>
  </w:num>
  <w:num w:numId="19">
    <w:abstractNumId w:val="13"/>
  </w:num>
  <w:num w:numId="20">
    <w:abstractNumId w:val="1"/>
  </w:num>
  <w:num w:numId="21">
    <w:abstractNumId w:val="17"/>
  </w:num>
  <w:num w:numId="22">
    <w:abstractNumId w:val="11"/>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ry Georgiou">
    <w15:presenceInfo w15:providerId="Windows Live" w15:userId="175d21549709a9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GB" w:vendorID="64" w:dllVersion="0" w:nlCheck="1" w:checkStyle="0"/>
  <w:activeWritingStyle w:appName="MSWord" w:lang="en-US" w:vendorID="64" w:dllVersion="0" w:nlCheck="1" w:checkStyle="0"/>
  <w:activeWritingStyle w:appName="MSWord" w:lang="en-GB" w:vendorID="64" w:dllVersion="6" w:nlCheck="1" w:checkStyle="1"/>
  <w:activeWritingStyle w:appName="MSWord" w:lang="en-US" w:vendorID="64" w:dllVersion="6"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70"/>
  <w:noPunctuationKerning/>
  <w:characterSpacingControl w:val="doNotCompress"/>
  <w:hdrShapeDefaults>
    <o:shapedefaults v:ext="edit" spidmax="2049" fill="f" fillcolor="white">
      <v:fill color="white" on="f"/>
    </o:shapedefaults>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0019C"/>
    <w:rsid w:val="00000763"/>
    <w:rsid w:val="00000CF3"/>
    <w:rsid w:val="00000D2D"/>
    <w:rsid w:val="00001272"/>
    <w:rsid w:val="00001812"/>
    <w:rsid w:val="00002916"/>
    <w:rsid w:val="00003258"/>
    <w:rsid w:val="00003F12"/>
    <w:rsid w:val="000040ED"/>
    <w:rsid w:val="000041BB"/>
    <w:rsid w:val="00004D7A"/>
    <w:rsid w:val="000054BE"/>
    <w:rsid w:val="0000561B"/>
    <w:rsid w:val="0000593E"/>
    <w:rsid w:val="00005C18"/>
    <w:rsid w:val="00005D01"/>
    <w:rsid w:val="00005F6F"/>
    <w:rsid w:val="00006E0A"/>
    <w:rsid w:val="00006F44"/>
    <w:rsid w:val="000071C1"/>
    <w:rsid w:val="00007D8D"/>
    <w:rsid w:val="00007EBF"/>
    <w:rsid w:val="000104DA"/>
    <w:rsid w:val="00010B1E"/>
    <w:rsid w:val="0001112F"/>
    <w:rsid w:val="0001346D"/>
    <w:rsid w:val="000134E6"/>
    <w:rsid w:val="000137FA"/>
    <w:rsid w:val="0001382B"/>
    <w:rsid w:val="00013B70"/>
    <w:rsid w:val="00013D61"/>
    <w:rsid w:val="0001479C"/>
    <w:rsid w:val="00014869"/>
    <w:rsid w:val="00014C05"/>
    <w:rsid w:val="00015201"/>
    <w:rsid w:val="000152FD"/>
    <w:rsid w:val="00015401"/>
    <w:rsid w:val="00015F4D"/>
    <w:rsid w:val="0001670F"/>
    <w:rsid w:val="00016832"/>
    <w:rsid w:val="00016A00"/>
    <w:rsid w:val="00016B40"/>
    <w:rsid w:val="00017594"/>
    <w:rsid w:val="00020509"/>
    <w:rsid w:val="00020FDE"/>
    <w:rsid w:val="000217FE"/>
    <w:rsid w:val="000219FF"/>
    <w:rsid w:val="00021D51"/>
    <w:rsid w:val="000221A5"/>
    <w:rsid w:val="00022964"/>
    <w:rsid w:val="00022C63"/>
    <w:rsid w:val="00023154"/>
    <w:rsid w:val="000233F8"/>
    <w:rsid w:val="00023783"/>
    <w:rsid w:val="00023853"/>
    <w:rsid w:val="0002385B"/>
    <w:rsid w:val="0002484D"/>
    <w:rsid w:val="00024F12"/>
    <w:rsid w:val="00025295"/>
    <w:rsid w:val="00025C1A"/>
    <w:rsid w:val="000265BC"/>
    <w:rsid w:val="00026B73"/>
    <w:rsid w:val="000272AF"/>
    <w:rsid w:val="000277E5"/>
    <w:rsid w:val="00027838"/>
    <w:rsid w:val="00027B10"/>
    <w:rsid w:val="00027DDF"/>
    <w:rsid w:val="00027E36"/>
    <w:rsid w:val="000301FF"/>
    <w:rsid w:val="00031C29"/>
    <w:rsid w:val="00031DA2"/>
    <w:rsid w:val="000321B3"/>
    <w:rsid w:val="00032375"/>
    <w:rsid w:val="00032B50"/>
    <w:rsid w:val="00032C15"/>
    <w:rsid w:val="00032F4D"/>
    <w:rsid w:val="00033518"/>
    <w:rsid w:val="00033560"/>
    <w:rsid w:val="00033AC5"/>
    <w:rsid w:val="000343E6"/>
    <w:rsid w:val="000346E4"/>
    <w:rsid w:val="000347C5"/>
    <w:rsid w:val="000352DE"/>
    <w:rsid w:val="00035661"/>
    <w:rsid w:val="000358CA"/>
    <w:rsid w:val="00035FA0"/>
    <w:rsid w:val="000360C1"/>
    <w:rsid w:val="0003620E"/>
    <w:rsid w:val="000362FB"/>
    <w:rsid w:val="00036B5F"/>
    <w:rsid w:val="00037420"/>
    <w:rsid w:val="00037543"/>
    <w:rsid w:val="00037574"/>
    <w:rsid w:val="00037B0B"/>
    <w:rsid w:val="00037C0E"/>
    <w:rsid w:val="0004025B"/>
    <w:rsid w:val="000404B4"/>
    <w:rsid w:val="00040C09"/>
    <w:rsid w:val="00041485"/>
    <w:rsid w:val="000415D3"/>
    <w:rsid w:val="0004182E"/>
    <w:rsid w:val="00041C13"/>
    <w:rsid w:val="00042661"/>
    <w:rsid w:val="000428D4"/>
    <w:rsid w:val="00042A0D"/>
    <w:rsid w:val="000437D1"/>
    <w:rsid w:val="00043A60"/>
    <w:rsid w:val="00044783"/>
    <w:rsid w:val="00045249"/>
    <w:rsid w:val="00045CD8"/>
    <w:rsid w:val="0004601B"/>
    <w:rsid w:val="00046225"/>
    <w:rsid w:val="000462F5"/>
    <w:rsid w:val="00046E4D"/>
    <w:rsid w:val="00047D91"/>
    <w:rsid w:val="0005008B"/>
    <w:rsid w:val="000505C5"/>
    <w:rsid w:val="00050CDA"/>
    <w:rsid w:val="000511A4"/>
    <w:rsid w:val="000518EB"/>
    <w:rsid w:val="000521EE"/>
    <w:rsid w:val="00052E3D"/>
    <w:rsid w:val="0005357A"/>
    <w:rsid w:val="00053A10"/>
    <w:rsid w:val="00053B67"/>
    <w:rsid w:val="00054488"/>
    <w:rsid w:val="00054BAC"/>
    <w:rsid w:val="00054C0F"/>
    <w:rsid w:val="00054E0C"/>
    <w:rsid w:val="00055591"/>
    <w:rsid w:val="00055D2B"/>
    <w:rsid w:val="0005618F"/>
    <w:rsid w:val="0005696A"/>
    <w:rsid w:val="000579C4"/>
    <w:rsid w:val="00057BBC"/>
    <w:rsid w:val="000601C4"/>
    <w:rsid w:val="0006021D"/>
    <w:rsid w:val="00060B2A"/>
    <w:rsid w:val="000618C3"/>
    <w:rsid w:val="000620D5"/>
    <w:rsid w:val="000624E5"/>
    <w:rsid w:val="00062525"/>
    <w:rsid w:val="0006254C"/>
    <w:rsid w:val="00062F65"/>
    <w:rsid w:val="00063263"/>
    <w:rsid w:val="000633DF"/>
    <w:rsid w:val="00063DAE"/>
    <w:rsid w:val="00064520"/>
    <w:rsid w:val="000647E2"/>
    <w:rsid w:val="00064E92"/>
    <w:rsid w:val="00065387"/>
    <w:rsid w:val="00065898"/>
    <w:rsid w:val="00066F93"/>
    <w:rsid w:val="000677E8"/>
    <w:rsid w:val="00067815"/>
    <w:rsid w:val="00067E5D"/>
    <w:rsid w:val="00070610"/>
    <w:rsid w:val="00070630"/>
    <w:rsid w:val="0007089F"/>
    <w:rsid w:val="00070BEF"/>
    <w:rsid w:val="00070C3F"/>
    <w:rsid w:val="00071AE2"/>
    <w:rsid w:val="00071B64"/>
    <w:rsid w:val="00071C43"/>
    <w:rsid w:val="000726AA"/>
    <w:rsid w:val="00072D73"/>
    <w:rsid w:val="000735F1"/>
    <w:rsid w:val="00073864"/>
    <w:rsid w:val="00073ED7"/>
    <w:rsid w:val="0007401A"/>
    <w:rsid w:val="00074F72"/>
    <w:rsid w:val="00075365"/>
    <w:rsid w:val="00076C47"/>
    <w:rsid w:val="00077901"/>
    <w:rsid w:val="00077B7B"/>
    <w:rsid w:val="00077E46"/>
    <w:rsid w:val="0008017B"/>
    <w:rsid w:val="000808AE"/>
    <w:rsid w:val="000809D7"/>
    <w:rsid w:val="000809DA"/>
    <w:rsid w:val="00081238"/>
    <w:rsid w:val="000818FD"/>
    <w:rsid w:val="0008237D"/>
    <w:rsid w:val="00082393"/>
    <w:rsid w:val="0008260E"/>
    <w:rsid w:val="000828A9"/>
    <w:rsid w:val="00082E98"/>
    <w:rsid w:val="000830F3"/>
    <w:rsid w:val="000838A4"/>
    <w:rsid w:val="0008390F"/>
    <w:rsid w:val="00084957"/>
    <w:rsid w:val="000850E8"/>
    <w:rsid w:val="00085957"/>
    <w:rsid w:val="00085D3B"/>
    <w:rsid w:val="00085FB5"/>
    <w:rsid w:val="00086548"/>
    <w:rsid w:val="0008669A"/>
    <w:rsid w:val="00086BCA"/>
    <w:rsid w:val="00087627"/>
    <w:rsid w:val="000879DD"/>
    <w:rsid w:val="00087D19"/>
    <w:rsid w:val="00087DA2"/>
    <w:rsid w:val="00087F7F"/>
    <w:rsid w:val="00087FCC"/>
    <w:rsid w:val="000900EA"/>
    <w:rsid w:val="0009015B"/>
    <w:rsid w:val="0009015F"/>
    <w:rsid w:val="000907A0"/>
    <w:rsid w:val="000907CF"/>
    <w:rsid w:val="000907D3"/>
    <w:rsid w:val="00090829"/>
    <w:rsid w:val="00090BEC"/>
    <w:rsid w:val="00090FDB"/>
    <w:rsid w:val="00090FE6"/>
    <w:rsid w:val="00091606"/>
    <w:rsid w:val="00092321"/>
    <w:rsid w:val="000924D5"/>
    <w:rsid w:val="0009290F"/>
    <w:rsid w:val="000929A7"/>
    <w:rsid w:val="000929E1"/>
    <w:rsid w:val="00092A34"/>
    <w:rsid w:val="00093607"/>
    <w:rsid w:val="00093F28"/>
    <w:rsid w:val="00094076"/>
    <w:rsid w:val="00094602"/>
    <w:rsid w:val="00094E92"/>
    <w:rsid w:val="00095FE4"/>
    <w:rsid w:val="0009646B"/>
    <w:rsid w:val="00096C75"/>
    <w:rsid w:val="00096CE7"/>
    <w:rsid w:val="00096DD2"/>
    <w:rsid w:val="00097333"/>
    <w:rsid w:val="00097B91"/>
    <w:rsid w:val="00097C13"/>
    <w:rsid w:val="000A057B"/>
    <w:rsid w:val="000A1053"/>
    <w:rsid w:val="000A1265"/>
    <w:rsid w:val="000A19EF"/>
    <w:rsid w:val="000A1CB0"/>
    <w:rsid w:val="000A1F23"/>
    <w:rsid w:val="000A213B"/>
    <w:rsid w:val="000A26EB"/>
    <w:rsid w:val="000A2A8C"/>
    <w:rsid w:val="000A2C7A"/>
    <w:rsid w:val="000A2E5D"/>
    <w:rsid w:val="000A2F20"/>
    <w:rsid w:val="000A32A7"/>
    <w:rsid w:val="000A3738"/>
    <w:rsid w:val="000A3ABF"/>
    <w:rsid w:val="000A3E87"/>
    <w:rsid w:val="000A42C9"/>
    <w:rsid w:val="000A42FD"/>
    <w:rsid w:val="000A4600"/>
    <w:rsid w:val="000A4EFD"/>
    <w:rsid w:val="000A68BB"/>
    <w:rsid w:val="000A6CEE"/>
    <w:rsid w:val="000A6DDC"/>
    <w:rsid w:val="000A7499"/>
    <w:rsid w:val="000A76BA"/>
    <w:rsid w:val="000A7CB4"/>
    <w:rsid w:val="000A7D22"/>
    <w:rsid w:val="000B0133"/>
    <w:rsid w:val="000B01D1"/>
    <w:rsid w:val="000B0985"/>
    <w:rsid w:val="000B0AF2"/>
    <w:rsid w:val="000B0C44"/>
    <w:rsid w:val="000B12C8"/>
    <w:rsid w:val="000B17AB"/>
    <w:rsid w:val="000B25D8"/>
    <w:rsid w:val="000B2A36"/>
    <w:rsid w:val="000B30DF"/>
    <w:rsid w:val="000B34F5"/>
    <w:rsid w:val="000B439A"/>
    <w:rsid w:val="000B4744"/>
    <w:rsid w:val="000B4833"/>
    <w:rsid w:val="000B4925"/>
    <w:rsid w:val="000B49A6"/>
    <w:rsid w:val="000B50FE"/>
    <w:rsid w:val="000B5431"/>
    <w:rsid w:val="000B551C"/>
    <w:rsid w:val="000B5AA9"/>
    <w:rsid w:val="000B61C2"/>
    <w:rsid w:val="000B6608"/>
    <w:rsid w:val="000B6A17"/>
    <w:rsid w:val="000B6C24"/>
    <w:rsid w:val="000B6D1A"/>
    <w:rsid w:val="000B6D36"/>
    <w:rsid w:val="000B6F06"/>
    <w:rsid w:val="000B7135"/>
    <w:rsid w:val="000B7536"/>
    <w:rsid w:val="000B7B5C"/>
    <w:rsid w:val="000B7D3E"/>
    <w:rsid w:val="000C04CD"/>
    <w:rsid w:val="000C065A"/>
    <w:rsid w:val="000C0C43"/>
    <w:rsid w:val="000C0D6C"/>
    <w:rsid w:val="000C12A8"/>
    <w:rsid w:val="000C1BB3"/>
    <w:rsid w:val="000C1CF0"/>
    <w:rsid w:val="000C1DE3"/>
    <w:rsid w:val="000C211A"/>
    <w:rsid w:val="000C21E1"/>
    <w:rsid w:val="000C26E9"/>
    <w:rsid w:val="000C2CBF"/>
    <w:rsid w:val="000C37F7"/>
    <w:rsid w:val="000C3D5E"/>
    <w:rsid w:val="000C401B"/>
    <w:rsid w:val="000C44F1"/>
    <w:rsid w:val="000C49E7"/>
    <w:rsid w:val="000C4C5C"/>
    <w:rsid w:val="000C50AB"/>
    <w:rsid w:val="000C5528"/>
    <w:rsid w:val="000C5578"/>
    <w:rsid w:val="000C5D66"/>
    <w:rsid w:val="000C6BC1"/>
    <w:rsid w:val="000C6C48"/>
    <w:rsid w:val="000C744D"/>
    <w:rsid w:val="000C746A"/>
    <w:rsid w:val="000C7C8E"/>
    <w:rsid w:val="000D10D5"/>
    <w:rsid w:val="000D1748"/>
    <w:rsid w:val="000D2284"/>
    <w:rsid w:val="000D23C0"/>
    <w:rsid w:val="000D271A"/>
    <w:rsid w:val="000D319E"/>
    <w:rsid w:val="000D342C"/>
    <w:rsid w:val="000D43A4"/>
    <w:rsid w:val="000D4786"/>
    <w:rsid w:val="000D4830"/>
    <w:rsid w:val="000D487F"/>
    <w:rsid w:val="000D50D5"/>
    <w:rsid w:val="000D5256"/>
    <w:rsid w:val="000D54AC"/>
    <w:rsid w:val="000D569B"/>
    <w:rsid w:val="000D573E"/>
    <w:rsid w:val="000D6050"/>
    <w:rsid w:val="000D65D9"/>
    <w:rsid w:val="000D686F"/>
    <w:rsid w:val="000D698C"/>
    <w:rsid w:val="000D7610"/>
    <w:rsid w:val="000D777F"/>
    <w:rsid w:val="000D7EC3"/>
    <w:rsid w:val="000E0C98"/>
    <w:rsid w:val="000E1632"/>
    <w:rsid w:val="000E166E"/>
    <w:rsid w:val="000E1796"/>
    <w:rsid w:val="000E1894"/>
    <w:rsid w:val="000E21D5"/>
    <w:rsid w:val="000E2245"/>
    <w:rsid w:val="000E2FC7"/>
    <w:rsid w:val="000E30BE"/>
    <w:rsid w:val="000E346D"/>
    <w:rsid w:val="000E34B5"/>
    <w:rsid w:val="000E35FF"/>
    <w:rsid w:val="000E365C"/>
    <w:rsid w:val="000E366B"/>
    <w:rsid w:val="000E3D01"/>
    <w:rsid w:val="000E40AD"/>
    <w:rsid w:val="000E4756"/>
    <w:rsid w:val="000E59F8"/>
    <w:rsid w:val="000E5C9F"/>
    <w:rsid w:val="000E6B0B"/>
    <w:rsid w:val="000E6D12"/>
    <w:rsid w:val="000E6E5C"/>
    <w:rsid w:val="000E75D9"/>
    <w:rsid w:val="000E7611"/>
    <w:rsid w:val="000E7EE7"/>
    <w:rsid w:val="000F067F"/>
    <w:rsid w:val="000F0B33"/>
    <w:rsid w:val="000F1759"/>
    <w:rsid w:val="000F1C33"/>
    <w:rsid w:val="000F22ED"/>
    <w:rsid w:val="000F2384"/>
    <w:rsid w:val="000F2635"/>
    <w:rsid w:val="000F27B2"/>
    <w:rsid w:val="000F283B"/>
    <w:rsid w:val="000F294F"/>
    <w:rsid w:val="000F3190"/>
    <w:rsid w:val="000F3B84"/>
    <w:rsid w:val="000F3D28"/>
    <w:rsid w:val="000F4170"/>
    <w:rsid w:val="000F4366"/>
    <w:rsid w:val="000F4E5B"/>
    <w:rsid w:val="000F5264"/>
    <w:rsid w:val="000F54F0"/>
    <w:rsid w:val="000F55B2"/>
    <w:rsid w:val="000F5E09"/>
    <w:rsid w:val="000F5E1C"/>
    <w:rsid w:val="000F602F"/>
    <w:rsid w:val="000F639B"/>
    <w:rsid w:val="000F73F8"/>
    <w:rsid w:val="000F780B"/>
    <w:rsid w:val="00100792"/>
    <w:rsid w:val="00100BDC"/>
    <w:rsid w:val="00100D8A"/>
    <w:rsid w:val="00100F76"/>
    <w:rsid w:val="001015F2"/>
    <w:rsid w:val="001022ED"/>
    <w:rsid w:val="0010238E"/>
    <w:rsid w:val="00102877"/>
    <w:rsid w:val="0010288B"/>
    <w:rsid w:val="00102D9F"/>
    <w:rsid w:val="001033D8"/>
    <w:rsid w:val="0010358A"/>
    <w:rsid w:val="00103923"/>
    <w:rsid w:val="00104113"/>
    <w:rsid w:val="0010439D"/>
    <w:rsid w:val="00104DA4"/>
    <w:rsid w:val="0010501F"/>
    <w:rsid w:val="00105137"/>
    <w:rsid w:val="00105246"/>
    <w:rsid w:val="00105365"/>
    <w:rsid w:val="001055A1"/>
    <w:rsid w:val="001068F4"/>
    <w:rsid w:val="00106DC2"/>
    <w:rsid w:val="00106F88"/>
    <w:rsid w:val="00107230"/>
    <w:rsid w:val="00107284"/>
    <w:rsid w:val="001072EA"/>
    <w:rsid w:val="001073C3"/>
    <w:rsid w:val="00107631"/>
    <w:rsid w:val="00107C49"/>
    <w:rsid w:val="00107DEA"/>
    <w:rsid w:val="00107E1E"/>
    <w:rsid w:val="00107EDA"/>
    <w:rsid w:val="00110113"/>
    <w:rsid w:val="001104E6"/>
    <w:rsid w:val="0011080C"/>
    <w:rsid w:val="001108CC"/>
    <w:rsid w:val="0011099E"/>
    <w:rsid w:val="00110D5B"/>
    <w:rsid w:val="00111CED"/>
    <w:rsid w:val="001124FB"/>
    <w:rsid w:val="00112CAF"/>
    <w:rsid w:val="00112E25"/>
    <w:rsid w:val="00112F83"/>
    <w:rsid w:val="00113076"/>
    <w:rsid w:val="00113619"/>
    <w:rsid w:val="0011391E"/>
    <w:rsid w:val="00113A31"/>
    <w:rsid w:val="00113A52"/>
    <w:rsid w:val="00114188"/>
    <w:rsid w:val="00114246"/>
    <w:rsid w:val="001144B3"/>
    <w:rsid w:val="001145A5"/>
    <w:rsid w:val="00114C74"/>
    <w:rsid w:val="00114E90"/>
    <w:rsid w:val="0011526D"/>
    <w:rsid w:val="001157B8"/>
    <w:rsid w:val="00115F00"/>
    <w:rsid w:val="001160F9"/>
    <w:rsid w:val="00116EAE"/>
    <w:rsid w:val="00117135"/>
    <w:rsid w:val="0011733F"/>
    <w:rsid w:val="00117618"/>
    <w:rsid w:val="00117BB8"/>
    <w:rsid w:val="00120666"/>
    <w:rsid w:val="00120667"/>
    <w:rsid w:val="00120968"/>
    <w:rsid w:val="001209CB"/>
    <w:rsid w:val="00120E7F"/>
    <w:rsid w:val="00121466"/>
    <w:rsid w:val="001217DC"/>
    <w:rsid w:val="00121EBE"/>
    <w:rsid w:val="0012221C"/>
    <w:rsid w:val="00122307"/>
    <w:rsid w:val="001223BC"/>
    <w:rsid w:val="001228BC"/>
    <w:rsid w:val="00122D58"/>
    <w:rsid w:val="00122FC3"/>
    <w:rsid w:val="0012303E"/>
    <w:rsid w:val="0012363C"/>
    <w:rsid w:val="0012418D"/>
    <w:rsid w:val="00124D22"/>
    <w:rsid w:val="00124F51"/>
    <w:rsid w:val="00125177"/>
    <w:rsid w:val="00125457"/>
    <w:rsid w:val="001255ED"/>
    <w:rsid w:val="00125E68"/>
    <w:rsid w:val="00125F0A"/>
    <w:rsid w:val="001264E6"/>
    <w:rsid w:val="001267D8"/>
    <w:rsid w:val="0012758F"/>
    <w:rsid w:val="001275A2"/>
    <w:rsid w:val="00127EF7"/>
    <w:rsid w:val="0013088C"/>
    <w:rsid w:val="00131868"/>
    <w:rsid w:val="00131BFF"/>
    <w:rsid w:val="001328A5"/>
    <w:rsid w:val="00132ED5"/>
    <w:rsid w:val="0013399E"/>
    <w:rsid w:val="00133ED7"/>
    <w:rsid w:val="00133F2C"/>
    <w:rsid w:val="001340DD"/>
    <w:rsid w:val="001343CA"/>
    <w:rsid w:val="001346B0"/>
    <w:rsid w:val="00135047"/>
    <w:rsid w:val="001357E0"/>
    <w:rsid w:val="00135D67"/>
    <w:rsid w:val="00135FC4"/>
    <w:rsid w:val="0013662E"/>
    <w:rsid w:val="00136866"/>
    <w:rsid w:val="00136F35"/>
    <w:rsid w:val="0013709A"/>
    <w:rsid w:val="001371F0"/>
    <w:rsid w:val="00137BF5"/>
    <w:rsid w:val="001403CA"/>
    <w:rsid w:val="001403F4"/>
    <w:rsid w:val="001408BD"/>
    <w:rsid w:val="00140D73"/>
    <w:rsid w:val="00140E56"/>
    <w:rsid w:val="00141CE5"/>
    <w:rsid w:val="00141CE8"/>
    <w:rsid w:val="00141E11"/>
    <w:rsid w:val="00142245"/>
    <w:rsid w:val="0014231C"/>
    <w:rsid w:val="00142537"/>
    <w:rsid w:val="00142912"/>
    <w:rsid w:val="001430FF"/>
    <w:rsid w:val="00143613"/>
    <w:rsid w:val="00143DC1"/>
    <w:rsid w:val="001441E7"/>
    <w:rsid w:val="001442D0"/>
    <w:rsid w:val="001443F9"/>
    <w:rsid w:val="00144BA4"/>
    <w:rsid w:val="001456CE"/>
    <w:rsid w:val="001457A0"/>
    <w:rsid w:val="00145E34"/>
    <w:rsid w:val="00146A93"/>
    <w:rsid w:val="00146B61"/>
    <w:rsid w:val="001471E1"/>
    <w:rsid w:val="00147302"/>
    <w:rsid w:val="00147E6C"/>
    <w:rsid w:val="0015025A"/>
    <w:rsid w:val="0015037B"/>
    <w:rsid w:val="00150758"/>
    <w:rsid w:val="00150D6C"/>
    <w:rsid w:val="00150DF4"/>
    <w:rsid w:val="00151021"/>
    <w:rsid w:val="001516AB"/>
    <w:rsid w:val="00151A5E"/>
    <w:rsid w:val="001520EE"/>
    <w:rsid w:val="00152D0F"/>
    <w:rsid w:val="00152D48"/>
    <w:rsid w:val="00153530"/>
    <w:rsid w:val="001543A7"/>
    <w:rsid w:val="00154846"/>
    <w:rsid w:val="00154FD7"/>
    <w:rsid w:val="001554A1"/>
    <w:rsid w:val="0015591C"/>
    <w:rsid w:val="00155CC5"/>
    <w:rsid w:val="00156513"/>
    <w:rsid w:val="00156628"/>
    <w:rsid w:val="00157016"/>
    <w:rsid w:val="0015741B"/>
    <w:rsid w:val="00157527"/>
    <w:rsid w:val="0015775D"/>
    <w:rsid w:val="0016029A"/>
    <w:rsid w:val="0016066D"/>
    <w:rsid w:val="001608C6"/>
    <w:rsid w:val="00161528"/>
    <w:rsid w:val="001615F3"/>
    <w:rsid w:val="0016194C"/>
    <w:rsid w:val="00161C4A"/>
    <w:rsid w:val="00161C79"/>
    <w:rsid w:val="001624CD"/>
    <w:rsid w:val="00162950"/>
    <w:rsid w:val="00162D1E"/>
    <w:rsid w:val="00162EE5"/>
    <w:rsid w:val="00162F76"/>
    <w:rsid w:val="001645B7"/>
    <w:rsid w:val="001646F2"/>
    <w:rsid w:val="00165384"/>
    <w:rsid w:val="0016548D"/>
    <w:rsid w:val="001655C4"/>
    <w:rsid w:val="00165685"/>
    <w:rsid w:val="00165748"/>
    <w:rsid w:val="00165861"/>
    <w:rsid w:val="001658DB"/>
    <w:rsid w:val="00165A43"/>
    <w:rsid w:val="00165F9D"/>
    <w:rsid w:val="00166497"/>
    <w:rsid w:val="0016698E"/>
    <w:rsid w:val="00166A29"/>
    <w:rsid w:val="00166AD1"/>
    <w:rsid w:val="00166C56"/>
    <w:rsid w:val="00166E57"/>
    <w:rsid w:val="0017185F"/>
    <w:rsid w:val="0017251E"/>
    <w:rsid w:val="00172747"/>
    <w:rsid w:val="001729CF"/>
    <w:rsid w:val="00173A49"/>
    <w:rsid w:val="00173C63"/>
    <w:rsid w:val="00173D5B"/>
    <w:rsid w:val="0017403D"/>
    <w:rsid w:val="00174214"/>
    <w:rsid w:val="00174970"/>
    <w:rsid w:val="00175E05"/>
    <w:rsid w:val="001764C8"/>
    <w:rsid w:val="001777FC"/>
    <w:rsid w:val="00177C66"/>
    <w:rsid w:val="0018021B"/>
    <w:rsid w:val="00180952"/>
    <w:rsid w:val="00180E8D"/>
    <w:rsid w:val="00182117"/>
    <w:rsid w:val="0018232D"/>
    <w:rsid w:val="00182339"/>
    <w:rsid w:val="00182601"/>
    <w:rsid w:val="00182ABB"/>
    <w:rsid w:val="00182EDE"/>
    <w:rsid w:val="001836E4"/>
    <w:rsid w:val="00183ECC"/>
    <w:rsid w:val="001844BB"/>
    <w:rsid w:val="00184EEB"/>
    <w:rsid w:val="0018549E"/>
    <w:rsid w:val="00185A4C"/>
    <w:rsid w:val="00185B22"/>
    <w:rsid w:val="0018687C"/>
    <w:rsid w:val="00187472"/>
    <w:rsid w:val="001876E4"/>
    <w:rsid w:val="00187872"/>
    <w:rsid w:val="001878D9"/>
    <w:rsid w:val="00191167"/>
    <w:rsid w:val="00191755"/>
    <w:rsid w:val="001920AC"/>
    <w:rsid w:val="00192C29"/>
    <w:rsid w:val="00192E74"/>
    <w:rsid w:val="00194134"/>
    <w:rsid w:val="00194CD1"/>
    <w:rsid w:val="001950BB"/>
    <w:rsid w:val="001957C8"/>
    <w:rsid w:val="00195A4C"/>
    <w:rsid w:val="00195B83"/>
    <w:rsid w:val="00196E50"/>
    <w:rsid w:val="001A09FA"/>
    <w:rsid w:val="001A0BDD"/>
    <w:rsid w:val="001A1E21"/>
    <w:rsid w:val="001A296F"/>
    <w:rsid w:val="001A2A37"/>
    <w:rsid w:val="001A2F47"/>
    <w:rsid w:val="001A308A"/>
    <w:rsid w:val="001A4973"/>
    <w:rsid w:val="001A49A5"/>
    <w:rsid w:val="001A4B78"/>
    <w:rsid w:val="001A50B0"/>
    <w:rsid w:val="001A58BA"/>
    <w:rsid w:val="001A6E49"/>
    <w:rsid w:val="001A6EA0"/>
    <w:rsid w:val="001A7025"/>
    <w:rsid w:val="001A7C28"/>
    <w:rsid w:val="001A7C38"/>
    <w:rsid w:val="001B0B50"/>
    <w:rsid w:val="001B0DBE"/>
    <w:rsid w:val="001B0E96"/>
    <w:rsid w:val="001B107A"/>
    <w:rsid w:val="001B13EA"/>
    <w:rsid w:val="001B1D6A"/>
    <w:rsid w:val="001B22F1"/>
    <w:rsid w:val="001B3BE0"/>
    <w:rsid w:val="001B4481"/>
    <w:rsid w:val="001B4C0B"/>
    <w:rsid w:val="001B529E"/>
    <w:rsid w:val="001B5B49"/>
    <w:rsid w:val="001B5F6D"/>
    <w:rsid w:val="001B63BB"/>
    <w:rsid w:val="001B65EC"/>
    <w:rsid w:val="001B67AB"/>
    <w:rsid w:val="001B6E17"/>
    <w:rsid w:val="001B726B"/>
    <w:rsid w:val="001B78E2"/>
    <w:rsid w:val="001B7BA6"/>
    <w:rsid w:val="001C0ABB"/>
    <w:rsid w:val="001C0E53"/>
    <w:rsid w:val="001C137E"/>
    <w:rsid w:val="001C17DB"/>
    <w:rsid w:val="001C1D1A"/>
    <w:rsid w:val="001C2459"/>
    <w:rsid w:val="001C259E"/>
    <w:rsid w:val="001C2870"/>
    <w:rsid w:val="001C2A65"/>
    <w:rsid w:val="001C2BE6"/>
    <w:rsid w:val="001C3ED9"/>
    <w:rsid w:val="001C45D3"/>
    <w:rsid w:val="001C4829"/>
    <w:rsid w:val="001C4A9A"/>
    <w:rsid w:val="001C4D4C"/>
    <w:rsid w:val="001C546F"/>
    <w:rsid w:val="001C5493"/>
    <w:rsid w:val="001C5BF5"/>
    <w:rsid w:val="001C6308"/>
    <w:rsid w:val="001C65B9"/>
    <w:rsid w:val="001C65EF"/>
    <w:rsid w:val="001C6667"/>
    <w:rsid w:val="001C6B7C"/>
    <w:rsid w:val="001C77D7"/>
    <w:rsid w:val="001C7BD2"/>
    <w:rsid w:val="001D03B9"/>
    <w:rsid w:val="001D0407"/>
    <w:rsid w:val="001D0412"/>
    <w:rsid w:val="001D0CD5"/>
    <w:rsid w:val="001D10E6"/>
    <w:rsid w:val="001D1318"/>
    <w:rsid w:val="001D14FE"/>
    <w:rsid w:val="001D15AC"/>
    <w:rsid w:val="001D188B"/>
    <w:rsid w:val="001D1A19"/>
    <w:rsid w:val="001D1FAE"/>
    <w:rsid w:val="001D255D"/>
    <w:rsid w:val="001D3577"/>
    <w:rsid w:val="001D3CDD"/>
    <w:rsid w:val="001D3F91"/>
    <w:rsid w:val="001D4534"/>
    <w:rsid w:val="001D4621"/>
    <w:rsid w:val="001D489E"/>
    <w:rsid w:val="001D552B"/>
    <w:rsid w:val="001D5742"/>
    <w:rsid w:val="001D5923"/>
    <w:rsid w:val="001D5F99"/>
    <w:rsid w:val="001D6466"/>
    <w:rsid w:val="001D64A0"/>
    <w:rsid w:val="001D663D"/>
    <w:rsid w:val="001D7195"/>
    <w:rsid w:val="001D7248"/>
    <w:rsid w:val="001D76B0"/>
    <w:rsid w:val="001D7C68"/>
    <w:rsid w:val="001E015E"/>
    <w:rsid w:val="001E020B"/>
    <w:rsid w:val="001E02B1"/>
    <w:rsid w:val="001E06EB"/>
    <w:rsid w:val="001E08CE"/>
    <w:rsid w:val="001E094D"/>
    <w:rsid w:val="001E0957"/>
    <w:rsid w:val="001E0D65"/>
    <w:rsid w:val="001E0F1C"/>
    <w:rsid w:val="001E180A"/>
    <w:rsid w:val="001E19A1"/>
    <w:rsid w:val="001E1D2B"/>
    <w:rsid w:val="001E2B66"/>
    <w:rsid w:val="001E2BCD"/>
    <w:rsid w:val="001E2C4B"/>
    <w:rsid w:val="001E2D26"/>
    <w:rsid w:val="001E33A1"/>
    <w:rsid w:val="001E34BE"/>
    <w:rsid w:val="001E35BD"/>
    <w:rsid w:val="001E3717"/>
    <w:rsid w:val="001E39F5"/>
    <w:rsid w:val="001E406C"/>
    <w:rsid w:val="001E4203"/>
    <w:rsid w:val="001E434F"/>
    <w:rsid w:val="001E4BED"/>
    <w:rsid w:val="001E53AE"/>
    <w:rsid w:val="001E53AF"/>
    <w:rsid w:val="001E53B0"/>
    <w:rsid w:val="001E569F"/>
    <w:rsid w:val="001E56F3"/>
    <w:rsid w:val="001E5C01"/>
    <w:rsid w:val="001E5F17"/>
    <w:rsid w:val="001E673F"/>
    <w:rsid w:val="001E6827"/>
    <w:rsid w:val="001E7101"/>
    <w:rsid w:val="001E74F1"/>
    <w:rsid w:val="001E7CD0"/>
    <w:rsid w:val="001F0269"/>
    <w:rsid w:val="001F089D"/>
    <w:rsid w:val="001F0A63"/>
    <w:rsid w:val="001F0E3E"/>
    <w:rsid w:val="001F26AD"/>
    <w:rsid w:val="001F2C35"/>
    <w:rsid w:val="001F3676"/>
    <w:rsid w:val="001F3B4F"/>
    <w:rsid w:val="001F3B99"/>
    <w:rsid w:val="001F3DEB"/>
    <w:rsid w:val="001F4A65"/>
    <w:rsid w:val="001F4E75"/>
    <w:rsid w:val="001F544F"/>
    <w:rsid w:val="001F557C"/>
    <w:rsid w:val="001F5885"/>
    <w:rsid w:val="001F5C26"/>
    <w:rsid w:val="001F5CDC"/>
    <w:rsid w:val="001F5F1C"/>
    <w:rsid w:val="001F6577"/>
    <w:rsid w:val="001F6C4E"/>
    <w:rsid w:val="001F6E3F"/>
    <w:rsid w:val="002000E1"/>
    <w:rsid w:val="002002B7"/>
    <w:rsid w:val="00200967"/>
    <w:rsid w:val="002016EC"/>
    <w:rsid w:val="00202077"/>
    <w:rsid w:val="00202DA1"/>
    <w:rsid w:val="00204223"/>
    <w:rsid w:val="0020487E"/>
    <w:rsid w:val="00204AB7"/>
    <w:rsid w:val="00204D48"/>
    <w:rsid w:val="00205192"/>
    <w:rsid w:val="00205439"/>
    <w:rsid w:val="00205628"/>
    <w:rsid w:val="00205964"/>
    <w:rsid w:val="00205F43"/>
    <w:rsid w:val="002066FB"/>
    <w:rsid w:val="00206817"/>
    <w:rsid w:val="002107E1"/>
    <w:rsid w:val="00210D3C"/>
    <w:rsid w:val="00210D4A"/>
    <w:rsid w:val="00211416"/>
    <w:rsid w:val="00211650"/>
    <w:rsid w:val="002119D4"/>
    <w:rsid w:val="00211B09"/>
    <w:rsid w:val="00211FED"/>
    <w:rsid w:val="00212007"/>
    <w:rsid w:val="002123D5"/>
    <w:rsid w:val="00213060"/>
    <w:rsid w:val="0021496C"/>
    <w:rsid w:val="00214E8C"/>
    <w:rsid w:val="00215252"/>
    <w:rsid w:val="002154F1"/>
    <w:rsid w:val="00215AB0"/>
    <w:rsid w:val="00215EC5"/>
    <w:rsid w:val="0021631B"/>
    <w:rsid w:val="002167F1"/>
    <w:rsid w:val="00216E30"/>
    <w:rsid w:val="00217512"/>
    <w:rsid w:val="00217628"/>
    <w:rsid w:val="00217AA0"/>
    <w:rsid w:val="00220218"/>
    <w:rsid w:val="00220C20"/>
    <w:rsid w:val="00220F5F"/>
    <w:rsid w:val="002210D8"/>
    <w:rsid w:val="0022144B"/>
    <w:rsid w:val="0022145F"/>
    <w:rsid w:val="00221593"/>
    <w:rsid w:val="00221966"/>
    <w:rsid w:val="002220DA"/>
    <w:rsid w:val="002229E4"/>
    <w:rsid w:val="00222FC1"/>
    <w:rsid w:val="0022350D"/>
    <w:rsid w:val="00223CAE"/>
    <w:rsid w:val="00223DD0"/>
    <w:rsid w:val="002240FE"/>
    <w:rsid w:val="00224297"/>
    <w:rsid w:val="00224B82"/>
    <w:rsid w:val="00224E37"/>
    <w:rsid w:val="00224E56"/>
    <w:rsid w:val="00225126"/>
    <w:rsid w:val="00225210"/>
    <w:rsid w:val="002255B9"/>
    <w:rsid w:val="00225BAE"/>
    <w:rsid w:val="00225FB4"/>
    <w:rsid w:val="00226326"/>
    <w:rsid w:val="002268C7"/>
    <w:rsid w:val="002268FE"/>
    <w:rsid w:val="00226C4B"/>
    <w:rsid w:val="002273CB"/>
    <w:rsid w:val="00227975"/>
    <w:rsid w:val="002279AA"/>
    <w:rsid w:val="00227B4A"/>
    <w:rsid w:val="00227D5C"/>
    <w:rsid w:val="00227E3A"/>
    <w:rsid w:val="00231655"/>
    <w:rsid w:val="002318C7"/>
    <w:rsid w:val="002319B0"/>
    <w:rsid w:val="0023226B"/>
    <w:rsid w:val="00232ACC"/>
    <w:rsid w:val="00232B1D"/>
    <w:rsid w:val="0023304D"/>
    <w:rsid w:val="002333DF"/>
    <w:rsid w:val="00233831"/>
    <w:rsid w:val="00234FA2"/>
    <w:rsid w:val="002355F6"/>
    <w:rsid w:val="00235793"/>
    <w:rsid w:val="00235845"/>
    <w:rsid w:val="002360DD"/>
    <w:rsid w:val="002365C6"/>
    <w:rsid w:val="0023691F"/>
    <w:rsid w:val="00236D9E"/>
    <w:rsid w:val="0023786D"/>
    <w:rsid w:val="00240511"/>
    <w:rsid w:val="0024051B"/>
    <w:rsid w:val="002407B6"/>
    <w:rsid w:val="00240AB8"/>
    <w:rsid w:val="0024111A"/>
    <w:rsid w:val="002417ED"/>
    <w:rsid w:val="00241908"/>
    <w:rsid w:val="00241FE0"/>
    <w:rsid w:val="0024250B"/>
    <w:rsid w:val="00242918"/>
    <w:rsid w:val="00242E4F"/>
    <w:rsid w:val="00242E69"/>
    <w:rsid w:val="00242EB9"/>
    <w:rsid w:val="00243698"/>
    <w:rsid w:val="00244327"/>
    <w:rsid w:val="00244340"/>
    <w:rsid w:val="00244EAA"/>
    <w:rsid w:val="00244F8F"/>
    <w:rsid w:val="00244FE6"/>
    <w:rsid w:val="002451A3"/>
    <w:rsid w:val="0024524D"/>
    <w:rsid w:val="00245489"/>
    <w:rsid w:val="00245B59"/>
    <w:rsid w:val="0024617D"/>
    <w:rsid w:val="00246353"/>
    <w:rsid w:val="00246453"/>
    <w:rsid w:val="00247465"/>
    <w:rsid w:val="0025046E"/>
    <w:rsid w:val="002516E7"/>
    <w:rsid w:val="00251A1F"/>
    <w:rsid w:val="002525CD"/>
    <w:rsid w:val="00252A47"/>
    <w:rsid w:val="00253508"/>
    <w:rsid w:val="00253726"/>
    <w:rsid w:val="0025483C"/>
    <w:rsid w:val="00254EAB"/>
    <w:rsid w:val="00255162"/>
    <w:rsid w:val="002555C7"/>
    <w:rsid w:val="002558F2"/>
    <w:rsid w:val="002559DC"/>
    <w:rsid w:val="00255B9F"/>
    <w:rsid w:val="00256C2E"/>
    <w:rsid w:val="00256E23"/>
    <w:rsid w:val="0025715C"/>
    <w:rsid w:val="00257446"/>
    <w:rsid w:val="00257C99"/>
    <w:rsid w:val="00257D12"/>
    <w:rsid w:val="00260E66"/>
    <w:rsid w:val="002610A3"/>
    <w:rsid w:val="002612FC"/>
    <w:rsid w:val="0026138C"/>
    <w:rsid w:val="0026164C"/>
    <w:rsid w:val="0026171B"/>
    <w:rsid w:val="00261827"/>
    <w:rsid w:val="00261B35"/>
    <w:rsid w:val="00261C90"/>
    <w:rsid w:val="002621CA"/>
    <w:rsid w:val="002621F4"/>
    <w:rsid w:val="00262482"/>
    <w:rsid w:val="00262515"/>
    <w:rsid w:val="00262E17"/>
    <w:rsid w:val="002636EA"/>
    <w:rsid w:val="002639DB"/>
    <w:rsid w:val="00263A16"/>
    <w:rsid w:val="00263B1B"/>
    <w:rsid w:val="00263CD9"/>
    <w:rsid w:val="0026468B"/>
    <w:rsid w:val="002649BD"/>
    <w:rsid w:val="00264FB4"/>
    <w:rsid w:val="00265252"/>
    <w:rsid w:val="00265929"/>
    <w:rsid w:val="00265A13"/>
    <w:rsid w:val="002662F2"/>
    <w:rsid w:val="00266349"/>
    <w:rsid w:val="0027063A"/>
    <w:rsid w:val="00270FAE"/>
    <w:rsid w:val="002715E1"/>
    <w:rsid w:val="002722F8"/>
    <w:rsid w:val="002724F1"/>
    <w:rsid w:val="00272622"/>
    <w:rsid w:val="00272CFB"/>
    <w:rsid w:val="002731ED"/>
    <w:rsid w:val="00273836"/>
    <w:rsid w:val="002746AF"/>
    <w:rsid w:val="0027481F"/>
    <w:rsid w:val="002748B9"/>
    <w:rsid w:val="002748F2"/>
    <w:rsid w:val="00274B94"/>
    <w:rsid w:val="00274CF3"/>
    <w:rsid w:val="00274F0D"/>
    <w:rsid w:val="00274F45"/>
    <w:rsid w:val="0027506B"/>
    <w:rsid w:val="00275265"/>
    <w:rsid w:val="002760D1"/>
    <w:rsid w:val="002766EE"/>
    <w:rsid w:val="002776D5"/>
    <w:rsid w:val="00277C0E"/>
    <w:rsid w:val="00277F66"/>
    <w:rsid w:val="00280697"/>
    <w:rsid w:val="00280D8A"/>
    <w:rsid w:val="0028385A"/>
    <w:rsid w:val="00283EF7"/>
    <w:rsid w:val="002849A0"/>
    <w:rsid w:val="00284D22"/>
    <w:rsid w:val="00286625"/>
    <w:rsid w:val="0028692D"/>
    <w:rsid w:val="002874ED"/>
    <w:rsid w:val="00287A19"/>
    <w:rsid w:val="0029036C"/>
    <w:rsid w:val="0029076B"/>
    <w:rsid w:val="00290BB3"/>
    <w:rsid w:val="00290E5E"/>
    <w:rsid w:val="00290EAC"/>
    <w:rsid w:val="00291825"/>
    <w:rsid w:val="00291EDC"/>
    <w:rsid w:val="002922DC"/>
    <w:rsid w:val="002923C1"/>
    <w:rsid w:val="00292A5C"/>
    <w:rsid w:val="00292EAA"/>
    <w:rsid w:val="002931EE"/>
    <w:rsid w:val="00293599"/>
    <w:rsid w:val="00293D69"/>
    <w:rsid w:val="0029476E"/>
    <w:rsid w:val="00294F2B"/>
    <w:rsid w:val="002952DC"/>
    <w:rsid w:val="0029659A"/>
    <w:rsid w:val="00296CDF"/>
    <w:rsid w:val="002970BF"/>
    <w:rsid w:val="0029719B"/>
    <w:rsid w:val="002973DE"/>
    <w:rsid w:val="002976DB"/>
    <w:rsid w:val="002A0464"/>
    <w:rsid w:val="002A0A51"/>
    <w:rsid w:val="002A1761"/>
    <w:rsid w:val="002A1813"/>
    <w:rsid w:val="002A1B06"/>
    <w:rsid w:val="002A1FAA"/>
    <w:rsid w:val="002A2007"/>
    <w:rsid w:val="002A2347"/>
    <w:rsid w:val="002A2F7A"/>
    <w:rsid w:val="002A419C"/>
    <w:rsid w:val="002A4206"/>
    <w:rsid w:val="002A549B"/>
    <w:rsid w:val="002A61C9"/>
    <w:rsid w:val="002A64B4"/>
    <w:rsid w:val="002B06FB"/>
    <w:rsid w:val="002B09CD"/>
    <w:rsid w:val="002B0DA3"/>
    <w:rsid w:val="002B0F89"/>
    <w:rsid w:val="002B1774"/>
    <w:rsid w:val="002B1E69"/>
    <w:rsid w:val="002B286C"/>
    <w:rsid w:val="002B2A17"/>
    <w:rsid w:val="002B3030"/>
    <w:rsid w:val="002B39CC"/>
    <w:rsid w:val="002B4A4D"/>
    <w:rsid w:val="002B4A57"/>
    <w:rsid w:val="002B6729"/>
    <w:rsid w:val="002B7B2D"/>
    <w:rsid w:val="002B7C13"/>
    <w:rsid w:val="002C01DC"/>
    <w:rsid w:val="002C023A"/>
    <w:rsid w:val="002C0241"/>
    <w:rsid w:val="002C02E1"/>
    <w:rsid w:val="002C0364"/>
    <w:rsid w:val="002C0AA5"/>
    <w:rsid w:val="002C0C09"/>
    <w:rsid w:val="002C0C6D"/>
    <w:rsid w:val="002C112B"/>
    <w:rsid w:val="002C1CF1"/>
    <w:rsid w:val="002C1D10"/>
    <w:rsid w:val="002C1FE8"/>
    <w:rsid w:val="002C297D"/>
    <w:rsid w:val="002C2A3D"/>
    <w:rsid w:val="002C2E6A"/>
    <w:rsid w:val="002C44C8"/>
    <w:rsid w:val="002C484A"/>
    <w:rsid w:val="002C5506"/>
    <w:rsid w:val="002C5624"/>
    <w:rsid w:val="002C56FB"/>
    <w:rsid w:val="002C5832"/>
    <w:rsid w:val="002C60AA"/>
    <w:rsid w:val="002C69C8"/>
    <w:rsid w:val="002C6AFD"/>
    <w:rsid w:val="002C76BD"/>
    <w:rsid w:val="002C7966"/>
    <w:rsid w:val="002C7A3F"/>
    <w:rsid w:val="002D05BB"/>
    <w:rsid w:val="002D0FA4"/>
    <w:rsid w:val="002D1467"/>
    <w:rsid w:val="002D1509"/>
    <w:rsid w:val="002D1CFB"/>
    <w:rsid w:val="002D1D1F"/>
    <w:rsid w:val="002D1FB0"/>
    <w:rsid w:val="002D33BD"/>
    <w:rsid w:val="002D3D4B"/>
    <w:rsid w:val="002D3F45"/>
    <w:rsid w:val="002D4470"/>
    <w:rsid w:val="002D44B4"/>
    <w:rsid w:val="002D490B"/>
    <w:rsid w:val="002D4CFA"/>
    <w:rsid w:val="002D702B"/>
    <w:rsid w:val="002D71F5"/>
    <w:rsid w:val="002D73A3"/>
    <w:rsid w:val="002D781C"/>
    <w:rsid w:val="002D7E17"/>
    <w:rsid w:val="002E044D"/>
    <w:rsid w:val="002E1186"/>
    <w:rsid w:val="002E15B7"/>
    <w:rsid w:val="002E1B17"/>
    <w:rsid w:val="002E25E6"/>
    <w:rsid w:val="002E2964"/>
    <w:rsid w:val="002E3053"/>
    <w:rsid w:val="002E3413"/>
    <w:rsid w:val="002E40B1"/>
    <w:rsid w:val="002E42D9"/>
    <w:rsid w:val="002E551A"/>
    <w:rsid w:val="002E5730"/>
    <w:rsid w:val="002E5BC7"/>
    <w:rsid w:val="002E5FE3"/>
    <w:rsid w:val="002E6878"/>
    <w:rsid w:val="002E6B1F"/>
    <w:rsid w:val="002E6CB6"/>
    <w:rsid w:val="002E7DC5"/>
    <w:rsid w:val="002E7E1A"/>
    <w:rsid w:val="002F04CE"/>
    <w:rsid w:val="002F05EB"/>
    <w:rsid w:val="002F09FC"/>
    <w:rsid w:val="002F18E5"/>
    <w:rsid w:val="002F1C0B"/>
    <w:rsid w:val="002F1D06"/>
    <w:rsid w:val="002F1ED3"/>
    <w:rsid w:val="002F2381"/>
    <w:rsid w:val="002F266F"/>
    <w:rsid w:val="002F26E7"/>
    <w:rsid w:val="002F31E0"/>
    <w:rsid w:val="002F369E"/>
    <w:rsid w:val="002F469D"/>
    <w:rsid w:val="002F4A84"/>
    <w:rsid w:val="002F4CA1"/>
    <w:rsid w:val="002F50D1"/>
    <w:rsid w:val="002F5519"/>
    <w:rsid w:val="002F6018"/>
    <w:rsid w:val="002F6D66"/>
    <w:rsid w:val="002F7696"/>
    <w:rsid w:val="002F7791"/>
    <w:rsid w:val="002F78F8"/>
    <w:rsid w:val="002F7D12"/>
    <w:rsid w:val="0030025D"/>
    <w:rsid w:val="00300F09"/>
    <w:rsid w:val="0030174B"/>
    <w:rsid w:val="00301E4A"/>
    <w:rsid w:val="00301E62"/>
    <w:rsid w:val="0030206A"/>
    <w:rsid w:val="003035B8"/>
    <w:rsid w:val="0030395B"/>
    <w:rsid w:val="0030424C"/>
    <w:rsid w:val="003044C2"/>
    <w:rsid w:val="0030452D"/>
    <w:rsid w:val="00304746"/>
    <w:rsid w:val="003058B8"/>
    <w:rsid w:val="00305964"/>
    <w:rsid w:val="003059F9"/>
    <w:rsid w:val="00306827"/>
    <w:rsid w:val="003070CD"/>
    <w:rsid w:val="00307101"/>
    <w:rsid w:val="003075D5"/>
    <w:rsid w:val="00307959"/>
    <w:rsid w:val="00307BC7"/>
    <w:rsid w:val="00307F74"/>
    <w:rsid w:val="00310361"/>
    <w:rsid w:val="003104BA"/>
    <w:rsid w:val="00310618"/>
    <w:rsid w:val="00310EB9"/>
    <w:rsid w:val="00311110"/>
    <w:rsid w:val="003111EF"/>
    <w:rsid w:val="0031139B"/>
    <w:rsid w:val="003117D0"/>
    <w:rsid w:val="00311A0D"/>
    <w:rsid w:val="00311C58"/>
    <w:rsid w:val="00311EB9"/>
    <w:rsid w:val="00312729"/>
    <w:rsid w:val="003132BD"/>
    <w:rsid w:val="00314263"/>
    <w:rsid w:val="00314660"/>
    <w:rsid w:val="00314801"/>
    <w:rsid w:val="00315387"/>
    <w:rsid w:val="0031650E"/>
    <w:rsid w:val="00316F35"/>
    <w:rsid w:val="003201ED"/>
    <w:rsid w:val="003202A1"/>
    <w:rsid w:val="00320DB7"/>
    <w:rsid w:val="003211E4"/>
    <w:rsid w:val="00321330"/>
    <w:rsid w:val="003215F6"/>
    <w:rsid w:val="003216CB"/>
    <w:rsid w:val="00321D00"/>
    <w:rsid w:val="0032209E"/>
    <w:rsid w:val="003224F1"/>
    <w:rsid w:val="00322704"/>
    <w:rsid w:val="00322D66"/>
    <w:rsid w:val="00322EA8"/>
    <w:rsid w:val="00322F3B"/>
    <w:rsid w:val="003241E8"/>
    <w:rsid w:val="003247BD"/>
    <w:rsid w:val="00325934"/>
    <w:rsid w:val="00325A01"/>
    <w:rsid w:val="00325A8F"/>
    <w:rsid w:val="00325B25"/>
    <w:rsid w:val="00326C3D"/>
    <w:rsid w:val="00326D7D"/>
    <w:rsid w:val="003277F7"/>
    <w:rsid w:val="00327E8C"/>
    <w:rsid w:val="00327F3A"/>
    <w:rsid w:val="003300A3"/>
    <w:rsid w:val="00330D6E"/>
    <w:rsid w:val="00330F1F"/>
    <w:rsid w:val="00330FBC"/>
    <w:rsid w:val="003313CF"/>
    <w:rsid w:val="00331622"/>
    <w:rsid w:val="0033277E"/>
    <w:rsid w:val="003334D6"/>
    <w:rsid w:val="0033394F"/>
    <w:rsid w:val="003339B1"/>
    <w:rsid w:val="003339C6"/>
    <w:rsid w:val="00333B2C"/>
    <w:rsid w:val="00333D00"/>
    <w:rsid w:val="00334014"/>
    <w:rsid w:val="00334D30"/>
    <w:rsid w:val="00334F36"/>
    <w:rsid w:val="003351F9"/>
    <w:rsid w:val="003355A5"/>
    <w:rsid w:val="00335983"/>
    <w:rsid w:val="00335FFF"/>
    <w:rsid w:val="0033689B"/>
    <w:rsid w:val="00336C29"/>
    <w:rsid w:val="00336D1A"/>
    <w:rsid w:val="00336F1D"/>
    <w:rsid w:val="00337795"/>
    <w:rsid w:val="003379FE"/>
    <w:rsid w:val="00337E57"/>
    <w:rsid w:val="003400A3"/>
    <w:rsid w:val="003409F3"/>
    <w:rsid w:val="00340A16"/>
    <w:rsid w:val="003413DC"/>
    <w:rsid w:val="0034210E"/>
    <w:rsid w:val="00342249"/>
    <w:rsid w:val="003427EE"/>
    <w:rsid w:val="003428E1"/>
    <w:rsid w:val="00343D9F"/>
    <w:rsid w:val="003443CE"/>
    <w:rsid w:val="003448E1"/>
    <w:rsid w:val="00344B2D"/>
    <w:rsid w:val="00344F15"/>
    <w:rsid w:val="003450D8"/>
    <w:rsid w:val="00345508"/>
    <w:rsid w:val="003456F2"/>
    <w:rsid w:val="00346429"/>
    <w:rsid w:val="00346435"/>
    <w:rsid w:val="0034661E"/>
    <w:rsid w:val="003468A6"/>
    <w:rsid w:val="00346A0F"/>
    <w:rsid w:val="00346AF2"/>
    <w:rsid w:val="00347006"/>
    <w:rsid w:val="003479EF"/>
    <w:rsid w:val="00347A8C"/>
    <w:rsid w:val="00347ADD"/>
    <w:rsid w:val="00347FD4"/>
    <w:rsid w:val="003502CD"/>
    <w:rsid w:val="00350311"/>
    <w:rsid w:val="00350FC4"/>
    <w:rsid w:val="00351E8C"/>
    <w:rsid w:val="00353862"/>
    <w:rsid w:val="0035406F"/>
    <w:rsid w:val="00354465"/>
    <w:rsid w:val="0035452F"/>
    <w:rsid w:val="00354537"/>
    <w:rsid w:val="00354B96"/>
    <w:rsid w:val="00355007"/>
    <w:rsid w:val="003551FB"/>
    <w:rsid w:val="00356191"/>
    <w:rsid w:val="0035635D"/>
    <w:rsid w:val="00356653"/>
    <w:rsid w:val="003572A1"/>
    <w:rsid w:val="00357758"/>
    <w:rsid w:val="00357980"/>
    <w:rsid w:val="00360309"/>
    <w:rsid w:val="0036042B"/>
    <w:rsid w:val="00360779"/>
    <w:rsid w:val="00360965"/>
    <w:rsid w:val="00360D4B"/>
    <w:rsid w:val="00361812"/>
    <w:rsid w:val="0036182E"/>
    <w:rsid w:val="00361DA7"/>
    <w:rsid w:val="00362813"/>
    <w:rsid w:val="003629AF"/>
    <w:rsid w:val="003629D8"/>
    <w:rsid w:val="003633E0"/>
    <w:rsid w:val="00363F63"/>
    <w:rsid w:val="0036452A"/>
    <w:rsid w:val="003654A2"/>
    <w:rsid w:val="00365690"/>
    <w:rsid w:val="00365C9E"/>
    <w:rsid w:val="003663F3"/>
    <w:rsid w:val="00366811"/>
    <w:rsid w:val="00367067"/>
    <w:rsid w:val="00367D91"/>
    <w:rsid w:val="00367F10"/>
    <w:rsid w:val="0037037B"/>
    <w:rsid w:val="0037046B"/>
    <w:rsid w:val="0037128B"/>
    <w:rsid w:val="00371E55"/>
    <w:rsid w:val="0037477B"/>
    <w:rsid w:val="00374B4F"/>
    <w:rsid w:val="00375C01"/>
    <w:rsid w:val="00375D43"/>
    <w:rsid w:val="00375EA1"/>
    <w:rsid w:val="00376467"/>
    <w:rsid w:val="003767A1"/>
    <w:rsid w:val="00376C85"/>
    <w:rsid w:val="0037705C"/>
    <w:rsid w:val="003772ED"/>
    <w:rsid w:val="00380459"/>
    <w:rsid w:val="00380493"/>
    <w:rsid w:val="00380682"/>
    <w:rsid w:val="00381DFE"/>
    <w:rsid w:val="003825FE"/>
    <w:rsid w:val="00382C1B"/>
    <w:rsid w:val="0038306F"/>
    <w:rsid w:val="003840AF"/>
    <w:rsid w:val="00384175"/>
    <w:rsid w:val="0038478B"/>
    <w:rsid w:val="003855A2"/>
    <w:rsid w:val="00385CE0"/>
    <w:rsid w:val="00385E6B"/>
    <w:rsid w:val="0038652C"/>
    <w:rsid w:val="0038732E"/>
    <w:rsid w:val="00387828"/>
    <w:rsid w:val="00390585"/>
    <w:rsid w:val="003906E9"/>
    <w:rsid w:val="003907F7"/>
    <w:rsid w:val="00391150"/>
    <w:rsid w:val="00391624"/>
    <w:rsid w:val="00391BAB"/>
    <w:rsid w:val="00391D6D"/>
    <w:rsid w:val="00391E9F"/>
    <w:rsid w:val="00391FD1"/>
    <w:rsid w:val="00392210"/>
    <w:rsid w:val="00392579"/>
    <w:rsid w:val="00392724"/>
    <w:rsid w:val="00393409"/>
    <w:rsid w:val="003934B2"/>
    <w:rsid w:val="003935EF"/>
    <w:rsid w:val="00393866"/>
    <w:rsid w:val="003947B8"/>
    <w:rsid w:val="00394808"/>
    <w:rsid w:val="00394BEE"/>
    <w:rsid w:val="00395A1D"/>
    <w:rsid w:val="00395E8F"/>
    <w:rsid w:val="003965F6"/>
    <w:rsid w:val="00396977"/>
    <w:rsid w:val="0039702A"/>
    <w:rsid w:val="00397E29"/>
    <w:rsid w:val="00397E99"/>
    <w:rsid w:val="003A088E"/>
    <w:rsid w:val="003A0CB9"/>
    <w:rsid w:val="003A0F7A"/>
    <w:rsid w:val="003A1AAE"/>
    <w:rsid w:val="003A1E7E"/>
    <w:rsid w:val="003A2122"/>
    <w:rsid w:val="003A3335"/>
    <w:rsid w:val="003A36F4"/>
    <w:rsid w:val="003A38C8"/>
    <w:rsid w:val="003A4280"/>
    <w:rsid w:val="003A4297"/>
    <w:rsid w:val="003A48B6"/>
    <w:rsid w:val="003A50CD"/>
    <w:rsid w:val="003A602C"/>
    <w:rsid w:val="003A635D"/>
    <w:rsid w:val="003A6E66"/>
    <w:rsid w:val="003A71B7"/>
    <w:rsid w:val="003A7261"/>
    <w:rsid w:val="003A76E2"/>
    <w:rsid w:val="003A78B1"/>
    <w:rsid w:val="003A7CF6"/>
    <w:rsid w:val="003A7D02"/>
    <w:rsid w:val="003B0202"/>
    <w:rsid w:val="003B02A7"/>
    <w:rsid w:val="003B02BC"/>
    <w:rsid w:val="003B02F2"/>
    <w:rsid w:val="003B06F1"/>
    <w:rsid w:val="003B0EB3"/>
    <w:rsid w:val="003B1046"/>
    <w:rsid w:val="003B14DB"/>
    <w:rsid w:val="003B29E1"/>
    <w:rsid w:val="003B2C5C"/>
    <w:rsid w:val="003B357F"/>
    <w:rsid w:val="003B3D57"/>
    <w:rsid w:val="003B430E"/>
    <w:rsid w:val="003B4489"/>
    <w:rsid w:val="003B5390"/>
    <w:rsid w:val="003B53F6"/>
    <w:rsid w:val="003B6287"/>
    <w:rsid w:val="003B6329"/>
    <w:rsid w:val="003B6C94"/>
    <w:rsid w:val="003B7453"/>
    <w:rsid w:val="003B7A89"/>
    <w:rsid w:val="003B7AE6"/>
    <w:rsid w:val="003B7BCF"/>
    <w:rsid w:val="003B7BF1"/>
    <w:rsid w:val="003B7C0B"/>
    <w:rsid w:val="003B7E50"/>
    <w:rsid w:val="003C0227"/>
    <w:rsid w:val="003C0812"/>
    <w:rsid w:val="003C0E4C"/>
    <w:rsid w:val="003C1318"/>
    <w:rsid w:val="003C19A1"/>
    <w:rsid w:val="003C1FBC"/>
    <w:rsid w:val="003C2365"/>
    <w:rsid w:val="003C28A3"/>
    <w:rsid w:val="003C2A03"/>
    <w:rsid w:val="003C2E84"/>
    <w:rsid w:val="003C3D75"/>
    <w:rsid w:val="003C5742"/>
    <w:rsid w:val="003C57EE"/>
    <w:rsid w:val="003C5FAC"/>
    <w:rsid w:val="003C6CE8"/>
    <w:rsid w:val="003C7C9D"/>
    <w:rsid w:val="003D060C"/>
    <w:rsid w:val="003D1BEC"/>
    <w:rsid w:val="003D1C81"/>
    <w:rsid w:val="003D2077"/>
    <w:rsid w:val="003D3C1F"/>
    <w:rsid w:val="003D447F"/>
    <w:rsid w:val="003D4AEE"/>
    <w:rsid w:val="003D4E1A"/>
    <w:rsid w:val="003D5F0B"/>
    <w:rsid w:val="003D6279"/>
    <w:rsid w:val="003D648E"/>
    <w:rsid w:val="003D6597"/>
    <w:rsid w:val="003D6A94"/>
    <w:rsid w:val="003D6B1E"/>
    <w:rsid w:val="003D7005"/>
    <w:rsid w:val="003E089F"/>
    <w:rsid w:val="003E138B"/>
    <w:rsid w:val="003E1566"/>
    <w:rsid w:val="003E2A6F"/>
    <w:rsid w:val="003E2E55"/>
    <w:rsid w:val="003E2E99"/>
    <w:rsid w:val="003E3033"/>
    <w:rsid w:val="003E31F2"/>
    <w:rsid w:val="003E3354"/>
    <w:rsid w:val="003E3BC1"/>
    <w:rsid w:val="003E457B"/>
    <w:rsid w:val="003E4887"/>
    <w:rsid w:val="003E4DD3"/>
    <w:rsid w:val="003E4E0A"/>
    <w:rsid w:val="003E4EF1"/>
    <w:rsid w:val="003E50EC"/>
    <w:rsid w:val="003E57A1"/>
    <w:rsid w:val="003E6052"/>
    <w:rsid w:val="003E682C"/>
    <w:rsid w:val="003E71EF"/>
    <w:rsid w:val="003E7D63"/>
    <w:rsid w:val="003E7F31"/>
    <w:rsid w:val="003E7F86"/>
    <w:rsid w:val="003F0D3E"/>
    <w:rsid w:val="003F183F"/>
    <w:rsid w:val="003F1B1E"/>
    <w:rsid w:val="003F2195"/>
    <w:rsid w:val="003F235B"/>
    <w:rsid w:val="003F26D1"/>
    <w:rsid w:val="003F2F65"/>
    <w:rsid w:val="003F3025"/>
    <w:rsid w:val="003F380E"/>
    <w:rsid w:val="003F3A51"/>
    <w:rsid w:val="003F4344"/>
    <w:rsid w:val="003F44D7"/>
    <w:rsid w:val="003F46A0"/>
    <w:rsid w:val="003F46B6"/>
    <w:rsid w:val="003F4B53"/>
    <w:rsid w:val="003F4ECE"/>
    <w:rsid w:val="003F55AC"/>
    <w:rsid w:val="003F55DA"/>
    <w:rsid w:val="003F587F"/>
    <w:rsid w:val="003F58FA"/>
    <w:rsid w:val="003F59FC"/>
    <w:rsid w:val="003F5B15"/>
    <w:rsid w:val="003F5B39"/>
    <w:rsid w:val="003F656E"/>
    <w:rsid w:val="003F676D"/>
    <w:rsid w:val="00400354"/>
    <w:rsid w:val="00400695"/>
    <w:rsid w:val="00401028"/>
    <w:rsid w:val="004019B9"/>
    <w:rsid w:val="00402FD1"/>
    <w:rsid w:val="00404BE4"/>
    <w:rsid w:val="004050A2"/>
    <w:rsid w:val="00405ADA"/>
    <w:rsid w:val="00405BA3"/>
    <w:rsid w:val="004062EB"/>
    <w:rsid w:val="0040633A"/>
    <w:rsid w:val="00406950"/>
    <w:rsid w:val="00406FD4"/>
    <w:rsid w:val="00407078"/>
    <w:rsid w:val="00407C22"/>
    <w:rsid w:val="00407F7A"/>
    <w:rsid w:val="004102A3"/>
    <w:rsid w:val="004102FD"/>
    <w:rsid w:val="00410416"/>
    <w:rsid w:val="00410904"/>
    <w:rsid w:val="00410C7C"/>
    <w:rsid w:val="00410CDF"/>
    <w:rsid w:val="004111FD"/>
    <w:rsid w:val="00411229"/>
    <w:rsid w:val="004115AD"/>
    <w:rsid w:val="00411A21"/>
    <w:rsid w:val="00412393"/>
    <w:rsid w:val="004123CA"/>
    <w:rsid w:val="0041261A"/>
    <w:rsid w:val="0041275E"/>
    <w:rsid w:val="00412926"/>
    <w:rsid w:val="0041339A"/>
    <w:rsid w:val="0041391B"/>
    <w:rsid w:val="00413B6A"/>
    <w:rsid w:val="00413B91"/>
    <w:rsid w:val="0041424A"/>
    <w:rsid w:val="004143E1"/>
    <w:rsid w:val="004147EF"/>
    <w:rsid w:val="00414D8B"/>
    <w:rsid w:val="00414FCC"/>
    <w:rsid w:val="00415520"/>
    <w:rsid w:val="00415953"/>
    <w:rsid w:val="00415B4A"/>
    <w:rsid w:val="0041671E"/>
    <w:rsid w:val="0041686E"/>
    <w:rsid w:val="00416D99"/>
    <w:rsid w:val="0042004C"/>
    <w:rsid w:val="0042087B"/>
    <w:rsid w:val="00420BE0"/>
    <w:rsid w:val="0042165A"/>
    <w:rsid w:val="00421BC2"/>
    <w:rsid w:val="00421D43"/>
    <w:rsid w:val="0042254B"/>
    <w:rsid w:val="004228CF"/>
    <w:rsid w:val="0042295C"/>
    <w:rsid w:val="004231C8"/>
    <w:rsid w:val="004233BD"/>
    <w:rsid w:val="0042372C"/>
    <w:rsid w:val="0042422A"/>
    <w:rsid w:val="00424419"/>
    <w:rsid w:val="00424C8C"/>
    <w:rsid w:val="00424F9E"/>
    <w:rsid w:val="0042575F"/>
    <w:rsid w:val="00425EC7"/>
    <w:rsid w:val="00425EDF"/>
    <w:rsid w:val="00426266"/>
    <w:rsid w:val="0042787A"/>
    <w:rsid w:val="0042790D"/>
    <w:rsid w:val="00427B7C"/>
    <w:rsid w:val="004301ED"/>
    <w:rsid w:val="0043028B"/>
    <w:rsid w:val="00430814"/>
    <w:rsid w:val="00431DBB"/>
    <w:rsid w:val="0043204A"/>
    <w:rsid w:val="00432AED"/>
    <w:rsid w:val="00432F13"/>
    <w:rsid w:val="00433202"/>
    <w:rsid w:val="00433BEF"/>
    <w:rsid w:val="004340E2"/>
    <w:rsid w:val="00434234"/>
    <w:rsid w:val="00434572"/>
    <w:rsid w:val="00434E0B"/>
    <w:rsid w:val="004353E9"/>
    <w:rsid w:val="00435789"/>
    <w:rsid w:val="004359CF"/>
    <w:rsid w:val="004367AF"/>
    <w:rsid w:val="00436A5A"/>
    <w:rsid w:val="00436D87"/>
    <w:rsid w:val="00437617"/>
    <w:rsid w:val="004378F0"/>
    <w:rsid w:val="00437B6A"/>
    <w:rsid w:val="00437D8B"/>
    <w:rsid w:val="00437FBE"/>
    <w:rsid w:val="004405C7"/>
    <w:rsid w:val="00440971"/>
    <w:rsid w:val="00440B11"/>
    <w:rsid w:val="00440C67"/>
    <w:rsid w:val="004410BF"/>
    <w:rsid w:val="004414F5"/>
    <w:rsid w:val="00441AC4"/>
    <w:rsid w:val="00441F40"/>
    <w:rsid w:val="00442027"/>
    <w:rsid w:val="0044235A"/>
    <w:rsid w:val="00442E93"/>
    <w:rsid w:val="004430A7"/>
    <w:rsid w:val="00443119"/>
    <w:rsid w:val="00443E3C"/>
    <w:rsid w:val="004442AE"/>
    <w:rsid w:val="004443BF"/>
    <w:rsid w:val="00444438"/>
    <w:rsid w:val="004444FD"/>
    <w:rsid w:val="00444531"/>
    <w:rsid w:val="00445052"/>
    <w:rsid w:val="00445122"/>
    <w:rsid w:val="0044626C"/>
    <w:rsid w:val="00446915"/>
    <w:rsid w:val="004476BF"/>
    <w:rsid w:val="004500B4"/>
    <w:rsid w:val="004508B8"/>
    <w:rsid w:val="00451008"/>
    <w:rsid w:val="0045143F"/>
    <w:rsid w:val="0045151C"/>
    <w:rsid w:val="0045157B"/>
    <w:rsid w:val="004516D1"/>
    <w:rsid w:val="00452291"/>
    <w:rsid w:val="0045294F"/>
    <w:rsid w:val="00452B01"/>
    <w:rsid w:val="004532AA"/>
    <w:rsid w:val="00453319"/>
    <w:rsid w:val="0045346C"/>
    <w:rsid w:val="004535DA"/>
    <w:rsid w:val="00453B8B"/>
    <w:rsid w:val="00453BFC"/>
    <w:rsid w:val="00453E98"/>
    <w:rsid w:val="00454589"/>
    <w:rsid w:val="004546A3"/>
    <w:rsid w:val="00454A22"/>
    <w:rsid w:val="0045544A"/>
    <w:rsid w:val="00455B64"/>
    <w:rsid w:val="004561D0"/>
    <w:rsid w:val="0045640B"/>
    <w:rsid w:val="004566C7"/>
    <w:rsid w:val="0045712A"/>
    <w:rsid w:val="00457234"/>
    <w:rsid w:val="004578F2"/>
    <w:rsid w:val="004579BC"/>
    <w:rsid w:val="00457B63"/>
    <w:rsid w:val="004608CA"/>
    <w:rsid w:val="004609C6"/>
    <w:rsid w:val="00461517"/>
    <w:rsid w:val="00461892"/>
    <w:rsid w:val="00461FFD"/>
    <w:rsid w:val="00462361"/>
    <w:rsid w:val="00463486"/>
    <w:rsid w:val="0046393B"/>
    <w:rsid w:val="00463B8A"/>
    <w:rsid w:val="004650D8"/>
    <w:rsid w:val="004652A1"/>
    <w:rsid w:val="00465A06"/>
    <w:rsid w:val="00465DA0"/>
    <w:rsid w:val="004661A1"/>
    <w:rsid w:val="0046658D"/>
    <w:rsid w:val="00466AD1"/>
    <w:rsid w:val="00466B6A"/>
    <w:rsid w:val="00466E28"/>
    <w:rsid w:val="00467EA2"/>
    <w:rsid w:val="004702AB"/>
    <w:rsid w:val="00470E85"/>
    <w:rsid w:val="00470FC4"/>
    <w:rsid w:val="00471C66"/>
    <w:rsid w:val="00472440"/>
    <w:rsid w:val="004726A7"/>
    <w:rsid w:val="004728D0"/>
    <w:rsid w:val="00472D42"/>
    <w:rsid w:val="00472D71"/>
    <w:rsid w:val="00472FBF"/>
    <w:rsid w:val="0047363D"/>
    <w:rsid w:val="00473912"/>
    <w:rsid w:val="00473D15"/>
    <w:rsid w:val="00474462"/>
    <w:rsid w:val="00474534"/>
    <w:rsid w:val="00474C65"/>
    <w:rsid w:val="00475629"/>
    <w:rsid w:val="0047597E"/>
    <w:rsid w:val="0047599D"/>
    <w:rsid w:val="00476CAD"/>
    <w:rsid w:val="0047749E"/>
    <w:rsid w:val="004775EB"/>
    <w:rsid w:val="004813AB"/>
    <w:rsid w:val="004815BE"/>
    <w:rsid w:val="00481C27"/>
    <w:rsid w:val="0048294C"/>
    <w:rsid w:val="00482D7F"/>
    <w:rsid w:val="00482D91"/>
    <w:rsid w:val="00482DA4"/>
    <w:rsid w:val="00483430"/>
    <w:rsid w:val="0048448E"/>
    <w:rsid w:val="004844C0"/>
    <w:rsid w:val="00485058"/>
    <w:rsid w:val="004851BF"/>
    <w:rsid w:val="00485336"/>
    <w:rsid w:val="004853CC"/>
    <w:rsid w:val="004853CD"/>
    <w:rsid w:val="00485D32"/>
    <w:rsid w:val="00485F96"/>
    <w:rsid w:val="00486201"/>
    <w:rsid w:val="00486BA7"/>
    <w:rsid w:val="0048730E"/>
    <w:rsid w:val="00487808"/>
    <w:rsid w:val="004878BD"/>
    <w:rsid w:val="00487BED"/>
    <w:rsid w:val="00487DF9"/>
    <w:rsid w:val="004904AE"/>
    <w:rsid w:val="004908C7"/>
    <w:rsid w:val="00490982"/>
    <w:rsid w:val="00490C5A"/>
    <w:rsid w:val="004911F5"/>
    <w:rsid w:val="004912D3"/>
    <w:rsid w:val="00491E75"/>
    <w:rsid w:val="00491FC8"/>
    <w:rsid w:val="004926EA"/>
    <w:rsid w:val="0049299B"/>
    <w:rsid w:val="00492A0B"/>
    <w:rsid w:val="00492EAF"/>
    <w:rsid w:val="004932DE"/>
    <w:rsid w:val="00493A5A"/>
    <w:rsid w:val="00493B01"/>
    <w:rsid w:val="00493C9C"/>
    <w:rsid w:val="004941FB"/>
    <w:rsid w:val="0049447D"/>
    <w:rsid w:val="00494BEA"/>
    <w:rsid w:val="00494CB3"/>
    <w:rsid w:val="00494DDC"/>
    <w:rsid w:val="004950BD"/>
    <w:rsid w:val="00495372"/>
    <w:rsid w:val="004956A2"/>
    <w:rsid w:val="00495A5E"/>
    <w:rsid w:val="00495EC3"/>
    <w:rsid w:val="00495F81"/>
    <w:rsid w:val="00496347"/>
    <w:rsid w:val="00496776"/>
    <w:rsid w:val="00496B4B"/>
    <w:rsid w:val="00496F2A"/>
    <w:rsid w:val="0049727B"/>
    <w:rsid w:val="004A01C8"/>
    <w:rsid w:val="004A0471"/>
    <w:rsid w:val="004A0A6D"/>
    <w:rsid w:val="004A0CFB"/>
    <w:rsid w:val="004A12A4"/>
    <w:rsid w:val="004A1781"/>
    <w:rsid w:val="004A1DFA"/>
    <w:rsid w:val="004A1F41"/>
    <w:rsid w:val="004A26D6"/>
    <w:rsid w:val="004A26F1"/>
    <w:rsid w:val="004A3496"/>
    <w:rsid w:val="004A3807"/>
    <w:rsid w:val="004A3D9E"/>
    <w:rsid w:val="004A413B"/>
    <w:rsid w:val="004A4A31"/>
    <w:rsid w:val="004A4B05"/>
    <w:rsid w:val="004A4D81"/>
    <w:rsid w:val="004A5567"/>
    <w:rsid w:val="004A58D3"/>
    <w:rsid w:val="004A5F36"/>
    <w:rsid w:val="004A6031"/>
    <w:rsid w:val="004A6927"/>
    <w:rsid w:val="004A71B6"/>
    <w:rsid w:val="004A759A"/>
    <w:rsid w:val="004B042C"/>
    <w:rsid w:val="004B04B4"/>
    <w:rsid w:val="004B04D4"/>
    <w:rsid w:val="004B04D5"/>
    <w:rsid w:val="004B0D78"/>
    <w:rsid w:val="004B111E"/>
    <w:rsid w:val="004B16C1"/>
    <w:rsid w:val="004B1EA8"/>
    <w:rsid w:val="004B1F45"/>
    <w:rsid w:val="004B2970"/>
    <w:rsid w:val="004B390B"/>
    <w:rsid w:val="004B3CB8"/>
    <w:rsid w:val="004B4451"/>
    <w:rsid w:val="004B499D"/>
    <w:rsid w:val="004B4B2B"/>
    <w:rsid w:val="004B4DC2"/>
    <w:rsid w:val="004B5A7C"/>
    <w:rsid w:val="004B6CFE"/>
    <w:rsid w:val="004B6FC7"/>
    <w:rsid w:val="004B7718"/>
    <w:rsid w:val="004B7966"/>
    <w:rsid w:val="004B7DC1"/>
    <w:rsid w:val="004C0AFF"/>
    <w:rsid w:val="004C1142"/>
    <w:rsid w:val="004C194E"/>
    <w:rsid w:val="004C21FC"/>
    <w:rsid w:val="004C2550"/>
    <w:rsid w:val="004C2673"/>
    <w:rsid w:val="004C26C5"/>
    <w:rsid w:val="004C26E5"/>
    <w:rsid w:val="004C2CC1"/>
    <w:rsid w:val="004C307C"/>
    <w:rsid w:val="004C34F8"/>
    <w:rsid w:val="004C3A8B"/>
    <w:rsid w:val="004C3C12"/>
    <w:rsid w:val="004C44C6"/>
    <w:rsid w:val="004C4C60"/>
    <w:rsid w:val="004C51CC"/>
    <w:rsid w:val="004C5363"/>
    <w:rsid w:val="004C5E30"/>
    <w:rsid w:val="004C5F08"/>
    <w:rsid w:val="004C604B"/>
    <w:rsid w:val="004C60A9"/>
    <w:rsid w:val="004C74E4"/>
    <w:rsid w:val="004C7D10"/>
    <w:rsid w:val="004D0204"/>
    <w:rsid w:val="004D0A3D"/>
    <w:rsid w:val="004D0C09"/>
    <w:rsid w:val="004D1575"/>
    <w:rsid w:val="004D1F77"/>
    <w:rsid w:val="004D1F9D"/>
    <w:rsid w:val="004D26DD"/>
    <w:rsid w:val="004D2C0C"/>
    <w:rsid w:val="004D2E19"/>
    <w:rsid w:val="004D33CB"/>
    <w:rsid w:val="004D35FC"/>
    <w:rsid w:val="004D501C"/>
    <w:rsid w:val="004D50C2"/>
    <w:rsid w:val="004D51A9"/>
    <w:rsid w:val="004D5ADF"/>
    <w:rsid w:val="004D5B41"/>
    <w:rsid w:val="004D777B"/>
    <w:rsid w:val="004E09D7"/>
    <w:rsid w:val="004E09EB"/>
    <w:rsid w:val="004E0A38"/>
    <w:rsid w:val="004E0E30"/>
    <w:rsid w:val="004E1555"/>
    <w:rsid w:val="004E1872"/>
    <w:rsid w:val="004E1C1B"/>
    <w:rsid w:val="004E238D"/>
    <w:rsid w:val="004E2AB7"/>
    <w:rsid w:val="004E35F0"/>
    <w:rsid w:val="004E3901"/>
    <w:rsid w:val="004E3998"/>
    <w:rsid w:val="004E39CC"/>
    <w:rsid w:val="004E4184"/>
    <w:rsid w:val="004E4252"/>
    <w:rsid w:val="004E44D7"/>
    <w:rsid w:val="004E5068"/>
    <w:rsid w:val="004E5CD5"/>
    <w:rsid w:val="004E5FF6"/>
    <w:rsid w:val="004E6026"/>
    <w:rsid w:val="004E61CA"/>
    <w:rsid w:val="004E6BDB"/>
    <w:rsid w:val="004E6D0E"/>
    <w:rsid w:val="004E6E29"/>
    <w:rsid w:val="004E6FC9"/>
    <w:rsid w:val="004E7C9B"/>
    <w:rsid w:val="004F001F"/>
    <w:rsid w:val="004F05A7"/>
    <w:rsid w:val="004F0627"/>
    <w:rsid w:val="004F0B1F"/>
    <w:rsid w:val="004F0FD8"/>
    <w:rsid w:val="004F1180"/>
    <w:rsid w:val="004F162F"/>
    <w:rsid w:val="004F1883"/>
    <w:rsid w:val="004F18AC"/>
    <w:rsid w:val="004F1936"/>
    <w:rsid w:val="004F2323"/>
    <w:rsid w:val="004F2F0C"/>
    <w:rsid w:val="004F2F26"/>
    <w:rsid w:val="004F34DC"/>
    <w:rsid w:val="004F3891"/>
    <w:rsid w:val="004F3ACD"/>
    <w:rsid w:val="004F3F12"/>
    <w:rsid w:val="004F40B8"/>
    <w:rsid w:val="004F4595"/>
    <w:rsid w:val="004F5DD1"/>
    <w:rsid w:val="004F6BAB"/>
    <w:rsid w:val="004F6C31"/>
    <w:rsid w:val="004F6C36"/>
    <w:rsid w:val="004F6D19"/>
    <w:rsid w:val="004F6D28"/>
    <w:rsid w:val="004F6FBB"/>
    <w:rsid w:val="004F71C9"/>
    <w:rsid w:val="004F7257"/>
    <w:rsid w:val="004F7A48"/>
    <w:rsid w:val="004F7CA1"/>
    <w:rsid w:val="004F7CFA"/>
    <w:rsid w:val="005003D9"/>
    <w:rsid w:val="005010EC"/>
    <w:rsid w:val="005013B0"/>
    <w:rsid w:val="00501EA7"/>
    <w:rsid w:val="00502134"/>
    <w:rsid w:val="00502174"/>
    <w:rsid w:val="005022C0"/>
    <w:rsid w:val="005027A8"/>
    <w:rsid w:val="00503055"/>
    <w:rsid w:val="00503F3B"/>
    <w:rsid w:val="005045B4"/>
    <w:rsid w:val="0050469C"/>
    <w:rsid w:val="005056B3"/>
    <w:rsid w:val="00505A72"/>
    <w:rsid w:val="005069D5"/>
    <w:rsid w:val="00506CA6"/>
    <w:rsid w:val="005077F3"/>
    <w:rsid w:val="00507C15"/>
    <w:rsid w:val="00510196"/>
    <w:rsid w:val="0051044B"/>
    <w:rsid w:val="00510823"/>
    <w:rsid w:val="00510B96"/>
    <w:rsid w:val="00510E7A"/>
    <w:rsid w:val="00510FE2"/>
    <w:rsid w:val="00511514"/>
    <w:rsid w:val="0051158C"/>
    <w:rsid w:val="00511D70"/>
    <w:rsid w:val="00512131"/>
    <w:rsid w:val="00512340"/>
    <w:rsid w:val="00512BBB"/>
    <w:rsid w:val="00512CA1"/>
    <w:rsid w:val="00512FB9"/>
    <w:rsid w:val="00512FF8"/>
    <w:rsid w:val="00513060"/>
    <w:rsid w:val="00513655"/>
    <w:rsid w:val="005149F1"/>
    <w:rsid w:val="00514BB2"/>
    <w:rsid w:val="0051546A"/>
    <w:rsid w:val="005155C3"/>
    <w:rsid w:val="0051609B"/>
    <w:rsid w:val="00516BFB"/>
    <w:rsid w:val="005170B8"/>
    <w:rsid w:val="005179BD"/>
    <w:rsid w:val="00517C9E"/>
    <w:rsid w:val="00517D2E"/>
    <w:rsid w:val="005200C3"/>
    <w:rsid w:val="00520559"/>
    <w:rsid w:val="00520666"/>
    <w:rsid w:val="00520925"/>
    <w:rsid w:val="00520BEA"/>
    <w:rsid w:val="00520ED5"/>
    <w:rsid w:val="00521064"/>
    <w:rsid w:val="00521375"/>
    <w:rsid w:val="00521AD8"/>
    <w:rsid w:val="00521BB1"/>
    <w:rsid w:val="00521E44"/>
    <w:rsid w:val="0052228B"/>
    <w:rsid w:val="005223DC"/>
    <w:rsid w:val="00522642"/>
    <w:rsid w:val="00522A92"/>
    <w:rsid w:val="00522EF8"/>
    <w:rsid w:val="00522FA6"/>
    <w:rsid w:val="005231D2"/>
    <w:rsid w:val="0052365E"/>
    <w:rsid w:val="00523E99"/>
    <w:rsid w:val="00524138"/>
    <w:rsid w:val="00524ADE"/>
    <w:rsid w:val="0052613F"/>
    <w:rsid w:val="0052614D"/>
    <w:rsid w:val="0052640D"/>
    <w:rsid w:val="005275E2"/>
    <w:rsid w:val="00527D52"/>
    <w:rsid w:val="00527E52"/>
    <w:rsid w:val="0053193C"/>
    <w:rsid w:val="005319B6"/>
    <w:rsid w:val="00531C43"/>
    <w:rsid w:val="0053230E"/>
    <w:rsid w:val="00532735"/>
    <w:rsid w:val="00532803"/>
    <w:rsid w:val="00532B1B"/>
    <w:rsid w:val="00533252"/>
    <w:rsid w:val="005332FC"/>
    <w:rsid w:val="0053337F"/>
    <w:rsid w:val="00533460"/>
    <w:rsid w:val="005334F5"/>
    <w:rsid w:val="005335E4"/>
    <w:rsid w:val="00533BC6"/>
    <w:rsid w:val="00533CBC"/>
    <w:rsid w:val="005341B5"/>
    <w:rsid w:val="0053459A"/>
    <w:rsid w:val="00534893"/>
    <w:rsid w:val="00534D6A"/>
    <w:rsid w:val="00534E0D"/>
    <w:rsid w:val="00534F64"/>
    <w:rsid w:val="005358FF"/>
    <w:rsid w:val="00535F4F"/>
    <w:rsid w:val="00536142"/>
    <w:rsid w:val="005363D9"/>
    <w:rsid w:val="005367C2"/>
    <w:rsid w:val="00537161"/>
    <w:rsid w:val="00537517"/>
    <w:rsid w:val="00537A46"/>
    <w:rsid w:val="005400C2"/>
    <w:rsid w:val="005401D6"/>
    <w:rsid w:val="005403DD"/>
    <w:rsid w:val="00540ACE"/>
    <w:rsid w:val="00541A81"/>
    <w:rsid w:val="00541C42"/>
    <w:rsid w:val="00541D76"/>
    <w:rsid w:val="00541F9C"/>
    <w:rsid w:val="0054216F"/>
    <w:rsid w:val="005421A2"/>
    <w:rsid w:val="00542BA1"/>
    <w:rsid w:val="00542E5B"/>
    <w:rsid w:val="00542FFF"/>
    <w:rsid w:val="005434BC"/>
    <w:rsid w:val="005436B7"/>
    <w:rsid w:val="005441B8"/>
    <w:rsid w:val="0054421C"/>
    <w:rsid w:val="00545B8D"/>
    <w:rsid w:val="00545CB2"/>
    <w:rsid w:val="00546794"/>
    <w:rsid w:val="005469DC"/>
    <w:rsid w:val="00546C16"/>
    <w:rsid w:val="00546D7D"/>
    <w:rsid w:val="00546F04"/>
    <w:rsid w:val="0054761C"/>
    <w:rsid w:val="00550108"/>
    <w:rsid w:val="00550175"/>
    <w:rsid w:val="005502D9"/>
    <w:rsid w:val="00550356"/>
    <w:rsid w:val="005505F2"/>
    <w:rsid w:val="00550C1C"/>
    <w:rsid w:val="0055111E"/>
    <w:rsid w:val="005512B4"/>
    <w:rsid w:val="00551941"/>
    <w:rsid w:val="0055222E"/>
    <w:rsid w:val="00552473"/>
    <w:rsid w:val="0055250D"/>
    <w:rsid w:val="00552B8D"/>
    <w:rsid w:val="00552D96"/>
    <w:rsid w:val="0055383C"/>
    <w:rsid w:val="0055410D"/>
    <w:rsid w:val="005541F2"/>
    <w:rsid w:val="00554BA5"/>
    <w:rsid w:val="00555107"/>
    <w:rsid w:val="00555595"/>
    <w:rsid w:val="00555CC5"/>
    <w:rsid w:val="005575EC"/>
    <w:rsid w:val="0055771F"/>
    <w:rsid w:val="00557CD7"/>
    <w:rsid w:val="005607A5"/>
    <w:rsid w:val="00560A2B"/>
    <w:rsid w:val="00561465"/>
    <w:rsid w:val="005619D3"/>
    <w:rsid w:val="00561FE8"/>
    <w:rsid w:val="00562362"/>
    <w:rsid w:val="0056285F"/>
    <w:rsid w:val="00562F7E"/>
    <w:rsid w:val="005638B3"/>
    <w:rsid w:val="00563CB2"/>
    <w:rsid w:val="00563EC0"/>
    <w:rsid w:val="005641D3"/>
    <w:rsid w:val="005642AB"/>
    <w:rsid w:val="00565376"/>
    <w:rsid w:val="00567AF9"/>
    <w:rsid w:val="00567D8F"/>
    <w:rsid w:val="005700B5"/>
    <w:rsid w:val="005706BC"/>
    <w:rsid w:val="00570B6A"/>
    <w:rsid w:val="00571A2F"/>
    <w:rsid w:val="0057200A"/>
    <w:rsid w:val="0057254B"/>
    <w:rsid w:val="00572FED"/>
    <w:rsid w:val="00573426"/>
    <w:rsid w:val="005735C2"/>
    <w:rsid w:val="00573FFC"/>
    <w:rsid w:val="005740CC"/>
    <w:rsid w:val="005744C8"/>
    <w:rsid w:val="005748EA"/>
    <w:rsid w:val="00575A42"/>
    <w:rsid w:val="0057616D"/>
    <w:rsid w:val="0057621B"/>
    <w:rsid w:val="00576297"/>
    <w:rsid w:val="0057641F"/>
    <w:rsid w:val="0057660A"/>
    <w:rsid w:val="00576860"/>
    <w:rsid w:val="00576EED"/>
    <w:rsid w:val="00577C5F"/>
    <w:rsid w:val="00577F5B"/>
    <w:rsid w:val="00581087"/>
    <w:rsid w:val="005812D3"/>
    <w:rsid w:val="005816D8"/>
    <w:rsid w:val="00581F03"/>
    <w:rsid w:val="005820D0"/>
    <w:rsid w:val="005825DF"/>
    <w:rsid w:val="00583118"/>
    <w:rsid w:val="005838A1"/>
    <w:rsid w:val="0058410D"/>
    <w:rsid w:val="00584716"/>
    <w:rsid w:val="00584841"/>
    <w:rsid w:val="00584A7F"/>
    <w:rsid w:val="005864BA"/>
    <w:rsid w:val="00586CE3"/>
    <w:rsid w:val="0058705C"/>
    <w:rsid w:val="00587637"/>
    <w:rsid w:val="00587873"/>
    <w:rsid w:val="005904CE"/>
    <w:rsid w:val="005909A5"/>
    <w:rsid w:val="005909D5"/>
    <w:rsid w:val="00592045"/>
    <w:rsid w:val="0059234A"/>
    <w:rsid w:val="0059252D"/>
    <w:rsid w:val="00592DDA"/>
    <w:rsid w:val="00593F90"/>
    <w:rsid w:val="0059482F"/>
    <w:rsid w:val="0059519E"/>
    <w:rsid w:val="00595322"/>
    <w:rsid w:val="00595486"/>
    <w:rsid w:val="0059562A"/>
    <w:rsid w:val="00595A96"/>
    <w:rsid w:val="00596027"/>
    <w:rsid w:val="005962B3"/>
    <w:rsid w:val="0059711F"/>
    <w:rsid w:val="00597C93"/>
    <w:rsid w:val="005A0159"/>
    <w:rsid w:val="005A0CAB"/>
    <w:rsid w:val="005A121C"/>
    <w:rsid w:val="005A15BD"/>
    <w:rsid w:val="005A3499"/>
    <w:rsid w:val="005A3524"/>
    <w:rsid w:val="005A3993"/>
    <w:rsid w:val="005A4279"/>
    <w:rsid w:val="005A5239"/>
    <w:rsid w:val="005A5C46"/>
    <w:rsid w:val="005A60C3"/>
    <w:rsid w:val="005A6290"/>
    <w:rsid w:val="005A65E7"/>
    <w:rsid w:val="005A78BA"/>
    <w:rsid w:val="005A7987"/>
    <w:rsid w:val="005A7C39"/>
    <w:rsid w:val="005B00B5"/>
    <w:rsid w:val="005B0230"/>
    <w:rsid w:val="005B052D"/>
    <w:rsid w:val="005B0A8E"/>
    <w:rsid w:val="005B0B05"/>
    <w:rsid w:val="005B0FDC"/>
    <w:rsid w:val="005B13D2"/>
    <w:rsid w:val="005B1DDD"/>
    <w:rsid w:val="005B2591"/>
    <w:rsid w:val="005B2602"/>
    <w:rsid w:val="005B263D"/>
    <w:rsid w:val="005B26C9"/>
    <w:rsid w:val="005B316F"/>
    <w:rsid w:val="005B3E4A"/>
    <w:rsid w:val="005B3ECC"/>
    <w:rsid w:val="005B40A8"/>
    <w:rsid w:val="005B5249"/>
    <w:rsid w:val="005B5389"/>
    <w:rsid w:val="005B58C7"/>
    <w:rsid w:val="005B592D"/>
    <w:rsid w:val="005B6132"/>
    <w:rsid w:val="005B6D5B"/>
    <w:rsid w:val="005B761A"/>
    <w:rsid w:val="005B7869"/>
    <w:rsid w:val="005B7F30"/>
    <w:rsid w:val="005C0146"/>
    <w:rsid w:val="005C0431"/>
    <w:rsid w:val="005C0657"/>
    <w:rsid w:val="005C07F4"/>
    <w:rsid w:val="005C0C20"/>
    <w:rsid w:val="005C0FED"/>
    <w:rsid w:val="005C126B"/>
    <w:rsid w:val="005C16BD"/>
    <w:rsid w:val="005C1D82"/>
    <w:rsid w:val="005C1F02"/>
    <w:rsid w:val="005C2203"/>
    <w:rsid w:val="005C25DA"/>
    <w:rsid w:val="005C29C0"/>
    <w:rsid w:val="005C2AAF"/>
    <w:rsid w:val="005C2CE7"/>
    <w:rsid w:val="005C40B4"/>
    <w:rsid w:val="005C41BE"/>
    <w:rsid w:val="005C448E"/>
    <w:rsid w:val="005C44A2"/>
    <w:rsid w:val="005C499B"/>
    <w:rsid w:val="005C549C"/>
    <w:rsid w:val="005C5708"/>
    <w:rsid w:val="005C59AE"/>
    <w:rsid w:val="005C5AE6"/>
    <w:rsid w:val="005C6222"/>
    <w:rsid w:val="005C6D92"/>
    <w:rsid w:val="005C73F8"/>
    <w:rsid w:val="005C7BAC"/>
    <w:rsid w:val="005C7DE4"/>
    <w:rsid w:val="005D0C45"/>
    <w:rsid w:val="005D0F5C"/>
    <w:rsid w:val="005D1090"/>
    <w:rsid w:val="005D10F7"/>
    <w:rsid w:val="005D1CE1"/>
    <w:rsid w:val="005D2A7C"/>
    <w:rsid w:val="005D2F36"/>
    <w:rsid w:val="005D3361"/>
    <w:rsid w:val="005D36AC"/>
    <w:rsid w:val="005D38E4"/>
    <w:rsid w:val="005D3B82"/>
    <w:rsid w:val="005D3D88"/>
    <w:rsid w:val="005D3FEA"/>
    <w:rsid w:val="005D4428"/>
    <w:rsid w:val="005D4761"/>
    <w:rsid w:val="005D5414"/>
    <w:rsid w:val="005D594E"/>
    <w:rsid w:val="005D5954"/>
    <w:rsid w:val="005D5A48"/>
    <w:rsid w:val="005D63E3"/>
    <w:rsid w:val="005D640C"/>
    <w:rsid w:val="005D65A6"/>
    <w:rsid w:val="005D6C0D"/>
    <w:rsid w:val="005D6D58"/>
    <w:rsid w:val="005D794B"/>
    <w:rsid w:val="005E073A"/>
    <w:rsid w:val="005E10BF"/>
    <w:rsid w:val="005E115A"/>
    <w:rsid w:val="005E151B"/>
    <w:rsid w:val="005E195B"/>
    <w:rsid w:val="005E206E"/>
    <w:rsid w:val="005E2D25"/>
    <w:rsid w:val="005E2FC9"/>
    <w:rsid w:val="005E2FCD"/>
    <w:rsid w:val="005E3147"/>
    <w:rsid w:val="005E3B61"/>
    <w:rsid w:val="005E4298"/>
    <w:rsid w:val="005E4B73"/>
    <w:rsid w:val="005E6063"/>
    <w:rsid w:val="005E6126"/>
    <w:rsid w:val="005E6705"/>
    <w:rsid w:val="005E6BBF"/>
    <w:rsid w:val="005E73F2"/>
    <w:rsid w:val="005E78C6"/>
    <w:rsid w:val="005E7B83"/>
    <w:rsid w:val="005F0013"/>
    <w:rsid w:val="005F0307"/>
    <w:rsid w:val="005F0B68"/>
    <w:rsid w:val="005F0DA6"/>
    <w:rsid w:val="005F1169"/>
    <w:rsid w:val="005F17D6"/>
    <w:rsid w:val="005F2FB6"/>
    <w:rsid w:val="005F30DE"/>
    <w:rsid w:val="005F3357"/>
    <w:rsid w:val="005F35A9"/>
    <w:rsid w:val="005F35BD"/>
    <w:rsid w:val="005F370C"/>
    <w:rsid w:val="005F3A72"/>
    <w:rsid w:val="005F422E"/>
    <w:rsid w:val="005F4B75"/>
    <w:rsid w:val="005F4BA1"/>
    <w:rsid w:val="005F5806"/>
    <w:rsid w:val="005F5B9D"/>
    <w:rsid w:val="005F63F2"/>
    <w:rsid w:val="005F6429"/>
    <w:rsid w:val="005F6505"/>
    <w:rsid w:val="005F6757"/>
    <w:rsid w:val="005F7296"/>
    <w:rsid w:val="005F7C0F"/>
    <w:rsid w:val="00600024"/>
    <w:rsid w:val="00600517"/>
    <w:rsid w:val="006006ED"/>
    <w:rsid w:val="00600ACF"/>
    <w:rsid w:val="00601224"/>
    <w:rsid w:val="006018D0"/>
    <w:rsid w:val="006019F0"/>
    <w:rsid w:val="00601CDC"/>
    <w:rsid w:val="006028D0"/>
    <w:rsid w:val="006032CD"/>
    <w:rsid w:val="00603329"/>
    <w:rsid w:val="00603715"/>
    <w:rsid w:val="00603E16"/>
    <w:rsid w:val="0060472A"/>
    <w:rsid w:val="00605A5D"/>
    <w:rsid w:val="00605DE9"/>
    <w:rsid w:val="00605F47"/>
    <w:rsid w:val="006062FF"/>
    <w:rsid w:val="0060667C"/>
    <w:rsid w:val="00606941"/>
    <w:rsid w:val="00606EA3"/>
    <w:rsid w:val="006074D2"/>
    <w:rsid w:val="00607607"/>
    <w:rsid w:val="0060766B"/>
    <w:rsid w:val="0060767E"/>
    <w:rsid w:val="00607B3C"/>
    <w:rsid w:val="00607C12"/>
    <w:rsid w:val="00607FB9"/>
    <w:rsid w:val="0061161E"/>
    <w:rsid w:val="00611C88"/>
    <w:rsid w:val="006134E1"/>
    <w:rsid w:val="006137DD"/>
    <w:rsid w:val="00614454"/>
    <w:rsid w:val="00614880"/>
    <w:rsid w:val="0061537C"/>
    <w:rsid w:val="00615896"/>
    <w:rsid w:val="0061604A"/>
    <w:rsid w:val="006161AC"/>
    <w:rsid w:val="00617645"/>
    <w:rsid w:val="00617E45"/>
    <w:rsid w:val="006202FA"/>
    <w:rsid w:val="00620363"/>
    <w:rsid w:val="006211E1"/>
    <w:rsid w:val="00621798"/>
    <w:rsid w:val="0062181A"/>
    <w:rsid w:val="00621E20"/>
    <w:rsid w:val="00622658"/>
    <w:rsid w:val="00622A17"/>
    <w:rsid w:val="00622B8C"/>
    <w:rsid w:val="0062333D"/>
    <w:rsid w:val="00623C71"/>
    <w:rsid w:val="00624212"/>
    <w:rsid w:val="00624EE6"/>
    <w:rsid w:val="00624F87"/>
    <w:rsid w:val="0062664C"/>
    <w:rsid w:val="006267B0"/>
    <w:rsid w:val="00626824"/>
    <w:rsid w:val="00626B94"/>
    <w:rsid w:val="00626F9B"/>
    <w:rsid w:val="00627303"/>
    <w:rsid w:val="00627CF0"/>
    <w:rsid w:val="00627D0A"/>
    <w:rsid w:val="00627E16"/>
    <w:rsid w:val="00630F57"/>
    <w:rsid w:val="00630FFC"/>
    <w:rsid w:val="0063114D"/>
    <w:rsid w:val="0063323A"/>
    <w:rsid w:val="0063329A"/>
    <w:rsid w:val="006337D2"/>
    <w:rsid w:val="0063442F"/>
    <w:rsid w:val="006348A3"/>
    <w:rsid w:val="00634971"/>
    <w:rsid w:val="00634D94"/>
    <w:rsid w:val="00634F6B"/>
    <w:rsid w:val="00635419"/>
    <w:rsid w:val="006356B5"/>
    <w:rsid w:val="00636D3A"/>
    <w:rsid w:val="00636DB9"/>
    <w:rsid w:val="00637468"/>
    <w:rsid w:val="0063778C"/>
    <w:rsid w:val="00640250"/>
    <w:rsid w:val="00640309"/>
    <w:rsid w:val="006405D7"/>
    <w:rsid w:val="0064103F"/>
    <w:rsid w:val="00641CBA"/>
    <w:rsid w:val="00641F0B"/>
    <w:rsid w:val="006421E2"/>
    <w:rsid w:val="00642525"/>
    <w:rsid w:val="006425BB"/>
    <w:rsid w:val="00642C11"/>
    <w:rsid w:val="00642C7F"/>
    <w:rsid w:val="00642CF7"/>
    <w:rsid w:val="006430BE"/>
    <w:rsid w:val="00643764"/>
    <w:rsid w:val="006437DD"/>
    <w:rsid w:val="006437ED"/>
    <w:rsid w:val="00643853"/>
    <w:rsid w:val="00643F75"/>
    <w:rsid w:val="00644458"/>
    <w:rsid w:val="0064466D"/>
    <w:rsid w:val="00645037"/>
    <w:rsid w:val="00645413"/>
    <w:rsid w:val="006458C2"/>
    <w:rsid w:val="00645E6D"/>
    <w:rsid w:val="0065161E"/>
    <w:rsid w:val="006517C0"/>
    <w:rsid w:val="00651E88"/>
    <w:rsid w:val="00652A94"/>
    <w:rsid w:val="0065303C"/>
    <w:rsid w:val="0065310E"/>
    <w:rsid w:val="00654B6F"/>
    <w:rsid w:val="00654D99"/>
    <w:rsid w:val="00654F00"/>
    <w:rsid w:val="0065529F"/>
    <w:rsid w:val="006554A4"/>
    <w:rsid w:val="006557E8"/>
    <w:rsid w:val="00655AAE"/>
    <w:rsid w:val="00655B6B"/>
    <w:rsid w:val="00655C1B"/>
    <w:rsid w:val="00655DFF"/>
    <w:rsid w:val="00656764"/>
    <w:rsid w:val="00656AC6"/>
    <w:rsid w:val="00657122"/>
    <w:rsid w:val="006571DB"/>
    <w:rsid w:val="00657527"/>
    <w:rsid w:val="00660012"/>
    <w:rsid w:val="006600F8"/>
    <w:rsid w:val="00660AB1"/>
    <w:rsid w:val="00660E61"/>
    <w:rsid w:val="006612D9"/>
    <w:rsid w:val="00661FBF"/>
    <w:rsid w:val="00662CA1"/>
    <w:rsid w:val="00663576"/>
    <w:rsid w:val="00663B48"/>
    <w:rsid w:val="00663BB8"/>
    <w:rsid w:val="00663D90"/>
    <w:rsid w:val="00664795"/>
    <w:rsid w:val="00664C61"/>
    <w:rsid w:val="00664DC7"/>
    <w:rsid w:val="00665266"/>
    <w:rsid w:val="00665531"/>
    <w:rsid w:val="00665A4C"/>
    <w:rsid w:val="00665C4A"/>
    <w:rsid w:val="00665D0B"/>
    <w:rsid w:val="00665E5B"/>
    <w:rsid w:val="00665F1B"/>
    <w:rsid w:val="006663BA"/>
    <w:rsid w:val="00666471"/>
    <w:rsid w:val="006666D7"/>
    <w:rsid w:val="006667DE"/>
    <w:rsid w:val="006676A1"/>
    <w:rsid w:val="006676B4"/>
    <w:rsid w:val="00667C3C"/>
    <w:rsid w:val="006703C2"/>
    <w:rsid w:val="006704F5"/>
    <w:rsid w:val="00670B91"/>
    <w:rsid w:val="00670F46"/>
    <w:rsid w:val="00670FC0"/>
    <w:rsid w:val="00671486"/>
    <w:rsid w:val="00671688"/>
    <w:rsid w:val="00671701"/>
    <w:rsid w:val="006717DD"/>
    <w:rsid w:val="006725F3"/>
    <w:rsid w:val="00672E15"/>
    <w:rsid w:val="006733C2"/>
    <w:rsid w:val="006735D0"/>
    <w:rsid w:val="00673A01"/>
    <w:rsid w:val="00673B91"/>
    <w:rsid w:val="00674361"/>
    <w:rsid w:val="006749E8"/>
    <w:rsid w:val="00674AF1"/>
    <w:rsid w:val="006751A5"/>
    <w:rsid w:val="0067555D"/>
    <w:rsid w:val="0067563A"/>
    <w:rsid w:val="00675FAB"/>
    <w:rsid w:val="006764B5"/>
    <w:rsid w:val="00676C17"/>
    <w:rsid w:val="00676E2C"/>
    <w:rsid w:val="0067799A"/>
    <w:rsid w:val="00680264"/>
    <w:rsid w:val="0068040C"/>
    <w:rsid w:val="006810B9"/>
    <w:rsid w:val="006813FF"/>
    <w:rsid w:val="0068163C"/>
    <w:rsid w:val="00681794"/>
    <w:rsid w:val="006817A6"/>
    <w:rsid w:val="006819F3"/>
    <w:rsid w:val="00681A8E"/>
    <w:rsid w:val="00681B3C"/>
    <w:rsid w:val="00681C44"/>
    <w:rsid w:val="00681D44"/>
    <w:rsid w:val="00681FA1"/>
    <w:rsid w:val="00682881"/>
    <w:rsid w:val="00682983"/>
    <w:rsid w:val="006830A2"/>
    <w:rsid w:val="006832B5"/>
    <w:rsid w:val="006837C8"/>
    <w:rsid w:val="00683A53"/>
    <w:rsid w:val="00683EAA"/>
    <w:rsid w:val="0068406D"/>
    <w:rsid w:val="006843F9"/>
    <w:rsid w:val="00684E1D"/>
    <w:rsid w:val="00685314"/>
    <w:rsid w:val="00685FC2"/>
    <w:rsid w:val="00686307"/>
    <w:rsid w:val="00686CCC"/>
    <w:rsid w:val="00686E49"/>
    <w:rsid w:val="00686E55"/>
    <w:rsid w:val="006876D9"/>
    <w:rsid w:val="00690005"/>
    <w:rsid w:val="0069039A"/>
    <w:rsid w:val="00691907"/>
    <w:rsid w:val="0069259A"/>
    <w:rsid w:val="00692BC4"/>
    <w:rsid w:val="00693020"/>
    <w:rsid w:val="006931E7"/>
    <w:rsid w:val="0069359A"/>
    <w:rsid w:val="006938C6"/>
    <w:rsid w:val="00693ED8"/>
    <w:rsid w:val="00694625"/>
    <w:rsid w:val="0069488C"/>
    <w:rsid w:val="00694B2D"/>
    <w:rsid w:val="00694C4D"/>
    <w:rsid w:val="00694EDE"/>
    <w:rsid w:val="006960AF"/>
    <w:rsid w:val="006964D9"/>
    <w:rsid w:val="0069657C"/>
    <w:rsid w:val="006977C8"/>
    <w:rsid w:val="00697D64"/>
    <w:rsid w:val="006A0622"/>
    <w:rsid w:val="006A0960"/>
    <w:rsid w:val="006A0A04"/>
    <w:rsid w:val="006A0CCA"/>
    <w:rsid w:val="006A16D1"/>
    <w:rsid w:val="006A19D7"/>
    <w:rsid w:val="006A1C71"/>
    <w:rsid w:val="006A1CFC"/>
    <w:rsid w:val="006A254F"/>
    <w:rsid w:val="006A25E4"/>
    <w:rsid w:val="006A28EF"/>
    <w:rsid w:val="006A2EFE"/>
    <w:rsid w:val="006A2F47"/>
    <w:rsid w:val="006A312F"/>
    <w:rsid w:val="006A35B4"/>
    <w:rsid w:val="006A3A5B"/>
    <w:rsid w:val="006A49EE"/>
    <w:rsid w:val="006A50DF"/>
    <w:rsid w:val="006A5D4A"/>
    <w:rsid w:val="006A5F54"/>
    <w:rsid w:val="006A6339"/>
    <w:rsid w:val="006A687F"/>
    <w:rsid w:val="006A6AC5"/>
    <w:rsid w:val="006A7341"/>
    <w:rsid w:val="006A750A"/>
    <w:rsid w:val="006A77DA"/>
    <w:rsid w:val="006A781B"/>
    <w:rsid w:val="006B046D"/>
    <w:rsid w:val="006B0972"/>
    <w:rsid w:val="006B1728"/>
    <w:rsid w:val="006B2569"/>
    <w:rsid w:val="006B2768"/>
    <w:rsid w:val="006B277E"/>
    <w:rsid w:val="006B27DE"/>
    <w:rsid w:val="006B2968"/>
    <w:rsid w:val="006B29EF"/>
    <w:rsid w:val="006B3732"/>
    <w:rsid w:val="006B3746"/>
    <w:rsid w:val="006B3853"/>
    <w:rsid w:val="006B4FBA"/>
    <w:rsid w:val="006B60FA"/>
    <w:rsid w:val="006B62A0"/>
    <w:rsid w:val="006B662B"/>
    <w:rsid w:val="006B687D"/>
    <w:rsid w:val="006B6B05"/>
    <w:rsid w:val="006B7E4C"/>
    <w:rsid w:val="006B7F08"/>
    <w:rsid w:val="006C0408"/>
    <w:rsid w:val="006C06C4"/>
    <w:rsid w:val="006C0909"/>
    <w:rsid w:val="006C0ACC"/>
    <w:rsid w:val="006C1BB7"/>
    <w:rsid w:val="006C1CEC"/>
    <w:rsid w:val="006C21F7"/>
    <w:rsid w:val="006C2A6C"/>
    <w:rsid w:val="006C2D2A"/>
    <w:rsid w:val="006C3565"/>
    <w:rsid w:val="006C3BFA"/>
    <w:rsid w:val="006C44BA"/>
    <w:rsid w:val="006C44CE"/>
    <w:rsid w:val="006C5DD6"/>
    <w:rsid w:val="006C63F1"/>
    <w:rsid w:val="006C67BD"/>
    <w:rsid w:val="006C701F"/>
    <w:rsid w:val="006C7507"/>
    <w:rsid w:val="006C77A5"/>
    <w:rsid w:val="006C78B4"/>
    <w:rsid w:val="006D012C"/>
    <w:rsid w:val="006D0B29"/>
    <w:rsid w:val="006D0D2F"/>
    <w:rsid w:val="006D15FB"/>
    <w:rsid w:val="006D1D12"/>
    <w:rsid w:val="006D1E4A"/>
    <w:rsid w:val="006D2724"/>
    <w:rsid w:val="006D32E5"/>
    <w:rsid w:val="006D33AD"/>
    <w:rsid w:val="006D343A"/>
    <w:rsid w:val="006D3959"/>
    <w:rsid w:val="006D3CB8"/>
    <w:rsid w:val="006D3E4C"/>
    <w:rsid w:val="006D4100"/>
    <w:rsid w:val="006D470D"/>
    <w:rsid w:val="006D4940"/>
    <w:rsid w:val="006D5007"/>
    <w:rsid w:val="006D5021"/>
    <w:rsid w:val="006D5CC3"/>
    <w:rsid w:val="006D709A"/>
    <w:rsid w:val="006D7FEA"/>
    <w:rsid w:val="006E0157"/>
    <w:rsid w:val="006E0C38"/>
    <w:rsid w:val="006E1613"/>
    <w:rsid w:val="006E1807"/>
    <w:rsid w:val="006E2461"/>
    <w:rsid w:val="006E2565"/>
    <w:rsid w:val="006E2927"/>
    <w:rsid w:val="006E2A70"/>
    <w:rsid w:val="006E3232"/>
    <w:rsid w:val="006E38AC"/>
    <w:rsid w:val="006E3C9F"/>
    <w:rsid w:val="006E3DCC"/>
    <w:rsid w:val="006E3DD7"/>
    <w:rsid w:val="006E3F1B"/>
    <w:rsid w:val="006E42EE"/>
    <w:rsid w:val="006E4ECE"/>
    <w:rsid w:val="006E53D0"/>
    <w:rsid w:val="006E5AD8"/>
    <w:rsid w:val="006E6699"/>
    <w:rsid w:val="006E7A4B"/>
    <w:rsid w:val="006F04B3"/>
    <w:rsid w:val="006F0BBC"/>
    <w:rsid w:val="006F0C56"/>
    <w:rsid w:val="006F1389"/>
    <w:rsid w:val="006F15EA"/>
    <w:rsid w:val="006F1C2C"/>
    <w:rsid w:val="006F1C4F"/>
    <w:rsid w:val="006F2221"/>
    <w:rsid w:val="006F2F38"/>
    <w:rsid w:val="006F3017"/>
    <w:rsid w:val="006F30ED"/>
    <w:rsid w:val="006F4295"/>
    <w:rsid w:val="006F446D"/>
    <w:rsid w:val="006F4A26"/>
    <w:rsid w:val="006F4FB4"/>
    <w:rsid w:val="006F54B4"/>
    <w:rsid w:val="006F60ED"/>
    <w:rsid w:val="006F61D8"/>
    <w:rsid w:val="006F6348"/>
    <w:rsid w:val="006F6423"/>
    <w:rsid w:val="006F6446"/>
    <w:rsid w:val="006F6DF5"/>
    <w:rsid w:val="006F75C3"/>
    <w:rsid w:val="006F7B52"/>
    <w:rsid w:val="006F7CFD"/>
    <w:rsid w:val="0070005A"/>
    <w:rsid w:val="00700430"/>
    <w:rsid w:val="007011E8"/>
    <w:rsid w:val="007015CC"/>
    <w:rsid w:val="00701A95"/>
    <w:rsid w:val="00701BA2"/>
    <w:rsid w:val="00701F34"/>
    <w:rsid w:val="00702B01"/>
    <w:rsid w:val="00703157"/>
    <w:rsid w:val="007039B0"/>
    <w:rsid w:val="00704B6D"/>
    <w:rsid w:val="00704C3C"/>
    <w:rsid w:val="00704E59"/>
    <w:rsid w:val="007050D7"/>
    <w:rsid w:val="007051EB"/>
    <w:rsid w:val="007053D2"/>
    <w:rsid w:val="007054CC"/>
    <w:rsid w:val="0070599F"/>
    <w:rsid w:val="00705C4B"/>
    <w:rsid w:val="007060EC"/>
    <w:rsid w:val="007067A5"/>
    <w:rsid w:val="00707B30"/>
    <w:rsid w:val="00707F06"/>
    <w:rsid w:val="00712321"/>
    <w:rsid w:val="00712704"/>
    <w:rsid w:val="00712A46"/>
    <w:rsid w:val="00713423"/>
    <w:rsid w:val="007159A0"/>
    <w:rsid w:val="00717302"/>
    <w:rsid w:val="00717BB6"/>
    <w:rsid w:val="00717F87"/>
    <w:rsid w:val="007205F0"/>
    <w:rsid w:val="007207FE"/>
    <w:rsid w:val="00720A5E"/>
    <w:rsid w:val="00720C89"/>
    <w:rsid w:val="00721776"/>
    <w:rsid w:val="00721B73"/>
    <w:rsid w:val="00721DD1"/>
    <w:rsid w:val="00723442"/>
    <w:rsid w:val="00723E45"/>
    <w:rsid w:val="007245F7"/>
    <w:rsid w:val="0072476B"/>
    <w:rsid w:val="0072499C"/>
    <w:rsid w:val="00724FE6"/>
    <w:rsid w:val="0072522B"/>
    <w:rsid w:val="00725586"/>
    <w:rsid w:val="00725F1E"/>
    <w:rsid w:val="00726803"/>
    <w:rsid w:val="00726FF5"/>
    <w:rsid w:val="00727752"/>
    <w:rsid w:val="0072783D"/>
    <w:rsid w:val="007300DF"/>
    <w:rsid w:val="007302D6"/>
    <w:rsid w:val="00730442"/>
    <w:rsid w:val="007306E0"/>
    <w:rsid w:val="00731504"/>
    <w:rsid w:val="00731AE7"/>
    <w:rsid w:val="00731DB8"/>
    <w:rsid w:val="00731F7B"/>
    <w:rsid w:val="00732A71"/>
    <w:rsid w:val="00732E5A"/>
    <w:rsid w:val="007331E9"/>
    <w:rsid w:val="007332F9"/>
    <w:rsid w:val="0073339B"/>
    <w:rsid w:val="007334BA"/>
    <w:rsid w:val="00733952"/>
    <w:rsid w:val="00733E82"/>
    <w:rsid w:val="00734730"/>
    <w:rsid w:val="00734DBC"/>
    <w:rsid w:val="0073555C"/>
    <w:rsid w:val="00735759"/>
    <w:rsid w:val="007357D1"/>
    <w:rsid w:val="00735B2F"/>
    <w:rsid w:val="007361D9"/>
    <w:rsid w:val="00736427"/>
    <w:rsid w:val="007364FA"/>
    <w:rsid w:val="00736985"/>
    <w:rsid w:val="00737916"/>
    <w:rsid w:val="0074004A"/>
    <w:rsid w:val="0074093E"/>
    <w:rsid w:val="00740F5A"/>
    <w:rsid w:val="007410FA"/>
    <w:rsid w:val="00741D2C"/>
    <w:rsid w:val="007420A1"/>
    <w:rsid w:val="007425CD"/>
    <w:rsid w:val="00742AFF"/>
    <w:rsid w:val="00743032"/>
    <w:rsid w:val="007430F0"/>
    <w:rsid w:val="007431AD"/>
    <w:rsid w:val="007431F8"/>
    <w:rsid w:val="00743D7F"/>
    <w:rsid w:val="00743F84"/>
    <w:rsid w:val="00744735"/>
    <w:rsid w:val="00745333"/>
    <w:rsid w:val="00745BFA"/>
    <w:rsid w:val="00746192"/>
    <w:rsid w:val="00746827"/>
    <w:rsid w:val="00746CED"/>
    <w:rsid w:val="0074709B"/>
    <w:rsid w:val="00747AC7"/>
    <w:rsid w:val="0075049E"/>
    <w:rsid w:val="00750629"/>
    <w:rsid w:val="0075096C"/>
    <w:rsid w:val="007509B0"/>
    <w:rsid w:val="00750B3C"/>
    <w:rsid w:val="00751051"/>
    <w:rsid w:val="00751313"/>
    <w:rsid w:val="007518FB"/>
    <w:rsid w:val="00752063"/>
    <w:rsid w:val="00752E3E"/>
    <w:rsid w:val="00753333"/>
    <w:rsid w:val="0075338B"/>
    <w:rsid w:val="00753469"/>
    <w:rsid w:val="007543A3"/>
    <w:rsid w:val="007547C2"/>
    <w:rsid w:val="007548D1"/>
    <w:rsid w:val="00754DFC"/>
    <w:rsid w:val="00754FE2"/>
    <w:rsid w:val="00755F37"/>
    <w:rsid w:val="007562A0"/>
    <w:rsid w:val="007564A8"/>
    <w:rsid w:val="0075658F"/>
    <w:rsid w:val="00756637"/>
    <w:rsid w:val="00756DC6"/>
    <w:rsid w:val="00757011"/>
    <w:rsid w:val="007607CC"/>
    <w:rsid w:val="00760959"/>
    <w:rsid w:val="00760B29"/>
    <w:rsid w:val="0076108B"/>
    <w:rsid w:val="00761850"/>
    <w:rsid w:val="00761D14"/>
    <w:rsid w:val="00761DDA"/>
    <w:rsid w:val="00761E92"/>
    <w:rsid w:val="00761FA0"/>
    <w:rsid w:val="007620CE"/>
    <w:rsid w:val="00762BA8"/>
    <w:rsid w:val="00762CFE"/>
    <w:rsid w:val="0076370E"/>
    <w:rsid w:val="00763CE3"/>
    <w:rsid w:val="00763DD4"/>
    <w:rsid w:val="00763E38"/>
    <w:rsid w:val="007640BA"/>
    <w:rsid w:val="00764606"/>
    <w:rsid w:val="00764682"/>
    <w:rsid w:val="0076566C"/>
    <w:rsid w:val="00765748"/>
    <w:rsid w:val="00766F3D"/>
    <w:rsid w:val="00767718"/>
    <w:rsid w:val="00767839"/>
    <w:rsid w:val="00770721"/>
    <w:rsid w:val="00770B2E"/>
    <w:rsid w:val="00770C46"/>
    <w:rsid w:val="00770DCC"/>
    <w:rsid w:val="00770E06"/>
    <w:rsid w:val="0077103B"/>
    <w:rsid w:val="0077176E"/>
    <w:rsid w:val="0077188D"/>
    <w:rsid w:val="00771901"/>
    <w:rsid w:val="00771F05"/>
    <w:rsid w:val="0077236B"/>
    <w:rsid w:val="00772498"/>
    <w:rsid w:val="00772556"/>
    <w:rsid w:val="0077263A"/>
    <w:rsid w:val="00772B2F"/>
    <w:rsid w:val="00772CFE"/>
    <w:rsid w:val="00772DA6"/>
    <w:rsid w:val="00773601"/>
    <w:rsid w:val="00773C1B"/>
    <w:rsid w:val="00773D0E"/>
    <w:rsid w:val="00774A6D"/>
    <w:rsid w:val="00775793"/>
    <w:rsid w:val="00775D20"/>
    <w:rsid w:val="00775D48"/>
    <w:rsid w:val="007760EF"/>
    <w:rsid w:val="007765CE"/>
    <w:rsid w:val="007767F1"/>
    <w:rsid w:val="00776AF7"/>
    <w:rsid w:val="00776EB8"/>
    <w:rsid w:val="0077707D"/>
    <w:rsid w:val="00777376"/>
    <w:rsid w:val="00777695"/>
    <w:rsid w:val="00777CD0"/>
    <w:rsid w:val="00777DEC"/>
    <w:rsid w:val="007804A2"/>
    <w:rsid w:val="00781973"/>
    <w:rsid w:val="00782912"/>
    <w:rsid w:val="00783162"/>
    <w:rsid w:val="0078387A"/>
    <w:rsid w:val="00784F0D"/>
    <w:rsid w:val="0078504D"/>
    <w:rsid w:val="007865B2"/>
    <w:rsid w:val="00786F27"/>
    <w:rsid w:val="007879AE"/>
    <w:rsid w:val="00787CC3"/>
    <w:rsid w:val="0079010E"/>
    <w:rsid w:val="00790A6C"/>
    <w:rsid w:val="00790F3B"/>
    <w:rsid w:val="007910BD"/>
    <w:rsid w:val="00791233"/>
    <w:rsid w:val="00791A57"/>
    <w:rsid w:val="00792ABB"/>
    <w:rsid w:val="00792C65"/>
    <w:rsid w:val="00793DAC"/>
    <w:rsid w:val="007943C3"/>
    <w:rsid w:val="00794403"/>
    <w:rsid w:val="00794494"/>
    <w:rsid w:val="00794D65"/>
    <w:rsid w:val="00794E57"/>
    <w:rsid w:val="00795980"/>
    <w:rsid w:val="00795E7C"/>
    <w:rsid w:val="00796366"/>
    <w:rsid w:val="00796668"/>
    <w:rsid w:val="007969DC"/>
    <w:rsid w:val="00796A80"/>
    <w:rsid w:val="00796AC3"/>
    <w:rsid w:val="007A0981"/>
    <w:rsid w:val="007A0B8D"/>
    <w:rsid w:val="007A1CC0"/>
    <w:rsid w:val="007A203A"/>
    <w:rsid w:val="007A2180"/>
    <w:rsid w:val="007A2218"/>
    <w:rsid w:val="007A261C"/>
    <w:rsid w:val="007A285D"/>
    <w:rsid w:val="007A2C8C"/>
    <w:rsid w:val="007A2E3B"/>
    <w:rsid w:val="007A35B1"/>
    <w:rsid w:val="007A3671"/>
    <w:rsid w:val="007A3B93"/>
    <w:rsid w:val="007A402E"/>
    <w:rsid w:val="007A41FE"/>
    <w:rsid w:val="007A46EB"/>
    <w:rsid w:val="007A61B7"/>
    <w:rsid w:val="007A6353"/>
    <w:rsid w:val="007A6979"/>
    <w:rsid w:val="007A6D85"/>
    <w:rsid w:val="007A6EE6"/>
    <w:rsid w:val="007A753C"/>
    <w:rsid w:val="007A7D99"/>
    <w:rsid w:val="007B053D"/>
    <w:rsid w:val="007B07BF"/>
    <w:rsid w:val="007B0B00"/>
    <w:rsid w:val="007B0C7B"/>
    <w:rsid w:val="007B0CB0"/>
    <w:rsid w:val="007B0E28"/>
    <w:rsid w:val="007B12EE"/>
    <w:rsid w:val="007B1622"/>
    <w:rsid w:val="007B1F17"/>
    <w:rsid w:val="007B2524"/>
    <w:rsid w:val="007B25AD"/>
    <w:rsid w:val="007B2A23"/>
    <w:rsid w:val="007B2B5B"/>
    <w:rsid w:val="007B2F38"/>
    <w:rsid w:val="007B3200"/>
    <w:rsid w:val="007B3B30"/>
    <w:rsid w:val="007B3F05"/>
    <w:rsid w:val="007B3FB0"/>
    <w:rsid w:val="007B4936"/>
    <w:rsid w:val="007B4D3D"/>
    <w:rsid w:val="007B5070"/>
    <w:rsid w:val="007B5298"/>
    <w:rsid w:val="007B5918"/>
    <w:rsid w:val="007B6012"/>
    <w:rsid w:val="007B7022"/>
    <w:rsid w:val="007B70BE"/>
    <w:rsid w:val="007B77D2"/>
    <w:rsid w:val="007C0262"/>
    <w:rsid w:val="007C0814"/>
    <w:rsid w:val="007C0A56"/>
    <w:rsid w:val="007C1686"/>
    <w:rsid w:val="007C1D69"/>
    <w:rsid w:val="007C1E30"/>
    <w:rsid w:val="007C2108"/>
    <w:rsid w:val="007C24F4"/>
    <w:rsid w:val="007C2CC6"/>
    <w:rsid w:val="007C3141"/>
    <w:rsid w:val="007C378F"/>
    <w:rsid w:val="007C3884"/>
    <w:rsid w:val="007C43E1"/>
    <w:rsid w:val="007C4805"/>
    <w:rsid w:val="007C585B"/>
    <w:rsid w:val="007C718A"/>
    <w:rsid w:val="007C75A7"/>
    <w:rsid w:val="007C7E69"/>
    <w:rsid w:val="007D0C6A"/>
    <w:rsid w:val="007D0F8A"/>
    <w:rsid w:val="007D15F7"/>
    <w:rsid w:val="007D2067"/>
    <w:rsid w:val="007D2FEE"/>
    <w:rsid w:val="007D319C"/>
    <w:rsid w:val="007D3332"/>
    <w:rsid w:val="007D3618"/>
    <w:rsid w:val="007D3C36"/>
    <w:rsid w:val="007D3C42"/>
    <w:rsid w:val="007D40C7"/>
    <w:rsid w:val="007D43A5"/>
    <w:rsid w:val="007D43BF"/>
    <w:rsid w:val="007D44EB"/>
    <w:rsid w:val="007D59F6"/>
    <w:rsid w:val="007D5B98"/>
    <w:rsid w:val="007D5CE5"/>
    <w:rsid w:val="007D63D6"/>
    <w:rsid w:val="007D65E6"/>
    <w:rsid w:val="007D6998"/>
    <w:rsid w:val="007D6D06"/>
    <w:rsid w:val="007D6E9D"/>
    <w:rsid w:val="007D7332"/>
    <w:rsid w:val="007D75E9"/>
    <w:rsid w:val="007D777D"/>
    <w:rsid w:val="007D7D2E"/>
    <w:rsid w:val="007D7DE3"/>
    <w:rsid w:val="007E01F4"/>
    <w:rsid w:val="007E0465"/>
    <w:rsid w:val="007E0B71"/>
    <w:rsid w:val="007E0E8D"/>
    <w:rsid w:val="007E188A"/>
    <w:rsid w:val="007E1B92"/>
    <w:rsid w:val="007E1CDF"/>
    <w:rsid w:val="007E1CF8"/>
    <w:rsid w:val="007E22F3"/>
    <w:rsid w:val="007E3260"/>
    <w:rsid w:val="007E34E4"/>
    <w:rsid w:val="007E3890"/>
    <w:rsid w:val="007E3E00"/>
    <w:rsid w:val="007E4F4E"/>
    <w:rsid w:val="007E5179"/>
    <w:rsid w:val="007E5998"/>
    <w:rsid w:val="007E6E1A"/>
    <w:rsid w:val="007E7656"/>
    <w:rsid w:val="007E766D"/>
    <w:rsid w:val="007E7A17"/>
    <w:rsid w:val="007F0181"/>
    <w:rsid w:val="007F04B6"/>
    <w:rsid w:val="007F0574"/>
    <w:rsid w:val="007F0789"/>
    <w:rsid w:val="007F0856"/>
    <w:rsid w:val="007F08EE"/>
    <w:rsid w:val="007F0AC6"/>
    <w:rsid w:val="007F1328"/>
    <w:rsid w:val="007F14CA"/>
    <w:rsid w:val="007F1CE1"/>
    <w:rsid w:val="007F27DF"/>
    <w:rsid w:val="007F2A0F"/>
    <w:rsid w:val="007F4309"/>
    <w:rsid w:val="007F54C9"/>
    <w:rsid w:val="007F56BE"/>
    <w:rsid w:val="007F62AD"/>
    <w:rsid w:val="007F6DC8"/>
    <w:rsid w:val="007F71B4"/>
    <w:rsid w:val="007F7242"/>
    <w:rsid w:val="007F7617"/>
    <w:rsid w:val="0080097C"/>
    <w:rsid w:val="00800FE9"/>
    <w:rsid w:val="0080155A"/>
    <w:rsid w:val="008018C8"/>
    <w:rsid w:val="00801FE3"/>
    <w:rsid w:val="008040FC"/>
    <w:rsid w:val="00804142"/>
    <w:rsid w:val="00804520"/>
    <w:rsid w:val="00804AD5"/>
    <w:rsid w:val="00804F7D"/>
    <w:rsid w:val="0080566C"/>
    <w:rsid w:val="00806B4C"/>
    <w:rsid w:val="00806E49"/>
    <w:rsid w:val="0080791E"/>
    <w:rsid w:val="00807A12"/>
    <w:rsid w:val="00807A3A"/>
    <w:rsid w:val="008100FD"/>
    <w:rsid w:val="0081068B"/>
    <w:rsid w:val="00810A1C"/>
    <w:rsid w:val="0081100C"/>
    <w:rsid w:val="0081103C"/>
    <w:rsid w:val="008120CB"/>
    <w:rsid w:val="0081231E"/>
    <w:rsid w:val="008125CA"/>
    <w:rsid w:val="0081280E"/>
    <w:rsid w:val="00812A30"/>
    <w:rsid w:val="00812B9E"/>
    <w:rsid w:val="00813709"/>
    <w:rsid w:val="008142CC"/>
    <w:rsid w:val="00814818"/>
    <w:rsid w:val="00814B9D"/>
    <w:rsid w:val="0081504F"/>
    <w:rsid w:val="008152D1"/>
    <w:rsid w:val="0081555B"/>
    <w:rsid w:val="00815ACC"/>
    <w:rsid w:val="00816972"/>
    <w:rsid w:val="00816C26"/>
    <w:rsid w:val="00816DCB"/>
    <w:rsid w:val="00816E28"/>
    <w:rsid w:val="00816F9D"/>
    <w:rsid w:val="00817112"/>
    <w:rsid w:val="00817143"/>
    <w:rsid w:val="008171CF"/>
    <w:rsid w:val="008202A2"/>
    <w:rsid w:val="008207C3"/>
    <w:rsid w:val="008209F4"/>
    <w:rsid w:val="00820DA7"/>
    <w:rsid w:val="00821A93"/>
    <w:rsid w:val="00822021"/>
    <w:rsid w:val="00823121"/>
    <w:rsid w:val="0082351F"/>
    <w:rsid w:val="0082399C"/>
    <w:rsid w:val="008239D6"/>
    <w:rsid w:val="0082447B"/>
    <w:rsid w:val="00824522"/>
    <w:rsid w:val="008247B4"/>
    <w:rsid w:val="00824E33"/>
    <w:rsid w:val="0082515C"/>
    <w:rsid w:val="00825394"/>
    <w:rsid w:val="008253D2"/>
    <w:rsid w:val="008256C9"/>
    <w:rsid w:val="00825853"/>
    <w:rsid w:val="00825DAB"/>
    <w:rsid w:val="008263EA"/>
    <w:rsid w:val="00827A3F"/>
    <w:rsid w:val="00827B00"/>
    <w:rsid w:val="00827EDE"/>
    <w:rsid w:val="0083041A"/>
    <w:rsid w:val="0083053B"/>
    <w:rsid w:val="00830E0C"/>
    <w:rsid w:val="00831421"/>
    <w:rsid w:val="0083143E"/>
    <w:rsid w:val="008315AE"/>
    <w:rsid w:val="00831C4B"/>
    <w:rsid w:val="00831F45"/>
    <w:rsid w:val="00832063"/>
    <w:rsid w:val="00832D22"/>
    <w:rsid w:val="008334D9"/>
    <w:rsid w:val="0083350B"/>
    <w:rsid w:val="00833691"/>
    <w:rsid w:val="00833E60"/>
    <w:rsid w:val="0083417C"/>
    <w:rsid w:val="00834646"/>
    <w:rsid w:val="0083485E"/>
    <w:rsid w:val="0083542C"/>
    <w:rsid w:val="00835C71"/>
    <w:rsid w:val="00835C78"/>
    <w:rsid w:val="00835E57"/>
    <w:rsid w:val="00835EA6"/>
    <w:rsid w:val="008360FC"/>
    <w:rsid w:val="0083649E"/>
    <w:rsid w:val="00837002"/>
    <w:rsid w:val="00837049"/>
    <w:rsid w:val="0083752C"/>
    <w:rsid w:val="00837A6E"/>
    <w:rsid w:val="00837EC8"/>
    <w:rsid w:val="00837F82"/>
    <w:rsid w:val="00840F99"/>
    <w:rsid w:val="008412A5"/>
    <w:rsid w:val="00841914"/>
    <w:rsid w:val="00841AC6"/>
    <w:rsid w:val="00842161"/>
    <w:rsid w:val="008424A9"/>
    <w:rsid w:val="008427BD"/>
    <w:rsid w:val="00842B3A"/>
    <w:rsid w:val="00842F87"/>
    <w:rsid w:val="00843153"/>
    <w:rsid w:val="008433EE"/>
    <w:rsid w:val="00843565"/>
    <w:rsid w:val="00843AEE"/>
    <w:rsid w:val="00843D66"/>
    <w:rsid w:val="00843E06"/>
    <w:rsid w:val="0084400C"/>
    <w:rsid w:val="00844131"/>
    <w:rsid w:val="008443D9"/>
    <w:rsid w:val="0084481A"/>
    <w:rsid w:val="008449AC"/>
    <w:rsid w:val="00844C2D"/>
    <w:rsid w:val="00844C75"/>
    <w:rsid w:val="00845F10"/>
    <w:rsid w:val="00846100"/>
    <w:rsid w:val="008467F6"/>
    <w:rsid w:val="00846858"/>
    <w:rsid w:val="00846F44"/>
    <w:rsid w:val="00847820"/>
    <w:rsid w:val="0084791D"/>
    <w:rsid w:val="008503EE"/>
    <w:rsid w:val="00850845"/>
    <w:rsid w:val="00850A8F"/>
    <w:rsid w:val="00850A95"/>
    <w:rsid w:val="008512AF"/>
    <w:rsid w:val="00851380"/>
    <w:rsid w:val="008514BE"/>
    <w:rsid w:val="00851606"/>
    <w:rsid w:val="00851747"/>
    <w:rsid w:val="0085175B"/>
    <w:rsid w:val="00851AB1"/>
    <w:rsid w:val="00851D7E"/>
    <w:rsid w:val="00852793"/>
    <w:rsid w:val="008533BB"/>
    <w:rsid w:val="00853677"/>
    <w:rsid w:val="008537F7"/>
    <w:rsid w:val="0085397A"/>
    <w:rsid w:val="00853F7F"/>
    <w:rsid w:val="008540DB"/>
    <w:rsid w:val="00854BD0"/>
    <w:rsid w:val="008550CE"/>
    <w:rsid w:val="008560DE"/>
    <w:rsid w:val="008565EC"/>
    <w:rsid w:val="00856D37"/>
    <w:rsid w:val="0085731B"/>
    <w:rsid w:val="008606AF"/>
    <w:rsid w:val="00860C98"/>
    <w:rsid w:val="00861455"/>
    <w:rsid w:val="00861518"/>
    <w:rsid w:val="008617CF"/>
    <w:rsid w:val="0086247A"/>
    <w:rsid w:val="00862806"/>
    <w:rsid w:val="008629D1"/>
    <w:rsid w:val="00862DEB"/>
    <w:rsid w:val="00862F16"/>
    <w:rsid w:val="00862FD1"/>
    <w:rsid w:val="0086380D"/>
    <w:rsid w:val="008646E1"/>
    <w:rsid w:val="00864E18"/>
    <w:rsid w:val="008653D9"/>
    <w:rsid w:val="008662DB"/>
    <w:rsid w:val="00867D60"/>
    <w:rsid w:val="008701F4"/>
    <w:rsid w:val="00870C2E"/>
    <w:rsid w:val="00870C61"/>
    <w:rsid w:val="008711D6"/>
    <w:rsid w:val="008717B2"/>
    <w:rsid w:val="00871A51"/>
    <w:rsid w:val="008723B7"/>
    <w:rsid w:val="0087395E"/>
    <w:rsid w:val="00873DA6"/>
    <w:rsid w:val="00873E50"/>
    <w:rsid w:val="00874455"/>
    <w:rsid w:val="00874A0D"/>
    <w:rsid w:val="00874A8D"/>
    <w:rsid w:val="00875254"/>
    <w:rsid w:val="00875263"/>
    <w:rsid w:val="00875528"/>
    <w:rsid w:val="008755E4"/>
    <w:rsid w:val="00875BAC"/>
    <w:rsid w:val="00875D64"/>
    <w:rsid w:val="00876899"/>
    <w:rsid w:val="008769AE"/>
    <w:rsid w:val="00876A0C"/>
    <w:rsid w:val="008774FE"/>
    <w:rsid w:val="00877C61"/>
    <w:rsid w:val="00877D43"/>
    <w:rsid w:val="00877D6B"/>
    <w:rsid w:val="00877FC4"/>
    <w:rsid w:val="0088019D"/>
    <w:rsid w:val="008806DD"/>
    <w:rsid w:val="0088080E"/>
    <w:rsid w:val="00880C7A"/>
    <w:rsid w:val="00881077"/>
    <w:rsid w:val="008814D0"/>
    <w:rsid w:val="008818E7"/>
    <w:rsid w:val="00881BD3"/>
    <w:rsid w:val="00881BF2"/>
    <w:rsid w:val="00881F6B"/>
    <w:rsid w:val="00881FCF"/>
    <w:rsid w:val="0088229F"/>
    <w:rsid w:val="0088275B"/>
    <w:rsid w:val="00882BE5"/>
    <w:rsid w:val="00882CDB"/>
    <w:rsid w:val="00883086"/>
    <w:rsid w:val="00883892"/>
    <w:rsid w:val="00883A63"/>
    <w:rsid w:val="00883B5A"/>
    <w:rsid w:val="00883CEA"/>
    <w:rsid w:val="00883F6F"/>
    <w:rsid w:val="00883FAF"/>
    <w:rsid w:val="00884F59"/>
    <w:rsid w:val="0088527E"/>
    <w:rsid w:val="00885A80"/>
    <w:rsid w:val="00885F33"/>
    <w:rsid w:val="00886A52"/>
    <w:rsid w:val="0089057E"/>
    <w:rsid w:val="00890751"/>
    <w:rsid w:val="00891211"/>
    <w:rsid w:val="0089126C"/>
    <w:rsid w:val="0089158D"/>
    <w:rsid w:val="00891F51"/>
    <w:rsid w:val="00892327"/>
    <w:rsid w:val="008926C6"/>
    <w:rsid w:val="0089303C"/>
    <w:rsid w:val="008936BC"/>
    <w:rsid w:val="00893B79"/>
    <w:rsid w:val="00893E29"/>
    <w:rsid w:val="00893E89"/>
    <w:rsid w:val="008943C8"/>
    <w:rsid w:val="00894BE4"/>
    <w:rsid w:val="00895370"/>
    <w:rsid w:val="00895581"/>
    <w:rsid w:val="00895613"/>
    <w:rsid w:val="008957D9"/>
    <w:rsid w:val="00895ABD"/>
    <w:rsid w:val="0089604C"/>
    <w:rsid w:val="008967CB"/>
    <w:rsid w:val="00896E96"/>
    <w:rsid w:val="00897B9C"/>
    <w:rsid w:val="00897C39"/>
    <w:rsid w:val="00897FB3"/>
    <w:rsid w:val="008A05AC"/>
    <w:rsid w:val="008A0E8F"/>
    <w:rsid w:val="008A1236"/>
    <w:rsid w:val="008A1481"/>
    <w:rsid w:val="008A2275"/>
    <w:rsid w:val="008A28D7"/>
    <w:rsid w:val="008A2976"/>
    <w:rsid w:val="008A3047"/>
    <w:rsid w:val="008A4358"/>
    <w:rsid w:val="008A58C8"/>
    <w:rsid w:val="008A58EB"/>
    <w:rsid w:val="008A61B1"/>
    <w:rsid w:val="008A6855"/>
    <w:rsid w:val="008A6B29"/>
    <w:rsid w:val="008A6B50"/>
    <w:rsid w:val="008A6C2F"/>
    <w:rsid w:val="008A734F"/>
    <w:rsid w:val="008B07F8"/>
    <w:rsid w:val="008B1327"/>
    <w:rsid w:val="008B136F"/>
    <w:rsid w:val="008B155F"/>
    <w:rsid w:val="008B1600"/>
    <w:rsid w:val="008B1716"/>
    <w:rsid w:val="008B1870"/>
    <w:rsid w:val="008B1968"/>
    <w:rsid w:val="008B20DE"/>
    <w:rsid w:val="008B2122"/>
    <w:rsid w:val="008B262C"/>
    <w:rsid w:val="008B2662"/>
    <w:rsid w:val="008B291D"/>
    <w:rsid w:val="008B2F7C"/>
    <w:rsid w:val="008B2F80"/>
    <w:rsid w:val="008B2FB3"/>
    <w:rsid w:val="008B3106"/>
    <w:rsid w:val="008B3E72"/>
    <w:rsid w:val="008B4556"/>
    <w:rsid w:val="008B4A0E"/>
    <w:rsid w:val="008B4E54"/>
    <w:rsid w:val="008B50A0"/>
    <w:rsid w:val="008B6118"/>
    <w:rsid w:val="008B6A4D"/>
    <w:rsid w:val="008B6A8D"/>
    <w:rsid w:val="008B6B05"/>
    <w:rsid w:val="008B7D6A"/>
    <w:rsid w:val="008B7EAF"/>
    <w:rsid w:val="008C0460"/>
    <w:rsid w:val="008C07E6"/>
    <w:rsid w:val="008C0BD1"/>
    <w:rsid w:val="008C17F1"/>
    <w:rsid w:val="008C1FB8"/>
    <w:rsid w:val="008C2BAA"/>
    <w:rsid w:val="008C3545"/>
    <w:rsid w:val="008C3728"/>
    <w:rsid w:val="008C3807"/>
    <w:rsid w:val="008C38E6"/>
    <w:rsid w:val="008C39B1"/>
    <w:rsid w:val="008C3DCA"/>
    <w:rsid w:val="008C43B9"/>
    <w:rsid w:val="008C451B"/>
    <w:rsid w:val="008C462D"/>
    <w:rsid w:val="008C5470"/>
    <w:rsid w:val="008C5526"/>
    <w:rsid w:val="008C557E"/>
    <w:rsid w:val="008C5B98"/>
    <w:rsid w:val="008C5E33"/>
    <w:rsid w:val="008C611C"/>
    <w:rsid w:val="008C62CF"/>
    <w:rsid w:val="008C6A47"/>
    <w:rsid w:val="008C6C1B"/>
    <w:rsid w:val="008C7066"/>
    <w:rsid w:val="008C7309"/>
    <w:rsid w:val="008C7746"/>
    <w:rsid w:val="008C7850"/>
    <w:rsid w:val="008C7CD3"/>
    <w:rsid w:val="008D0766"/>
    <w:rsid w:val="008D0CF9"/>
    <w:rsid w:val="008D0DB0"/>
    <w:rsid w:val="008D0E8D"/>
    <w:rsid w:val="008D133A"/>
    <w:rsid w:val="008D1D14"/>
    <w:rsid w:val="008D1E9E"/>
    <w:rsid w:val="008D217D"/>
    <w:rsid w:val="008D22AF"/>
    <w:rsid w:val="008D264E"/>
    <w:rsid w:val="008D268B"/>
    <w:rsid w:val="008D29C3"/>
    <w:rsid w:val="008D2BF1"/>
    <w:rsid w:val="008D2E10"/>
    <w:rsid w:val="008D2FB4"/>
    <w:rsid w:val="008D3608"/>
    <w:rsid w:val="008D3E13"/>
    <w:rsid w:val="008D4239"/>
    <w:rsid w:val="008D43C4"/>
    <w:rsid w:val="008D4401"/>
    <w:rsid w:val="008D51FA"/>
    <w:rsid w:val="008D5836"/>
    <w:rsid w:val="008D5963"/>
    <w:rsid w:val="008D5B6B"/>
    <w:rsid w:val="008D5C3C"/>
    <w:rsid w:val="008D664C"/>
    <w:rsid w:val="008D6712"/>
    <w:rsid w:val="008D69D2"/>
    <w:rsid w:val="008D728F"/>
    <w:rsid w:val="008D76F0"/>
    <w:rsid w:val="008D7BA2"/>
    <w:rsid w:val="008E0B56"/>
    <w:rsid w:val="008E0B65"/>
    <w:rsid w:val="008E15DE"/>
    <w:rsid w:val="008E1A96"/>
    <w:rsid w:val="008E1BFF"/>
    <w:rsid w:val="008E3DE2"/>
    <w:rsid w:val="008E40A5"/>
    <w:rsid w:val="008E43D6"/>
    <w:rsid w:val="008E4424"/>
    <w:rsid w:val="008E46B5"/>
    <w:rsid w:val="008E4812"/>
    <w:rsid w:val="008E4BED"/>
    <w:rsid w:val="008E503A"/>
    <w:rsid w:val="008E50D0"/>
    <w:rsid w:val="008E5AF5"/>
    <w:rsid w:val="008E5B34"/>
    <w:rsid w:val="008E5B95"/>
    <w:rsid w:val="008E5E8A"/>
    <w:rsid w:val="008E6C18"/>
    <w:rsid w:val="008E7251"/>
    <w:rsid w:val="008E72FF"/>
    <w:rsid w:val="008E76AF"/>
    <w:rsid w:val="008E7893"/>
    <w:rsid w:val="008E7CA4"/>
    <w:rsid w:val="008F033D"/>
    <w:rsid w:val="008F0445"/>
    <w:rsid w:val="008F0527"/>
    <w:rsid w:val="008F0E21"/>
    <w:rsid w:val="008F0FBA"/>
    <w:rsid w:val="008F11E3"/>
    <w:rsid w:val="008F156F"/>
    <w:rsid w:val="008F1697"/>
    <w:rsid w:val="008F17E0"/>
    <w:rsid w:val="008F1911"/>
    <w:rsid w:val="008F1DD8"/>
    <w:rsid w:val="008F1F4D"/>
    <w:rsid w:val="008F2054"/>
    <w:rsid w:val="008F20E2"/>
    <w:rsid w:val="008F23FA"/>
    <w:rsid w:val="008F24D6"/>
    <w:rsid w:val="008F34F4"/>
    <w:rsid w:val="008F3D7B"/>
    <w:rsid w:val="008F3DC1"/>
    <w:rsid w:val="008F580F"/>
    <w:rsid w:val="008F5B34"/>
    <w:rsid w:val="008F6560"/>
    <w:rsid w:val="008F6EAE"/>
    <w:rsid w:val="008F6ED2"/>
    <w:rsid w:val="00900805"/>
    <w:rsid w:val="00900827"/>
    <w:rsid w:val="00901276"/>
    <w:rsid w:val="00901361"/>
    <w:rsid w:val="00902432"/>
    <w:rsid w:val="00904FF0"/>
    <w:rsid w:val="00905616"/>
    <w:rsid w:val="00905900"/>
    <w:rsid w:val="00905EFD"/>
    <w:rsid w:val="00906303"/>
    <w:rsid w:val="00906559"/>
    <w:rsid w:val="00906CA4"/>
    <w:rsid w:val="00906D34"/>
    <w:rsid w:val="00906E95"/>
    <w:rsid w:val="009077FB"/>
    <w:rsid w:val="00907915"/>
    <w:rsid w:val="00907A3B"/>
    <w:rsid w:val="00907BC7"/>
    <w:rsid w:val="00907CA7"/>
    <w:rsid w:val="00907D0E"/>
    <w:rsid w:val="00907F86"/>
    <w:rsid w:val="00910406"/>
    <w:rsid w:val="00910708"/>
    <w:rsid w:val="00911713"/>
    <w:rsid w:val="0091174A"/>
    <w:rsid w:val="009119E4"/>
    <w:rsid w:val="00911DE7"/>
    <w:rsid w:val="00911EB2"/>
    <w:rsid w:val="009120C7"/>
    <w:rsid w:val="0091298C"/>
    <w:rsid w:val="009135BB"/>
    <w:rsid w:val="00913859"/>
    <w:rsid w:val="00914142"/>
    <w:rsid w:val="0091450F"/>
    <w:rsid w:val="00914637"/>
    <w:rsid w:val="00915C51"/>
    <w:rsid w:val="00915F8A"/>
    <w:rsid w:val="009163E2"/>
    <w:rsid w:val="009163F2"/>
    <w:rsid w:val="00917052"/>
    <w:rsid w:val="00917387"/>
    <w:rsid w:val="00917A7D"/>
    <w:rsid w:val="00917EC8"/>
    <w:rsid w:val="009207B7"/>
    <w:rsid w:val="009212C5"/>
    <w:rsid w:val="00921F56"/>
    <w:rsid w:val="00921F8D"/>
    <w:rsid w:val="009228FF"/>
    <w:rsid w:val="00922910"/>
    <w:rsid w:val="00922ABF"/>
    <w:rsid w:val="009232B7"/>
    <w:rsid w:val="00923950"/>
    <w:rsid w:val="00923D28"/>
    <w:rsid w:val="009243B0"/>
    <w:rsid w:val="0092509D"/>
    <w:rsid w:val="009253D6"/>
    <w:rsid w:val="0092563A"/>
    <w:rsid w:val="00925BA2"/>
    <w:rsid w:val="00925E1D"/>
    <w:rsid w:val="0092633E"/>
    <w:rsid w:val="00926D54"/>
    <w:rsid w:val="00927CD8"/>
    <w:rsid w:val="00927DF3"/>
    <w:rsid w:val="00927FB7"/>
    <w:rsid w:val="0093002C"/>
    <w:rsid w:val="00930139"/>
    <w:rsid w:val="00930590"/>
    <w:rsid w:val="00930B3C"/>
    <w:rsid w:val="00930EF1"/>
    <w:rsid w:val="00931144"/>
    <w:rsid w:val="009317F2"/>
    <w:rsid w:val="00931D99"/>
    <w:rsid w:val="009327C2"/>
    <w:rsid w:val="00932DB5"/>
    <w:rsid w:val="00932EE3"/>
    <w:rsid w:val="00933102"/>
    <w:rsid w:val="00933198"/>
    <w:rsid w:val="00933340"/>
    <w:rsid w:val="009334F1"/>
    <w:rsid w:val="00933962"/>
    <w:rsid w:val="00933CAC"/>
    <w:rsid w:val="009340DC"/>
    <w:rsid w:val="00934B5D"/>
    <w:rsid w:val="00934D05"/>
    <w:rsid w:val="00935738"/>
    <w:rsid w:val="00935C08"/>
    <w:rsid w:val="00935E13"/>
    <w:rsid w:val="00936608"/>
    <w:rsid w:val="00936DFD"/>
    <w:rsid w:val="00936F01"/>
    <w:rsid w:val="00936F55"/>
    <w:rsid w:val="009378DA"/>
    <w:rsid w:val="00937C83"/>
    <w:rsid w:val="00937E6C"/>
    <w:rsid w:val="00937F15"/>
    <w:rsid w:val="00940519"/>
    <w:rsid w:val="00940BDA"/>
    <w:rsid w:val="00940C14"/>
    <w:rsid w:val="0094107D"/>
    <w:rsid w:val="009410CA"/>
    <w:rsid w:val="0094186E"/>
    <w:rsid w:val="00941BDB"/>
    <w:rsid w:val="0094211F"/>
    <w:rsid w:val="00942188"/>
    <w:rsid w:val="0094240A"/>
    <w:rsid w:val="009437A0"/>
    <w:rsid w:val="009438FE"/>
    <w:rsid w:val="00943A7C"/>
    <w:rsid w:val="00943AA6"/>
    <w:rsid w:val="00943E26"/>
    <w:rsid w:val="00943F25"/>
    <w:rsid w:val="009443B7"/>
    <w:rsid w:val="009443DC"/>
    <w:rsid w:val="009447A9"/>
    <w:rsid w:val="009453CC"/>
    <w:rsid w:val="009459C3"/>
    <w:rsid w:val="009459D5"/>
    <w:rsid w:val="00945EB9"/>
    <w:rsid w:val="0094615E"/>
    <w:rsid w:val="00946166"/>
    <w:rsid w:val="0094621B"/>
    <w:rsid w:val="00946557"/>
    <w:rsid w:val="00946A78"/>
    <w:rsid w:val="00947AD6"/>
    <w:rsid w:val="00947DE1"/>
    <w:rsid w:val="00950185"/>
    <w:rsid w:val="00950A00"/>
    <w:rsid w:val="00951EE7"/>
    <w:rsid w:val="00951FF7"/>
    <w:rsid w:val="009523C1"/>
    <w:rsid w:val="009523CF"/>
    <w:rsid w:val="00953089"/>
    <w:rsid w:val="00953145"/>
    <w:rsid w:val="00953878"/>
    <w:rsid w:val="00953DB8"/>
    <w:rsid w:val="00953F20"/>
    <w:rsid w:val="00953F5F"/>
    <w:rsid w:val="00954559"/>
    <w:rsid w:val="009545A7"/>
    <w:rsid w:val="0095464F"/>
    <w:rsid w:val="00954933"/>
    <w:rsid w:val="00954CD0"/>
    <w:rsid w:val="00954E04"/>
    <w:rsid w:val="00955B69"/>
    <w:rsid w:val="00956572"/>
    <w:rsid w:val="009574F6"/>
    <w:rsid w:val="0096048E"/>
    <w:rsid w:val="009608D6"/>
    <w:rsid w:val="00961623"/>
    <w:rsid w:val="009621C5"/>
    <w:rsid w:val="0096224E"/>
    <w:rsid w:val="009622F6"/>
    <w:rsid w:val="00962855"/>
    <w:rsid w:val="00962AD3"/>
    <w:rsid w:val="00962D46"/>
    <w:rsid w:val="00962F57"/>
    <w:rsid w:val="0096324A"/>
    <w:rsid w:val="0096349C"/>
    <w:rsid w:val="009638AC"/>
    <w:rsid w:val="00963933"/>
    <w:rsid w:val="00963E1D"/>
    <w:rsid w:val="00965040"/>
    <w:rsid w:val="0096508C"/>
    <w:rsid w:val="00965DD4"/>
    <w:rsid w:val="00965F36"/>
    <w:rsid w:val="00966AE8"/>
    <w:rsid w:val="00966B52"/>
    <w:rsid w:val="00966C8D"/>
    <w:rsid w:val="00966D4A"/>
    <w:rsid w:val="00966DCB"/>
    <w:rsid w:val="00970AA0"/>
    <w:rsid w:val="00970D8B"/>
    <w:rsid w:val="0097130F"/>
    <w:rsid w:val="009715AC"/>
    <w:rsid w:val="00971698"/>
    <w:rsid w:val="00972484"/>
    <w:rsid w:val="009725CA"/>
    <w:rsid w:val="0097285B"/>
    <w:rsid w:val="00974667"/>
    <w:rsid w:val="009749CE"/>
    <w:rsid w:val="00974CBF"/>
    <w:rsid w:val="009756E9"/>
    <w:rsid w:val="00975908"/>
    <w:rsid w:val="00975A81"/>
    <w:rsid w:val="00976039"/>
    <w:rsid w:val="00976333"/>
    <w:rsid w:val="00976421"/>
    <w:rsid w:val="0097706C"/>
    <w:rsid w:val="009774A5"/>
    <w:rsid w:val="00977B6D"/>
    <w:rsid w:val="00977C4E"/>
    <w:rsid w:val="00980126"/>
    <w:rsid w:val="00980531"/>
    <w:rsid w:val="00980724"/>
    <w:rsid w:val="00980C32"/>
    <w:rsid w:val="009815B6"/>
    <w:rsid w:val="0098177A"/>
    <w:rsid w:val="009818C6"/>
    <w:rsid w:val="00981BAB"/>
    <w:rsid w:val="00981C6F"/>
    <w:rsid w:val="00981E2F"/>
    <w:rsid w:val="009821FF"/>
    <w:rsid w:val="00982B1D"/>
    <w:rsid w:val="009831EC"/>
    <w:rsid w:val="0098368D"/>
    <w:rsid w:val="00983794"/>
    <w:rsid w:val="009854BD"/>
    <w:rsid w:val="009858F2"/>
    <w:rsid w:val="00985E01"/>
    <w:rsid w:val="009861A2"/>
    <w:rsid w:val="009867D2"/>
    <w:rsid w:val="00986857"/>
    <w:rsid w:val="009869DB"/>
    <w:rsid w:val="00987356"/>
    <w:rsid w:val="00987827"/>
    <w:rsid w:val="0098788F"/>
    <w:rsid w:val="00987CC2"/>
    <w:rsid w:val="00987FD4"/>
    <w:rsid w:val="00990078"/>
    <w:rsid w:val="00990476"/>
    <w:rsid w:val="00990C2B"/>
    <w:rsid w:val="0099153D"/>
    <w:rsid w:val="00991792"/>
    <w:rsid w:val="009919F0"/>
    <w:rsid w:val="00991B28"/>
    <w:rsid w:val="00991DD0"/>
    <w:rsid w:val="009925BC"/>
    <w:rsid w:val="00992827"/>
    <w:rsid w:val="0099286D"/>
    <w:rsid w:val="009928DE"/>
    <w:rsid w:val="00992FAB"/>
    <w:rsid w:val="00993057"/>
    <w:rsid w:val="00993458"/>
    <w:rsid w:val="0099372A"/>
    <w:rsid w:val="00993D79"/>
    <w:rsid w:val="00993F47"/>
    <w:rsid w:val="00994BC5"/>
    <w:rsid w:val="00995086"/>
    <w:rsid w:val="0099632E"/>
    <w:rsid w:val="00996337"/>
    <w:rsid w:val="00996679"/>
    <w:rsid w:val="009968AD"/>
    <w:rsid w:val="009969ED"/>
    <w:rsid w:val="00996B33"/>
    <w:rsid w:val="00996E52"/>
    <w:rsid w:val="00996EB5"/>
    <w:rsid w:val="0099756B"/>
    <w:rsid w:val="009A0009"/>
    <w:rsid w:val="009A01A5"/>
    <w:rsid w:val="009A03DD"/>
    <w:rsid w:val="009A0667"/>
    <w:rsid w:val="009A0E4A"/>
    <w:rsid w:val="009A11BD"/>
    <w:rsid w:val="009A2E5C"/>
    <w:rsid w:val="009A301D"/>
    <w:rsid w:val="009A370F"/>
    <w:rsid w:val="009A39C3"/>
    <w:rsid w:val="009A440F"/>
    <w:rsid w:val="009A454B"/>
    <w:rsid w:val="009A547B"/>
    <w:rsid w:val="009A55A3"/>
    <w:rsid w:val="009A5E4C"/>
    <w:rsid w:val="009A642A"/>
    <w:rsid w:val="009A65C5"/>
    <w:rsid w:val="009A71F8"/>
    <w:rsid w:val="009B048F"/>
    <w:rsid w:val="009B04AB"/>
    <w:rsid w:val="009B0684"/>
    <w:rsid w:val="009B0B84"/>
    <w:rsid w:val="009B0E9D"/>
    <w:rsid w:val="009B1095"/>
    <w:rsid w:val="009B1D84"/>
    <w:rsid w:val="009B1EED"/>
    <w:rsid w:val="009B2320"/>
    <w:rsid w:val="009B282A"/>
    <w:rsid w:val="009B2F0B"/>
    <w:rsid w:val="009B307B"/>
    <w:rsid w:val="009B350A"/>
    <w:rsid w:val="009B3544"/>
    <w:rsid w:val="009B367F"/>
    <w:rsid w:val="009B3EE6"/>
    <w:rsid w:val="009B4354"/>
    <w:rsid w:val="009B4524"/>
    <w:rsid w:val="009B459C"/>
    <w:rsid w:val="009B4639"/>
    <w:rsid w:val="009B46FE"/>
    <w:rsid w:val="009B4740"/>
    <w:rsid w:val="009B4F0F"/>
    <w:rsid w:val="009B6C52"/>
    <w:rsid w:val="009B6E35"/>
    <w:rsid w:val="009B702B"/>
    <w:rsid w:val="009B7102"/>
    <w:rsid w:val="009B7848"/>
    <w:rsid w:val="009C0802"/>
    <w:rsid w:val="009C0B6C"/>
    <w:rsid w:val="009C0BA3"/>
    <w:rsid w:val="009C0C21"/>
    <w:rsid w:val="009C0D03"/>
    <w:rsid w:val="009C0F27"/>
    <w:rsid w:val="009C1657"/>
    <w:rsid w:val="009C17D6"/>
    <w:rsid w:val="009C1835"/>
    <w:rsid w:val="009C23D2"/>
    <w:rsid w:val="009C2922"/>
    <w:rsid w:val="009C2DD2"/>
    <w:rsid w:val="009C3486"/>
    <w:rsid w:val="009C38A5"/>
    <w:rsid w:val="009C3D81"/>
    <w:rsid w:val="009C3E34"/>
    <w:rsid w:val="009C41A5"/>
    <w:rsid w:val="009C48FD"/>
    <w:rsid w:val="009C4ADF"/>
    <w:rsid w:val="009C4BCE"/>
    <w:rsid w:val="009C4CB0"/>
    <w:rsid w:val="009C529B"/>
    <w:rsid w:val="009C52DC"/>
    <w:rsid w:val="009C575B"/>
    <w:rsid w:val="009C5B9A"/>
    <w:rsid w:val="009C6E05"/>
    <w:rsid w:val="009C7FE1"/>
    <w:rsid w:val="009D04CA"/>
    <w:rsid w:val="009D0F4D"/>
    <w:rsid w:val="009D0F51"/>
    <w:rsid w:val="009D1BA0"/>
    <w:rsid w:val="009D1C81"/>
    <w:rsid w:val="009D1D08"/>
    <w:rsid w:val="009D1F51"/>
    <w:rsid w:val="009D20A1"/>
    <w:rsid w:val="009D24FF"/>
    <w:rsid w:val="009D2521"/>
    <w:rsid w:val="009D289B"/>
    <w:rsid w:val="009D2B6B"/>
    <w:rsid w:val="009D3462"/>
    <w:rsid w:val="009D34C1"/>
    <w:rsid w:val="009D3839"/>
    <w:rsid w:val="009D3B99"/>
    <w:rsid w:val="009D405C"/>
    <w:rsid w:val="009D4EE0"/>
    <w:rsid w:val="009D4F20"/>
    <w:rsid w:val="009D50C7"/>
    <w:rsid w:val="009D57CE"/>
    <w:rsid w:val="009D6AEA"/>
    <w:rsid w:val="009D6C19"/>
    <w:rsid w:val="009D6DB4"/>
    <w:rsid w:val="009D77D2"/>
    <w:rsid w:val="009D7B89"/>
    <w:rsid w:val="009E0355"/>
    <w:rsid w:val="009E0497"/>
    <w:rsid w:val="009E08C2"/>
    <w:rsid w:val="009E20A4"/>
    <w:rsid w:val="009E250B"/>
    <w:rsid w:val="009E2A34"/>
    <w:rsid w:val="009E31A7"/>
    <w:rsid w:val="009E3A1C"/>
    <w:rsid w:val="009E3A8E"/>
    <w:rsid w:val="009E4228"/>
    <w:rsid w:val="009E498F"/>
    <w:rsid w:val="009E4AE1"/>
    <w:rsid w:val="009E4D3E"/>
    <w:rsid w:val="009E5742"/>
    <w:rsid w:val="009E579C"/>
    <w:rsid w:val="009E63F1"/>
    <w:rsid w:val="009E6AF4"/>
    <w:rsid w:val="009E6E35"/>
    <w:rsid w:val="009E6E93"/>
    <w:rsid w:val="009E6F62"/>
    <w:rsid w:val="009E6F84"/>
    <w:rsid w:val="009E715D"/>
    <w:rsid w:val="009E72CE"/>
    <w:rsid w:val="009E7D00"/>
    <w:rsid w:val="009E7DAA"/>
    <w:rsid w:val="009F06D3"/>
    <w:rsid w:val="009F0751"/>
    <w:rsid w:val="009F0DED"/>
    <w:rsid w:val="009F1CE6"/>
    <w:rsid w:val="009F22AE"/>
    <w:rsid w:val="009F270F"/>
    <w:rsid w:val="009F2C47"/>
    <w:rsid w:val="009F2C4B"/>
    <w:rsid w:val="009F2D4D"/>
    <w:rsid w:val="009F38BE"/>
    <w:rsid w:val="009F38F8"/>
    <w:rsid w:val="009F5300"/>
    <w:rsid w:val="009F5EB0"/>
    <w:rsid w:val="009F60C1"/>
    <w:rsid w:val="009F63D2"/>
    <w:rsid w:val="009F63EF"/>
    <w:rsid w:val="009F68D3"/>
    <w:rsid w:val="009F6978"/>
    <w:rsid w:val="009F6C93"/>
    <w:rsid w:val="009F6F0D"/>
    <w:rsid w:val="009F7606"/>
    <w:rsid w:val="009F7952"/>
    <w:rsid w:val="00A0038D"/>
    <w:rsid w:val="00A003D3"/>
    <w:rsid w:val="00A0056E"/>
    <w:rsid w:val="00A00BE4"/>
    <w:rsid w:val="00A01774"/>
    <w:rsid w:val="00A01E93"/>
    <w:rsid w:val="00A01FF2"/>
    <w:rsid w:val="00A0259A"/>
    <w:rsid w:val="00A02B19"/>
    <w:rsid w:val="00A02D66"/>
    <w:rsid w:val="00A02E05"/>
    <w:rsid w:val="00A032DB"/>
    <w:rsid w:val="00A034A7"/>
    <w:rsid w:val="00A047F1"/>
    <w:rsid w:val="00A04B22"/>
    <w:rsid w:val="00A0526E"/>
    <w:rsid w:val="00A05857"/>
    <w:rsid w:val="00A05DC2"/>
    <w:rsid w:val="00A05F01"/>
    <w:rsid w:val="00A0688A"/>
    <w:rsid w:val="00A0688D"/>
    <w:rsid w:val="00A07B5F"/>
    <w:rsid w:val="00A102B5"/>
    <w:rsid w:val="00A107B4"/>
    <w:rsid w:val="00A10810"/>
    <w:rsid w:val="00A11049"/>
    <w:rsid w:val="00A11945"/>
    <w:rsid w:val="00A122A3"/>
    <w:rsid w:val="00A12516"/>
    <w:rsid w:val="00A12D52"/>
    <w:rsid w:val="00A13ABD"/>
    <w:rsid w:val="00A140DD"/>
    <w:rsid w:val="00A141B3"/>
    <w:rsid w:val="00A14A11"/>
    <w:rsid w:val="00A14B3F"/>
    <w:rsid w:val="00A150A9"/>
    <w:rsid w:val="00A1548D"/>
    <w:rsid w:val="00A15C48"/>
    <w:rsid w:val="00A16C7D"/>
    <w:rsid w:val="00A17062"/>
    <w:rsid w:val="00A17913"/>
    <w:rsid w:val="00A2078B"/>
    <w:rsid w:val="00A20AE1"/>
    <w:rsid w:val="00A218D8"/>
    <w:rsid w:val="00A21F33"/>
    <w:rsid w:val="00A21F44"/>
    <w:rsid w:val="00A223ED"/>
    <w:rsid w:val="00A226E7"/>
    <w:rsid w:val="00A23542"/>
    <w:rsid w:val="00A24264"/>
    <w:rsid w:val="00A242F6"/>
    <w:rsid w:val="00A24F0A"/>
    <w:rsid w:val="00A2622E"/>
    <w:rsid w:val="00A26403"/>
    <w:rsid w:val="00A268F2"/>
    <w:rsid w:val="00A26BCF"/>
    <w:rsid w:val="00A27AC6"/>
    <w:rsid w:val="00A27BFB"/>
    <w:rsid w:val="00A27FB2"/>
    <w:rsid w:val="00A30075"/>
    <w:rsid w:val="00A307E6"/>
    <w:rsid w:val="00A30CD6"/>
    <w:rsid w:val="00A3151A"/>
    <w:rsid w:val="00A32061"/>
    <w:rsid w:val="00A322CE"/>
    <w:rsid w:val="00A323F4"/>
    <w:rsid w:val="00A325E8"/>
    <w:rsid w:val="00A32E10"/>
    <w:rsid w:val="00A3330B"/>
    <w:rsid w:val="00A340E8"/>
    <w:rsid w:val="00A34605"/>
    <w:rsid w:val="00A34D77"/>
    <w:rsid w:val="00A35BD7"/>
    <w:rsid w:val="00A35EEB"/>
    <w:rsid w:val="00A36921"/>
    <w:rsid w:val="00A36E20"/>
    <w:rsid w:val="00A36F42"/>
    <w:rsid w:val="00A36F8C"/>
    <w:rsid w:val="00A3748B"/>
    <w:rsid w:val="00A37821"/>
    <w:rsid w:val="00A37A8B"/>
    <w:rsid w:val="00A37E3E"/>
    <w:rsid w:val="00A37FCC"/>
    <w:rsid w:val="00A403C7"/>
    <w:rsid w:val="00A40507"/>
    <w:rsid w:val="00A4077E"/>
    <w:rsid w:val="00A40E72"/>
    <w:rsid w:val="00A40E95"/>
    <w:rsid w:val="00A4184F"/>
    <w:rsid w:val="00A4201D"/>
    <w:rsid w:val="00A424EC"/>
    <w:rsid w:val="00A426C4"/>
    <w:rsid w:val="00A42706"/>
    <w:rsid w:val="00A42AB0"/>
    <w:rsid w:val="00A42DA6"/>
    <w:rsid w:val="00A43183"/>
    <w:rsid w:val="00A4323F"/>
    <w:rsid w:val="00A4412F"/>
    <w:rsid w:val="00A44168"/>
    <w:rsid w:val="00A4463D"/>
    <w:rsid w:val="00A44791"/>
    <w:rsid w:val="00A447CC"/>
    <w:rsid w:val="00A44BBC"/>
    <w:rsid w:val="00A45599"/>
    <w:rsid w:val="00A45F36"/>
    <w:rsid w:val="00A460A2"/>
    <w:rsid w:val="00A46311"/>
    <w:rsid w:val="00A4677A"/>
    <w:rsid w:val="00A46B12"/>
    <w:rsid w:val="00A46B82"/>
    <w:rsid w:val="00A46D8F"/>
    <w:rsid w:val="00A46EB4"/>
    <w:rsid w:val="00A4716C"/>
    <w:rsid w:val="00A4744C"/>
    <w:rsid w:val="00A502BA"/>
    <w:rsid w:val="00A502C5"/>
    <w:rsid w:val="00A509E4"/>
    <w:rsid w:val="00A51F23"/>
    <w:rsid w:val="00A52826"/>
    <w:rsid w:val="00A528FD"/>
    <w:rsid w:val="00A53B3C"/>
    <w:rsid w:val="00A53FF2"/>
    <w:rsid w:val="00A542A9"/>
    <w:rsid w:val="00A54B2F"/>
    <w:rsid w:val="00A54FB1"/>
    <w:rsid w:val="00A55001"/>
    <w:rsid w:val="00A554DF"/>
    <w:rsid w:val="00A5563B"/>
    <w:rsid w:val="00A55F3C"/>
    <w:rsid w:val="00A56018"/>
    <w:rsid w:val="00A56190"/>
    <w:rsid w:val="00A567EE"/>
    <w:rsid w:val="00A56936"/>
    <w:rsid w:val="00A576A4"/>
    <w:rsid w:val="00A578FE"/>
    <w:rsid w:val="00A6021A"/>
    <w:rsid w:val="00A6024B"/>
    <w:rsid w:val="00A6080E"/>
    <w:rsid w:val="00A6091C"/>
    <w:rsid w:val="00A60A7F"/>
    <w:rsid w:val="00A60C57"/>
    <w:rsid w:val="00A61191"/>
    <w:rsid w:val="00A61E0B"/>
    <w:rsid w:val="00A61F15"/>
    <w:rsid w:val="00A63072"/>
    <w:rsid w:val="00A631F5"/>
    <w:rsid w:val="00A63448"/>
    <w:rsid w:val="00A634D7"/>
    <w:rsid w:val="00A63502"/>
    <w:rsid w:val="00A636B9"/>
    <w:rsid w:val="00A638AA"/>
    <w:rsid w:val="00A6392D"/>
    <w:rsid w:val="00A649E9"/>
    <w:rsid w:val="00A64A9A"/>
    <w:rsid w:val="00A655D7"/>
    <w:rsid w:val="00A659B9"/>
    <w:rsid w:val="00A65FAA"/>
    <w:rsid w:val="00A65FE6"/>
    <w:rsid w:val="00A66102"/>
    <w:rsid w:val="00A66AF4"/>
    <w:rsid w:val="00A67117"/>
    <w:rsid w:val="00A67560"/>
    <w:rsid w:val="00A67B97"/>
    <w:rsid w:val="00A67DC2"/>
    <w:rsid w:val="00A67F80"/>
    <w:rsid w:val="00A70583"/>
    <w:rsid w:val="00A705F5"/>
    <w:rsid w:val="00A70CD4"/>
    <w:rsid w:val="00A71080"/>
    <w:rsid w:val="00A711BC"/>
    <w:rsid w:val="00A713F5"/>
    <w:rsid w:val="00A7153C"/>
    <w:rsid w:val="00A7156A"/>
    <w:rsid w:val="00A7180E"/>
    <w:rsid w:val="00A71BBD"/>
    <w:rsid w:val="00A72335"/>
    <w:rsid w:val="00A730D1"/>
    <w:rsid w:val="00A73265"/>
    <w:rsid w:val="00A736EE"/>
    <w:rsid w:val="00A73735"/>
    <w:rsid w:val="00A73B18"/>
    <w:rsid w:val="00A740F3"/>
    <w:rsid w:val="00A7490E"/>
    <w:rsid w:val="00A754E3"/>
    <w:rsid w:val="00A755E5"/>
    <w:rsid w:val="00A76113"/>
    <w:rsid w:val="00A762EE"/>
    <w:rsid w:val="00A76AA8"/>
    <w:rsid w:val="00A76C4A"/>
    <w:rsid w:val="00A771A1"/>
    <w:rsid w:val="00A77670"/>
    <w:rsid w:val="00A77B3E"/>
    <w:rsid w:val="00A77C8E"/>
    <w:rsid w:val="00A77DCD"/>
    <w:rsid w:val="00A77F2B"/>
    <w:rsid w:val="00A803D4"/>
    <w:rsid w:val="00A8047C"/>
    <w:rsid w:val="00A804FA"/>
    <w:rsid w:val="00A80869"/>
    <w:rsid w:val="00A80A5B"/>
    <w:rsid w:val="00A80BE0"/>
    <w:rsid w:val="00A818F6"/>
    <w:rsid w:val="00A81956"/>
    <w:rsid w:val="00A820D2"/>
    <w:rsid w:val="00A822F9"/>
    <w:rsid w:val="00A8266E"/>
    <w:rsid w:val="00A82DA9"/>
    <w:rsid w:val="00A83021"/>
    <w:rsid w:val="00A832EA"/>
    <w:rsid w:val="00A839D5"/>
    <w:rsid w:val="00A83AE9"/>
    <w:rsid w:val="00A83FBA"/>
    <w:rsid w:val="00A84D73"/>
    <w:rsid w:val="00A84EAB"/>
    <w:rsid w:val="00A85841"/>
    <w:rsid w:val="00A85DC8"/>
    <w:rsid w:val="00A860D6"/>
    <w:rsid w:val="00A86A19"/>
    <w:rsid w:val="00A879F8"/>
    <w:rsid w:val="00A87FFB"/>
    <w:rsid w:val="00A907C5"/>
    <w:rsid w:val="00A912E6"/>
    <w:rsid w:val="00A91D6D"/>
    <w:rsid w:val="00A9269B"/>
    <w:rsid w:val="00A927FD"/>
    <w:rsid w:val="00A93092"/>
    <w:rsid w:val="00A93705"/>
    <w:rsid w:val="00A93B4D"/>
    <w:rsid w:val="00A93B63"/>
    <w:rsid w:val="00A93C6D"/>
    <w:rsid w:val="00A94E53"/>
    <w:rsid w:val="00A95177"/>
    <w:rsid w:val="00A95A52"/>
    <w:rsid w:val="00A961B0"/>
    <w:rsid w:val="00A96C56"/>
    <w:rsid w:val="00A96FE6"/>
    <w:rsid w:val="00A97444"/>
    <w:rsid w:val="00A97752"/>
    <w:rsid w:val="00AA02AE"/>
    <w:rsid w:val="00AA0D28"/>
    <w:rsid w:val="00AA15F7"/>
    <w:rsid w:val="00AA1676"/>
    <w:rsid w:val="00AA191A"/>
    <w:rsid w:val="00AA22BC"/>
    <w:rsid w:val="00AA2799"/>
    <w:rsid w:val="00AA2880"/>
    <w:rsid w:val="00AA2ACE"/>
    <w:rsid w:val="00AA2BEF"/>
    <w:rsid w:val="00AA2D2E"/>
    <w:rsid w:val="00AA3101"/>
    <w:rsid w:val="00AA33F3"/>
    <w:rsid w:val="00AA372C"/>
    <w:rsid w:val="00AA41E9"/>
    <w:rsid w:val="00AA468F"/>
    <w:rsid w:val="00AA46C3"/>
    <w:rsid w:val="00AA4C4E"/>
    <w:rsid w:val="00AA4EA4"/>
    <w:rsid w:val="00AA5738"/>
    <w:rsid w:val="00AA57F6"/>
    <w:rsid w:val="00AA5872"/>
    <w:rsid w:val="00AA5E92"/>
    <w:rsid w:val="00AA61B3"/>
    <w:rsid w:val="00AA7372"/>
    <w:rsid w:val="00AA7460"/>
    <w:rsid w:val="00AA7FC3"/>
    <w:rsid w:val="00AB0744"/>
    <w:rsid w:val="00AB09F0"/>
    <w:rsid w:val="00AB0A39"/>
    <w:rsid w:val="00AB0FBA"/>
    <w:rsid w:val="00AB12CB"/>
    <w:rsid w:val="00AB1C5D"/>
    <w:rsid w:val="00AB2226"/>
    <w:rsid w:val="00AB2604"/>
    <w:rsid w:val="00AB295D"/>
    <w:rsid w:val="00AB2D32"/>
    <w:rsid w:val="00AB2D52"/>
    <w:rsid w:val="00AB2ED9"/>
    <w:rsid w:val="00AB41F3"/>
    <w:rsid w:val="00AB4728"/>
    <w:rsid w:val="00AB4CD8"/>
    <w:rsid w:val="00AB4CFD"/>
    <w:rsid w:val="00AB4F07"/>
    <w:rsid w:val="00AB5AED"/>
    <w:rsid w:val="00AB5D78"/>
    <w:rsid w:val="00AB6023"/>
    <w:rsid w:val="00AB6038"/>
    <w:rsid w:val="00AB6200"/>
    <w:rsid w:val="00AB65D7"/>
    <w:rsid w:val="00AB788F"/>
    <w:rsid w:val="00AB78AB"/>
    <w:rsid w:val="00AC0062"/>
    <w:rsid w:val="00AC0895"/>
    <w:rsid w:val="00AC14E0"/>
    <w:rsid w:val="00AC1668"/>
    <w:rsid w:val="00AC16E9"/>
    <w:rsid w:val="00AC1767"/>
    <w:rsid w:val="00AC1EF8"/>
    <w:rsid w:val="00AC2801"/>
    <w:rsid w:val="00AC2A17"/>
    <w:rsid w:val="00AC2A9F"/>
    <w:rsid w:val="00AC44CE"/>
    <w:rsid w:val="00AC563F"/>
    <w:rsid w:val="00AC5C46"/>
    <w:rsid w:val="00AC5D8C"/>
    <w:rsid w:val="00AC6048"/>
    <w:rsid w:val="00AC6484"/>
    <w:rsid w:val="00AC6792"/>
    <w:rsid w:val="00AC7828"/>
    <w:rsid w:val="00AC7B98"/>
    <w:rsid w:val="00AC7C44"/>
    <w:rsid w:val="00AC7FCD"/>
    <w:rsid w:val="00AD04E8"/>
    <w:rsid w:val="00AD052F"/>
    <w:rsid w:val="00AD0DA7"/>
    <w:rsid w:val="00AD0EAE"/>
    <w:rsid w:val="00AD10FC"/>
    <w:rsid w:val="00AD163A"/>
    <w:rsid w:val="00AD364E"/>
    <w:rsid w:val="00AD3A51"/>
    <w:rsid w:val="00AD42C9"/>
    <w:rsid w:val="00AD4483"/>
    <w:rsid w:val="00AD4486"/>
    <w:rsid w:val="00AD469E"/>
    <w:rsid w:val="00AD4716"/>
    <w:rsid w:val="00AD4A82"/>
    <w:rsid w:val="00AD4BF6"/>
    <w:rsid w:val="00AD527B"/>
    <w:rsid w:val="00AD562D"/>
    <w:rsid w:val="00AD59D2"/>
    <w:rsid w:val="00AD6153"/>
    <w:rsid w:val="00AD6791"/>
    <w:rsid w:val="00AD6ACD"/>
    <w:rsid w:val="00AD6C73"/>
    <w:rsid w:val="00AD700F"/>
    <w:rsid w:val="00AD7C73"/>
    <w:rsid w:val="00AD7F5F"/>
    <w:rsid w:val="00AE070D"/>
    <w:rsid w:val="00AE0AF9"/>
    <w:rsid w:val="00AE1214"/>
    <w:rsid w:val="00AE15A8"/>
    <w:rsid w:val="00AE1874"/>
    <w:rsid w:val="00AE1FB8"/>
    <w:rsid w:val="00AE21CB"/>
    <w:rsid w:val="00AE2258"/>
    <w:rsid w:val="00AE2FBB"/>
    <w:rsid w:val="00AE3500"/>
    <w:rsid w:val="00AE357F"/>
    <w:rsid w:val="00AE3E0A"/>
    <w:rsid w:val="00AE4218"/>
    <w:rsid w:val="00AE433F"/>
    <w:rsid w:val="00AE457A"/>
    <w:rsid w:val="00AE4BC8"/>
    <w:rsid w:val="00AE4C06"/>
    <w:rsid w:val="00AE521F"/>
    <w:rsid w:val="00AE53D0"/>
    <w:rsid w:val="00AE5A2C"/>
    <w:rsid w:val="00AE66C2"/>
    <w:rsid w:val="00AF0C0B"/>
    <w:rsid w:val="00AF0EF2"/>
    <w:rsid w:val="00AF1B95"/>
    <w:rsid w:val="00AF2044"/>
    <w:rsid w:val="00AF2171"/>
    <w:rsid w:val="00AF476B"/>
    <w:rsid w:val="00AF4961"/>
    <w:rsid w:val="00AF4D53"/>
    <w:rsid w:val="00AF51C6"/>
    <w:rsid w:val="00AF5823"/>
    <w:rsid w:val="00AF5C32"/>
    <w:rsid w:val="00AF5F03"/>
    <w:rsid w:val="00AF5F7D"/>
    <w:rsid w:val="00AF60F7"/>
    <w:rsid w:val="00AF633C"/>
    <w:rsid w:val="00AF6533"/>
    <w:rsid w:val="00AF6616"/>
    <w:rsid w:val="00AF6819"/>
    <w:rsid w:val="00AF6859"/>
    <w:rsid w:val="00AF6FA0"/>
    <w:rsid w:val="00AF6FA4"/>
    <w:rsid w:val="00B002C2"/>
    <w:rsid w:val="00B00362"/>
    <w:rsid w:val="00B00641"/>
    <w:rsid w:val="00B00926"/>
    <w:rsid w:val="00B014C2"/>
    <w:rsid w:val="00B0156E"/>
    <w:rsid w:val="00B015C2"/>
    <w:rsid w:val="00B02242"/>
    <w:rsid w:val="00B029BE"/>
    <w:rsid w:val="00B02CD9"/>
    <w:rsid w:val="00B02D9E"/>
    <w:rsid w:val="00B037AE"/>
    <w:rsid w:val="00B04897"/>
    <w:rsid w:val="00B048F7"/>
    <w:rsid w:val="00B04BC6"/>
    <w:rsid w:val="00B05125"/>
    <w:rsid w:val="00B053AA"/>
    <w:rsid w:val="00B055A8"/>
    <w:rsid w:val="00B05642"/>
    <w:rsid w:val="00B05F5F"/>
    <w:rsid w:val="00B0683C"/>
    <w:rsid w:val="00B06EAD"/>
    <w:rsid w:val="00B07175"/>
    <w:rsid w:val="00B100DF"/>
    <w:rsid w:val="00B1077D"/>
    <w:rsid w:val="00B10A27"/>
    <w:rsid w:val="00B10B96"/>
    <w:rsid w:val="00B10FA0"/>
    <w:rsid w:val="00B11518"/>
    <w:rsid w:val="00B117A6"/>
    <w:rsid w:val="00B11D03"/>
    <w:rsid w:val="00B11F04"/>
    <w:rsid w:val="00B129DF"/>
    <w:rsid w:val="00B12FCC"/>
    <w:rsid w:val="00B13841"/>
    <w:rsid w:val="00B138D5"/>
    <w:rsid w:val="00B1545C"/>
    <w:rsid w:val="00B1599D"/>
    <w:rsid w:val="00B15B8A"/>
    <w:rsid w:val="00B16599"/>
    <w:rsid w:val="00B168C3"/>
    <w:rsid w:val="00B179F2"/>
    <w:rsid w:val="00B17CBA"/>
    <w:rsid w:val="00B20A8B"/>
    <w:rsid w:val="00B21782"/>
    <w:rsid w:val="00B219C1"/>
    <w:rsid w:val="00B21B62"/>
    <w:rsid w:val="00B2253A"/>
    <w:rsid w:val="00B22545"/>
    <w:rsid w:val="00B22A47"/>
    <w:rsid w:val="00B235FE"/>
    <w:rsid w:val="00B23637"/>
    <w:rsid w:val="00B239F7"/>
    <w:rsid w:val="00B23AA5"/>
    <w:rsid w:val="00B24E47"/>
    <w:rsid w:val="00B24FFC"/>
    <w:rsid w:val="00B25250"/>
    <w:rsid w:val="00B2607B"/>
    <w:rsid w:val="00B26CC9"/>
    <w:rsid w:val="00B275F3"/>
    <w:rsid w:val="00B31202"/>
    <w:rsid w:val="00B312E8"/>
    <w:rsid w:val="00B318B0"/>
    <w:rsid w:val="00B31D1E"/>
    <w:rsid w:val="00B32CC3"/>
    <w:rsid w:val="00B33412"/>
    <w:rsid w:val="00B33A5F"/>
    <w:rsid w:val="00B3468E"/>
    <w:rsid w:val="00B350A9"/>
    <w:rsid w:val="00B35459"/>
    <w:rsid w:val="00B36C4E"/>
    <w:rsid w:val="00B36D8F"/>
    <w:rsid w:val="00B36FAD"/>
    <w:rsid w:val="00B3716F"/>
    <w:rsid w:val="00B3771D"/>
    <w:rsid w:val="00B37EC9"/>
    <w:rsid w:val="00B4063E"/>
    <w:rsid w:val="00B40795"/>
    <w:rsid w:val="00B407B1"/>
    <w:rsid w:val="00B409E2"/>
    <w:rsid w:val="00B40BB4"/>
    <w:rsid w:val="00B40F5F"/>
    <w:rsid w:val="00B41524"/>
    <w:rsid w:val="00B41648"/>
    <w:rsid w:val="00B41AE3"/>
    <w:rsid w:val="00B426ED"/>
    <w:rsid w:val="00B42937"/>
    <w:rsid w:val="00B42BB0"/>
    <w:rsid w:val="00B43F67"/>
    <w:rsid w:val="00B4435C"/>
    <w:rsid w:val="00B4474A"/>
    <w:rsid w:val="00B44C20"/>
    <w:rsid w:val="00B4534B"/>
    <w:rsid w:val="00B45512"/>
    <w:rsid w:val="00B4585D"/>
    <w:rsid w:val="00B459CC"/>
    <w:rsid w:val="00B45DCF"/>
    <w:rsid w:val="00B46DB5"/>
    <w:rsid w:val="00B46EFB"/>
    <w:rsid w:val="00B470AC"/>
    <w:rsid w:val="00B47427"/>
    <w:rsid w:val="00B47480"/>
    <w:rsid w:val="00B47777"/>
    <w:rsid w:val="00B502C9"/>
    <w:rsid w:val="00B5083B"/>
    <w:rsid w:val="00B51838"/>
    <w:rsid w:val="00B51A31"/>
    <w:rsid w:val="00B521EF"/>
    <w:rsid w:val="00B52A1C"/>
    <w:rsid w:val="00B52A95"/>
    <w:rsid w:val="00B53153"/>
    <w:rsid w:val="00B535C8"/>
    <w:rsid w:val="00B53750"/>
    <w:rsid w:val="00B539D9"/>
    <w:rsid w:val="00B53ECC"/>
    <w:rsid w:val="00B547F7"/>
    <w:rsid w:val="00B54D56"/>
    <w:rsid w:val="00B551A0"/>
    <w:rsid w:val="00B553D1"/>
    <w:rsid w:val="00B55B83"/>
    <w:rsid w:val="00B56349"/>
    <w:rsid w:val="00B563A9"/>
    <w:rsid w:val="00B56582"/>
    <w:rsid w:val="00B56A8C"/>
    <w:rsid w:val="00B56CF8"/>
    <w:rsid w:val="00B56F0C"/>
    <w:rsid w:val="00B570DC"/>
    <w:rsid w:val="00B577BE"/>
    <w:rsid w:val="00B57B06"/>
    <w:rsid w:val="00B60303"/>
    <w:rsid w:val="00B603B3"/>
    <w:rsid w:val="00B60D7D"/>
    <w:rsid w:val="00B6104A"/>
    <w:rsid w:val="00B61117"/>
    <w:rsid w:val="00B6120A"/>
    <w:rsid w:val="00B62517"/>
    <w:rsid w:val="00B63335"/>
    <w:rsid w:val="00B633B0"/>
    <w:rsid w:val="00B63B98"/>
    <w:rsid w:val="00B63C85"/>
    <w:rsid w:val="00B64CAE"/>
    <w:rsid w:val="00B65198"/>
    <w:rsid w:val="00B6525B"/>
    <w:rsid w:val="00B65D60"/>
    <w:rsid w:val="00B666AB"/>
    <w:rsid w:val="00B66A94"/>
    <w:rsid w:val="00B66B00"/>
    <w:rsid w:val="00B678BC"/>
    <w:rsid w:val="00B71366"/>
    <w:rsid w:val="00B719DC"/>
    <w:rsid w:val="00B72313"/>
    <w:rsid w:val="00B72597"/>
    <w:rsid w:val="00B72DB2"/>
    <w:rsid w:val="00B72F65"/>
    <w:rsid w:val="00B73173"/>
    <w:rsid w:val="00B731FE"/>
    <w:rsid w:val="00B732C4"/>
    <w:rsid w:val="00B73B90"/>
    <w:rsid w:val="00B74165"/>
    <w:rsid w:val="00B7470B"/>
    <w:rsid w:val="00B74F78"/>
    <w:rsid w:val="00B752D4"/>
    <w:rsid w:val="00B754AA"/>
    <w:rsid w:val="00B7569C"/>
    <w:rsid w:val="00B758BF"/>
    <w:rsid w:val="00B75FC4"/>
    <w:rsid w:val="00B7660B"/>
    <w:rsid w:val="00B7739C"/>
    <w:rsid w:val="00B77E20"/>
    <w:rsid w:val="00B807F9"/>
    <w:rsid w:val="00B80BF5"/>
    <w:rsid w:val="00B817FA"/>
    <w:rsid w:val="00B81A9A"/>
    <w:rsid w:val="00B81EA7"/>
    <w:rsid w:val="00B81F64"/>
    <w:rsid w:val="00B8208A"/>
    <w:rsid w:val="00B828B6"/>
    <w:rsid w:val="00B82C72"/>
    <w:rsid w:val="00B83122"/>
    <w:rsid w:val="00B835F3"/>
    <w:rsid w:val="00B83A39"/>
    <w:rsid w:val="00B83CB0"/>
    <w:rsid w:val="00B84216"/>
    <w:rsid w:val="00B842A3"/>
    <w:rsid w:val="00B844FA"/>
    <w:rsid w:val="00B84B21"/>
    <w:rsid w:val="00B852A9"/>
    <w:rsid w:val="00B852C5"/>
    <w:rsid w:val="00B86134"/>
    <w:rsid w:val="00B865A2"/>
    <w:rsid w:val="00B86938"/>
    <w:rsid w:val="00B86C3E"/>
    <w:rsid w:val="00B8715F"/>
    <w:rsid w:val="00B872B1"/>
    <w:rsid w:val="00B87A13"/>
    <w:rsid w:val="00B87A40"/>
    <w:rsid w:val="00B87A60"/>
    <w:rsid w:val="00B87BC5"/>
    <w:rsid w:val="00B9020B"/>
    <w:rsid w:val="00B904A2"/>
    <w:rsid w:val="00B904D1"/>
    <w:rsid w:val="00B9080C"/>
    <w:rsid w:val="00B91674"/>
    <w:rsid w:val="00B9237E"/>
    <w:rsid w:val="00B92C29"/>
    <w:rsid w:val="00B93381"/>
    <w:rsid w:val="00B9394C"/>
    <w:rsid w:val="00B93C1E"/>
    <w:rsid w:val="00B94395"/>
    <w:rsid w:val="00B94EE4"/>
    <w:rsid w:val="00B94F0B"/>
    <w:rsid w:val="00B95295"/>
    <w:rsid w:val="00B95BEB"/>
    <w:rsid w:val="00B95CEB"/>
    <w:rsid w:val="00B95D00"/>
    <w:rsid w:val="00B95DC7"/>
    <w:rsid w:val="00B962FD"/>
    <w:rsid w:val="00B9713A"/>
    <w:rsid w:val="00B9715B"/>
    <w:rsid w:val="00BA099F"/>
    <w:rsid w:val="00BA0C61"/>
    <w:rsid w:val="00BA2352"/>
    <w:rsid w:val="00BA2644"/>
    <w:rsid w:val="00BA28A6"/>
    <w:rsid w:val="00BA297E"/>
    <w:rsid w:val="00BA2D07"/>
    <w:rsid w:val="00BA31D5"/>
    <w:rsid w:val="00BA3327"/>
    <w:rsid w:val="00BA33D8"/>
    <w:rsid w:val="00BA350A"/>
    <w:rsid w:val="00BA3663"/>
    <w:rsid w:val="00BA37D1"/>
    <w:rsid w:val="00BA4005"/>
    <w:rsid w:val="00BA422C"/>
    <w:rsid w:val="00BA4342"/>
    <w:rsid w:val="00BA43DA"/>
    <w:rsid w:val="00BA4C96"/>
    <w:rsid w:val="00BA4E20"/>
    <w:rsid w:val="00BA564A"/>
    <w:rsid w:val="00BA59D6"/>
    <w:rsid w:val="00BA6446"/>
    <w:rsid w:val="00BA68A7"/>
    <w:rsid w:val="00BA797A"/>
    <w:rsid w:val="00BA7B87"/>
    <w:rsid w:val="00BA7D9B"/>
    <w:rsid w:val="00BB07A6"/>
    <w:rsid w:val="00BB0BF8"/>
    <w:rsid w:val="00BB108E"/>
    <w:rsid w:val="00BB1BFA"/>
    <w:rsid w:val="00BB27FC"/>
    <w:rsid w:val="00BB2849"/>
    <w:rsid w:val="00BB2BF0"/>
    <w:rsid w:val="00BB311A"/>
    <w:rsid w:val="00BB3146"/>
    <w:rsid w:val="00BB49A2"/>
    <w:rsid w:val="00BB4AA5"/>
    <w:rsid w:val="00BB5143"/>
    <w:rsid w:val="00BB54C9"/>
    <w:rsid w:val="00BB5508"/>
    <w:rsid w:val="00BB5F62"/>
    <w:rsid w:val="00BB6701"/>
    <w:rsid w:val="00BB7232"/>
    <w:rsid w:val="00BB7635"/>
    <w:rsid w:val="00BB7FB4"/>
    <w:rsid w:val="00BC0216"/>
    <w:rsid w:val="00BC0259"/>
    <w:rsid w:val="00BC0B44"/>
    <w:rsid w:val="00BC1C4B"/>
    <w:rsid w:val="00BC1F35"/>
    <w:rsid w:val="00BC220A"/>
    <w:rsid w:val="00BC27C3"/>
    <w:rsid w:val="00BC3A3B"/>
    <w:rsid w:val="00BC3AEF"/>
    <w:rsid w:val="00BC3E07"/>
    <w:rsid w:val="00BC4AE8"/>
    <w:rsid w:val="00BC4CA9"/>
    <w:rsid w:val="00BC5F03"/>
    <w:rsid w:val="00BC5F72"/>
    <w:rsid w:val="00BC63FE"/>
    <w:rsid w:val="00BC6518"/>
    <w:rsid w:val="00BC6850"/>
    <w:rsid w:val="00BC6FFF"/>
    <w:rsid w:val="00BD03B2"/>
    <w:rsid w:val="00BD0ED9"/>
    <w:rsid w:val="00BD124D"/>
    <w:rsid w:val="00BD12C4"/>
    <w:rsid w:val="00BD149C"/>
    <w:rsid w:val="00BD187A"/>
    <w:rsid w:val="00BD1B0B"/>
    <w:rsid w:val="00BD1D69"/>
    <w:rsid w:val="00BD1F0F"/>
    <w:rsid w:val="00BD25CD"/>
    <w:rsid w:val="00BD370B"/>
    <w:rsid w:val="00BD39B2"/>
    <w:rsid w:val="00BD3B46"/>
    <w:rsid w:val="00BD3F86"/>
    <w:rsid w:val="00BD4091"/>
    <w:rsid w:val="00BD431E"/>
    <w:rsid w:val="00BD4920"/>
    <w:rsid w:val="00BD4BE2"/>
    <w:rsid w:val="00BD4D48"/>
    <w:rsid w:val="00BD4EEC"/>
    <w:rsid w:val="00BD5581"/>
    <w:rsid w:val="00BD592A"/>
    <w:rsid w:val="00BD5A18"/>
    <w:rsid w:val="00BD5B49"/>
    <w:rsid w:val="00BD5BD8"/>
    <w:rsid w:val="00BD6094"/>
    <w:rsid w:val="00BD6272"/>
    <w:rsid w:val="00BD63BB"/>
    <w:rsid w:val="00BD6673"/>
    <w:rsid w:val="00BD6B3E"/>
    <w:rsid w:val="00BD6C1A"/>
    <w:rsid w:val="00BD6C2C"/>
    <w:rsid w:val="00BD6C85"/>
    <w:rsid w:val="00BD7409"/>
    <w:rsid w:val="00BD7698"/>
    <w:rsid w:val="00BD7F9E"/>
    <w:rsid w:val="00BE0300"/>
    <w:rsid w:val="00BE0318"/>
    <w:rsid w:val="00BE04AA"/>
    <w:rsid w:val="00BE09FA"/>
    <w:rsid w:val="00BE0B62"/>
    <w:rsid w:val="00BE0F1C"/>
    <w:rsid w:val="00BE0F58"/>
    <w:rsid w:val="00BE11DD"/>
    <w:rsid w:val="00BE16ED"/>
    <w:rsid w:val="00BE1A8C"/>
    <w:rsid w:val="00BE1E2E"/>
    <w:rsid w:val="00BE2DF1"/>
    <w:rsid w:val="00BE3086"/>
    <w:rsid w:val="00BE3387"/>
    <w:rsid w:val="00BE33BA"/>
    <w:rsid w:val="00BE3962"/>
    <w:rsid w:val="00BE3FB7"/>
    <w:rsid w:val="00BE405C"/>
    <w:rsid w:val="00BE4194"/>
    <w:rsid w:val="00BE4CAE"/>
    <w:rsid w:val="00BE4E15"/>
    <w:rsid w:val="00BE52AF"/>
    <w:rsid w:val="00BE53B4"/>
    <w:rsid w:val="00BE5A87"/>
    <w:rsid w:val="00BE6220"/>
    <w:rsid w:val="00BE64C2"/>
    <w:rsid w:val="00BE65F7"/>
    <w:rsid w:val="00BE666D"/>
    <w:rsid w:val="00BE739C"/>
    <w:rsid w:val="00BE7EA7"/>
    <w:rsid w:val="00BF09C7"/>
    <w:rsid w:val="00BF1B13"/>
    <w:rsid w:val="00BF27F0"/>
    <w:rsid w:val="00BF289F"/>
    <w:rsid w:val="00BF29C2"/>
    <w:rsid w:val="00BF2FE9"/>
    <w:rsid w:val="00BF3227"/>
    <w:rsid w:val="00BF3D34"/>
    <w:rsid w:val="00BF3DE2"/>
    <w:rsid w:val="00BF3E14"/>
    <w:rsid w:val="00BF3E2D"/>
    <w:rsid w:val="00BF3EE6"/>
    <w:rsid w:val="00BF408D"/>
    <w:rsid w:val="00BF5666"/>
    <w:rsid w:val="00BF631D"/>
    <w:rsid w:val="00BF6A22"/>
    <w:rsid w:val="00BF6A4D"/>
    <w:rsid w:val="00BF6B36"/>
    <w:rsid w:val="00BF6C83"/>
    <w:rsid w:val="00BF7703"/>
    <w:rsid w:val="00BF780A"/>
    <w:rsid w:val="00BF7BBC"/>
    <w:rsid w:val="00C0001E"/>
    <w:rsid w:val="00C003EE"/>
    <w:rsid w:val="00C00449"/>
    <w:rsid w:val="00C006AF"/>
    <w:rsid w:val="00C00CF4"/>
    <w:rsid w:val="00C01056"/>
    <w:rsid w:val="00C011DA"/>
    <w:rsid w:val="00C01DA3"/>
    <w:rsid w:val="00C01F13"/>
    <w:rsid w:val="00C02283"/>
    <w:rsid w:val="00C02455"/>
    <w:rsid w:val="00C033E7"/>
    <w:rsid w:val="00C038FE"/>
    <w:rsid w:val="00C043C3"/>
    <w:rsid w:val="00C04605"/>
    <w:rsid w:val="00C04E06"/>
    <w:rsid w:val="00C052E3"/>
    <w:rsid w:val="00C05650"/>
    <w:rsid w:val="00C0593E"/>
    <w:rsid w:val="00C0758C"/>
    <w:rsid w:val="00C07682"/>
    <w:rsid w:val="00C07748"/>
    <w:rsid w:val="00C07EC6"/>
    <w:rsid w:val="00C1022E"/>
    <w:rsid w:val="00C104ED"/>
    <w:rsid w:val="00C1091D"/>
    <w:rsid w:val="00C10ACD"/>
    <w:rsid w:val="00C10B7B"/>
    <w:rsid w:val="00C1195A"/>
    <w:rsid w:val="00C11D65"/>
    <w:rsid w:val="00C13114"/>
    <w:rsid w:val="00C133AA"/>
    <w:rsid w:val="00C1460B"/>
    <w:rsid w:val="00C146CE"/>
    <w:rsid w:val="00C14997"/>
    <w:rsid w:val="00C156FE"/>
    <w:rsid w:val="00C161B4"/>
    <w:rsid w:val="00C161CC"/>
    <w:rsid w:val="00C168B4"/>
    <w:rsid w:val="00C1701A"/>
    <w:rsid w:val="00C176AD"/>
    <w:rsid w:val="00C177D6"/>
    <w:rsid w:val="00C17D73"/>
    <w:rsid w:val="00C204E6"/>
    <w:rsid w:val="00C2116C"/>
    <w:rsid w:val="00C2176B"/>
    <w:rsid w:val="00C21B23"/>
    <w:rsid w:val="00C21E2F"/>
    <w:rsid w:val="00C220D5"/>
    <w:rsid w:val="00C22E63"/>
    <w:rsid w:val="00C237A6"/>
    <w:rsid w:val="00C24427"/>
    <w:rsid w:val="00C24B73"/>
    <w:rsid w:val="00C255E7"/>
    <w:rsid w:val="00C25B76"/>
    <w:rsid w:val="00C25FCB"/>
    <w:rsid w:val="00C26011"/>
    <w:rsid w:val="00C26019"/>
    <w:rsid w:val="00C2631B"/>
    <w:rsid w:val="00C266D4"/>
    <w:rsid w:val="00C272CE"/>
    <w:rsid w:val="00C27EB7"/>
    <w:rsid w:val="00C30AE5"/>
    <w:rsid w:val="00C3174D"/>
    <w:rsid w:val="00C318A5"/>
    <w:rsid w:val="00C318CF"/>
    <w:rsid w:val="00C31EC5"/>
    <w:rsid w:val="00C32047"/>
    <w:rsid w:val="00C32191"/>
    <w:rsid w:val="00C32227"/>
    <w:rsid w:val="00C328AB"/>
    <w:rsid w:val="00C32A5F"/>
    <w:rsid w:val="00C32E13"/>
    <w:rsid w:val="00C3311C"/>
    <w:rsid w:val="00C3315E"/>
    <w:rsid w:val="00C333AF"/>
    <w:rsid w:val="00C33574"/>
    <w:rsid w:val="00C335BC"/>
    <w:rsid w:val="00C3389F"/>
    <w:rsid w:val="00C33ADB"/>
    <w:rsid w:val="00C33BA7"/>
    <w:rsid w:val="00C33FF1"/>
    <w:rsid w:val="00C342BB"/>
    <w:rsid w:val="00C3485D"/>
    <w:rsid w:val="00C3490E"/>
    <w:rsid w:val="00C354AF"/>
    <w:rsid w:val="00C35F67"/>
    <w:rsid w:val="00C36770"/>
    <w:rsid w:val="00C369C9"/>
    <w:rsid w:val="00C375B6"/>
    <w:rsid w:val="00C37A6B"/>
    <w:rsid w:val="00C40869"/>
    <w:rsid w:val="00C408DE"/>
    <w:rsid w:val="00C40938"/>
    <w:rsid w:val="00C40C33"/>
    <w:rsid w:val="00C41118"/>
    <w:rsid w:val="00C412F6"/>
    <w:rsid w:val="00C413A4"/>
    <w:rsid w:val="00C41AA2"/>
    <w:rsid w:val="00C41B7D"/>
    <w:rsid w:val="00C41D0D"/>
    <w:rsid w:val="00C431D7"/>
    <w:rsid w:val="00C439DB"/>
    <w:rsid w:val="00C441B5"/>
    <w:rsid w:val="00C45726"/>
    <w:rsid w:val="00C45BE7"/>
    <w:rsid w:val="00C45F0A"/>
    <w:rsid w:val="00C4614D"/>
    <w:rsid w:val="00C4658D"/>
    <w:rsid w:val="00C4689B"/>
    <w:rsid w:val="00C46A4A"/>
    <w:rsid w:val="00C46A9F"/>
    <w:rsid w:val="00C46D0D"/>
    <w:rsid w:val="00C46FD6"/>
    <w:rsid w:val="00C47176"/>
    <w:rsid w:val="00C5053A"/>
    <w:rsid w:val="00C5054B"/>
    <w:rsid w:val="00C50D3C"/>
    <w:rsid w:val="00C50FCC"/>
    <w:rsid w:val="00C51896"/>
    <w:rsid w:val="00C51969"/>
    <w:rsid w:val="00C5199E"/>
    <w:rsid w:val="00C51DEF"/>
    <w:rsid w:val="00C52DA6"/>
    <w:rsid w:val="00C52FF1"/>
    <w:rsid w:val="00C5319B"/>
    <w:rsid w:val="00C53394"/>
    <w:rsid w:val="00C53409"/>
    <w:rsid w:val="00C534E5"/>
    <w:rsid w:val="00C53AA6"/>
    <w:rsid w:val="00C54571"/>
    <w:rsid w:val="00C54FB5"/>
    <w:rsid w:val="00C5502E"/>
    <w:rsid w:val="00C55D80"/>
    <w:rsid w:val="00C5667E"/>
    <w:rsid w:val="00C56C34"/>
    <w:rsid w:val="00C56C8F"/>
    <w:rsid w:val="00C572CD"/>
    <w:rsid w:val="00C57392"/>
    <w:rsid w:val="00C57512"/>
    <w:rsid w:val="00C57755"/>
    <w:rsid w:val="00C607F4"/>
    <w:rsid w:val="00C613C9"/>
    <w:rsid w:val="00C61C52"/>
    <w:rsid w:val="00C61E70"/>
    <w:rsid w:val="00C61F1D"/>
    <w:rsid w:val="00C62232"/>
    <w:rsid w:val="00C62793"/>
    <w:rsid w:val="00C632A6"/>
    <w:rsid w:val="00C63334"/>
    <w:rsid w:val="00C63475"/>
    <w:rsid w:val="00C63C22"/>
    <w:rsid w:val="00C6414D"/>
    <w:rsid w:val="00C64A1F"/>
    <w:rsid w:val="00C64ECD"/>
    <w:rsid w:val="00C651A1"/>
    <w:rsid w:val="00C659AD"/>
    <w:rsid w:val="00C65B6A"/>
    <w:rsid w:val="00C65E1B"/>
    <w:rsid w:val="00C65E64"/>
    <w:rsid w:val="00C66072"/>
    <w:rsid w:val="00C66176"/>
    <w:rsid w:val="00C665F8"/>
    <w:rsid w:val="00C6669A"/>
    <w:rsid w:val="00C66755"/>
    <w:rsid w:val="00C6678F"/>
    <w:rsid w:val="00C66837"/>
    <w:rsid w:val="00C6688A"/>
    <w:rsid w:val="00C668C0"/>
    <w:rsid w:val="00C6729E"/>
    <w:rsid w:val="00C672A6"/>
    <w:rsid w:val="00C677CB"/>
    <w:rsid w:val="00C67DE5"/>
    <w:rsid w:val="00C67FC8"/>
    <w:rsid w:val="00C707D8"/>
    <w:rsid w:val="00C712D4"/>
    <w:rsid w:val="00C71A40"/>
    <w:rsid w:val="00C7262D"/>
    <w:rsid w:val="00C73685"/>
    <w:rsid w:val="00C73D0D"/>
    <w:rsid w:val="00C74CBF"/>
    <w:rsid w:val="00C7562A"/>
    <w:rsid w:val="00C767D3"/>
    <w:rsid w:val="00C7692A"/>
    <w:rsid w:val="00C7698F"/>
    <w:rsid w:val="00C77128"/>
    <w:rsid w:val="00C77312"/>
    <w:rsid w:val="00C7755E"/>
    <w:rsid w:val="00C77C21"/>
    <w:rsid w:val="00C80143"/>
    <w:rsid w:val="00C80631"/>
    <w:rsid w:val="00C8109A"/>
    <w:rsid w:val="00C8112B"/>
    <w:rsid w:val="00C81627"/>
    <w:rsid w:val="00C817C2"/>
    <w:rsid w:val="00C81BA2"/>
    <w:rsid w:val="00C81E42"/>
    <w:rsid w:val="00C821F9"/>
    <w:rsid w:val="00C82467"/>
    <w:rsid w:val="00C825CF"/>
    <w:rsid w:val="00C83314"/>
    <w:rsid w:val="00C83822"/>
    <w:rsid w:val="00C83EB7"/>
    <w:rsid w:val="00C83FDA"/>
    <w:rsid w:val="00C84332"/>
    <w:rsid w:val="00C84C04"/>
    <w:rsid w:val="00C853C5"/>
    <w:rsid w:val="00C85879"/>
    <w:rsid w:val="00C863A8"/>
    <w:rsid w:val="00C866CE"/>
    <w:rsid w:val="00C867A2"/>
    <w:rsid w:val="00C873AC"/>
    <w:rsid w:val="00C876C1"/>
    <w:rsid w:val="00C876C9"/>
    <w:rsid w:val="00C87BE2"/>
    <w:rsid w:val="00C87EE5"/>
    <w:rsid w:val="00C9012E"/>
    <w:rsid w:val="00C90217"/>
    <w:rsid w:val="00C902BF"/>
    <w:rsid w:val="00C903DE"/>
    <w:rsid w:val="00C9066F"/>
    <w:rsid w:val="00C90A0D"/>
    <w:rsid w:val="00C9136A"/>
    <w:rsid w:val="00C91983"/>
    <w:rsid w:val="00C91A8A"/>
    <w:rsid w:val="00C92ED9"/>
    <w:rsid w:val="00C9341A"/>
    <w:rsid w:val="00C935D4"/>
    <w:rsid w:val="00C938F5"/>
    <w:rsid w:val="00C93B63"/>
    <w:rsid w:val="00C94AF4"/>
    <w:rsid w:val="00C95215"/>
    <w:rsid w:val="00C953B9"/>
    <w:rsid w:val="00C95684"/>
    <w:rsid w:val="00C960B4"/>
    <w:rsid w:val="00C964CD"/>
    <w:rsid w:val="00C9689F"/>
    <w:rsid w:val="00C96F9C"/>
    <w:rsid w:val="00C97337"/>
    <w:rsid w:val="00C979F8"/>
    <w:rsid w:val="00C97C54"/>
    <w:rsid w:val="00C97CBC"/>
    <w:rsid w:val="00C97F90"/>
    <w:rsid w:val="00C97FBD"/>
    <w:rsid w:val="00CA025B"/>
    <w:rsid w:val="00CA109A"/>
    <w:rsid w:val="00CA1E4E"/>
    <w:rsid w:val="00CA1F95"/>
    <w:rsid w:val="00CA31B1"/>
    <w:rsid w:val="00CA3BDD"/>
    <w:rsid w:val="00CA3CE5"/>
    <w:rsid w:val="00CA4171"/>
    <w:rsid w:val="00CA4A59"/>
    <w:rsid w:val="00CA4D3E"/>
    <w:rsid w:val="00CA58F4"/>
    <w:rsid w:val="00CA598F"/>
    <w:rsid w:val="00CA5FAE"/>
    <w:rsid w:val="00CA6A8B"/>
    <w:rsid w:val="00CA7179"/>
    <w:rsid w:val="00CA7795"/>
    <w:rsid w:val="00CA788E"/>
    <w:rsid w:val="00CA7B6E"/>
    <w:rsid w:val="00CB0576"/>
    <w:rsid w:val="00CB0A54"/>
    <w:rsid w:val="00CB0BD2"/>
    <w:rsid w:val="00CB1670"/>
    <w:rsid w:val="00CB18BB"/>
    <w:rsid w:val="00CB273E"/>
    <w:rsid w:val="00CB2864"/>
    <w:rsid w:val="00CB2939"/>
    <w:rsid w:val="00CB2AA1"/>
    <w:rsid w:val="00CB2E1E"/>
    <w:rsid w:val="00CB3211"/>
    <w:rsid w:val="00CB37F1"/>
    <w:rsid w:val="00CB4B15"/>
    <w:rsid w:val="00CB55A3"/>
    <w:rsid w:val="00CB5B9B"/>
    <w:rsid w:val="00CB5BDD"/>
    <w:rsid w:val="00CB5E89"/>
    <w:rsid w:val="00CB616A"/>
    <w:rsid w:val="00CB6650"/>
    <w:rsid w:val="00CB6B24"/>
    <w:rsid w:val="00CB7013"/>
    <w:rsid w:val="00CB72D0"/>
    <w:rsid w:val="00CB7CE6"/>
    <w:rsid w:val="00CB7F9D"/>
    <w:rsid w:val="00CC04C6"/>
    <w:rsid w:val="00CC0587"/>
    <w:rsid w:val="00CC0AA1"/>
    <w:rsid w:val="00CC0F51"/>
    <w:rsid w:val="00CC11AA"/>
    <w:rsid w:val="00CC14F4"/>
    <w:rsid w:val="00CC19E7"/>
    <w:rsid w:val="00CC1EF3"/>
    <w:rsid w:val="00CC2141"/>
    <w:rsid w:val="00CC23CE"/>
    <w:rsid w:val="00CC27DB"/>
    <w:rsid w:val="00CC2839"/>
    <w:rsid w:val="00CC29F8"/>
    <w:rsid w:val="00CC3244"/>
    <w:rsid w:val="00CC3F06"/>
    <w:rsid w:val="00CC489B"/>
    <w:rsid w:val="00CC4A10"/>
    <w:rsid w:val="00CC617A"/>
    <w:rsid w:val="00CC68D6"/>
    <w:rsid w:val="00CC7263"/>
    <w:rsid w:val="00CD025D"/>
    <w:rsid w:val="00CD0300"/>
    <w:rsid w:val="00CD03E4"/>
    <w:rsid w:val="00CD0461"/>
    <w:rsid w:val="00CD0F61"/>
    <w:rsid w:val="00CD131F"/>
    <w:rsid w:val="00CD1380"/>
    <w:rsid w:val="00CD1490"/>
    <w:rsid w:val="00CD1852"/>
    <w:rsid w:val="00CD1F6A"/>
    <w:rsid w:val="00CD24FB"/>
    <w:rsid w:val="00CD27FF"/>
    <w:rsid w:val="00CD2910"/>
    <w:rsid w:val="00CD2AF8"/>
    <w:rsid w:val="00CD371D"/>
    <w:rsid w:val="00CD39F9"/>
    <w:rsid w:val="00CD3EB4"/>
    <w:rsid w:val="00CD3F52"/>
    <w:rsid w:val="00CD4735"/>
    <w:rsid w:val="00CD4F32"/>
    <w:rsid w:val="00CD5748"/>
    <w:rsid w:val="00CD5EAD"/>
    <w:rsid w:val="00CD60B2"/>
    <w:rsid w:val="00CD6312"/>
    <w:rsid w:val="00CD681A"/>
    <w:rsid w:val="00CD6D79"/>
    <w:rsid w:val="00CD71F5"/>
    <w:rsid w:val="00CD7AC9"/>
    <w:rsid w:val="00CE077D"/>
    <w:rsid w:val="00CE0A8D"/>
    <w:rsid w:val="00CE1174"/>
    <w:rsid w:val="00CE18EE"/>
    <w:rsid w:val="00CE2FA0"/>
    <w:rsid w:val="00CE31C1"/>
    <w:rsid w:val="00CE381D"/>
    <w:rsid w:val="00CE3B27"/>
    <w:rsid w:val="00CE4003"/>
    <w:rsid w:val="00CE4148"/>
    <w:rsid w:val="00CE4B2F"/>
    <w:rsid w:val="00CE4B72"/>
    <w:rsid w:val="00CE4C3F"/>
    <w:rsid w:val="00CE56C0"/>
    <w:rsid w:val="00CE5D6C"/>
    <w:rsid w:val="00CE5FF5"/>
    <w:rsid w:val="00CE602F"/>
    <w:rsid w:val="00CE6847"/>
    <w:rsid w:val="00CE6872"/>
    <w:rsid w:val="00CE6C56"/>
    <w:rsid w:val="00CE6F6B"/>
    <w:rsid w:val="00CE73D5"/>
    <w:rsid w:val="00CF0780"/>
    <w:rsid w:val="00CF07DD"/>
    <w:rsid w:val="00CF0A74"/>
    <w:rsid w:val="00CF0BBB"/>
    <w:rsid w:val="00CF0C55"/>
    <w:rsid w:val="00CF1085"/>
    <w:rsid w:val="00CF130D"/>
    <w:rsid w:val="00CF1470"/>
    <w:rsid w:val="00CF15B9"/>
    <w:rsid w:val="00CF1661"/>
    <w:rsid w:val="00CF3035"/>
    <w:rsid w:val="00CF3171"/>
    <w:rsid w:val="00CF328B"/>
    <w:rsid w:val="00CF3540"/>
    <w:rsid w:val="00CF3A92"/>
    <w:rsid w:val="00CF3D8A"/>
    <w:rsid w:val="00CF3F72"/>
    <w:rsid w:val="00CF4D61"/>
    <w:rsid w:val="00CF4EB7"/>
    <w:rsid w:val="00CF5004"/>
    <w:rsid w:val="00CF55DD"/>
    <w:rsid w:val="00CF5BC5"/>
    <w:rsid w:val="00CF613A"/>
    <w:rsid w:val="00CF6311"/>
    <w:rsid w:val="00CF6B20"/>
    <w:rsid w:val="00CF6BE5"/>
    <w:rsid w:val="00CF7296"/>
    <w:rsid w:val="00D00DED"/>
    <w:rsid w:val="00D01066"/>
    <w:rsid w:val="00D017C8"/>
    <w:rsid w:val="00D01FC7"/>
    <w:rsid w:val="00D02311"/>
    <w:rsid w:val="00D038E6"/>
    <w:rsid w:val="00D03B59"/>
    <w:rsid w:val="00D03F80"/>
    <w:rsid w:val="00D042D0"/>
    <w:rsid w:val="00D0463F"/>
    <w:rsid w:val="00D05222"/>
    <w:rsid w:val="00D0550B"/>
    <w:rsid w:val="00D0567A"/>
    <w:rsid w:val="00D05726"/>
    <w:rsid w:val="00D05BB7"/>
    <w:rsid w:val="00D06614"/>
    <w:rsid w:val="00D1009A"/>
    <w:rsid w:val="00D1101C"/>
    <w:rsid w:val="00D1134B"/>
    <w:rsid w:val="00D11DB1"/>
    <w:rsid w:val="00D128DA"/>
    <w:rsid w:val="00D12DCA"/>
    <w:rsid w:val="00D131AD"/>
    <w:rsid w:val="00D1352B"/>
    <w:rsid w:val="00D13996"/>
    <w:rsid w:val="00D146CA"/>
    <w:rsid w:val="00D14844"/>
    <w:rsid w:val="00D1486A"/>
    <w:rsid w:val="00D14C74"/>
    <w:rsid w:val="00D1514F"/>
    <w:rsid w:val="00D1541B"/>
    <w:rsid w:val="00D15808"/>
    <w:rsid w:val="00D15C4F"/>
    <w:rsid w:val="00D15CA6"/>
    <w:rsid w:val="00D15E1A"/>
    <w:rsid w:val="00D165F7"/>
    <w:rsid w:val="00D168C0"/>
    <w:rsid w:val="00D168D2"/>
    <w:rsid w:val="00D16A79"/>
    <w:rsid w:val="00D16C8B"/>
    <w:rsid w:val="00D17065"/>
    <w:rsid w:val="00D171F5"/>
    <w:rsid w:val="00D17211"/>
    <w:rsid w:val="00D17E6F"/>
    <w:rsid w:val="00D2029F"/>
    <w:rsid w:val="00D20594"/>
    <w:rsid w:val="00D205BC"/>
    <w:rsid w:val="00D2155F"/>
    <w:rsid w:val="00D21B8C"/>
    <w:rsid w:val="00D21FD9"/>
    <w:rsid w:val="00D22F9E"/>
    <w:rsid w:val="00D22FDA"/>
    <w:rsid w:val="00D234C1"/>
    <w:rsid w:val="00D23753"/>
    <w:rsid w:val="00D23914"/>
    <w:rsid w:val="00D23D3C"/>
    <w:rsid w:val="00D23E72"/>
    <w:rsid w:val="00D2421B"/>
    <w:rsid w:val="00D24BAE"/>
    <w:rsid w:val="00D25D45"/>
    <w:rsid w:val="00D26552"/>
    <w:rsid w:val="00D26E3E"/>
    <w:rsid w:val="00D27494"/>
    <w:rsid w:val="00D27718"/>
    <w:rsid w:val="00D2796D"/>
    <w:rsid w:val="00D30E8C"/>
    <w:rsid w:val="00D31827"/>
    <w:rsid w:val="00D31E5E"/>
    <w:rsid w:val="00D32210"/>
    <w:rsid w:val="00D32249"/>
    <w:rsid w:val="00D32531"/>
    <w:rsid w:val="00D32BE9"/>
    <w:rsid w:val="00D332A9"/>
    <w:rsid w:val="00D336C9"/>
    <w:rsid w:val="00D342BE"/>
    <w:rsid w:val="00D34B95"/>
    <w:rsid w:val="00D34E83"/>
    <w:rsid w:val="00D35101"/>
    <w:rsid w:val="00D352F1"/>
    <w:rsid w:val="00D35557"/>
    <w:rsid w:val="00D359A4"/>
    <w:rsid w:val="00D35A99"/>
    <w:rsid w:val="00D36471"/>
    <w:rsid w:val="00D36740"/>
    <w:rsid w:val="00D3706B"/>
    <w:rsid w:val="00D37188"/>
    <w:rsid w:val="00D37457"/>
    <w:rsid w:val="00D37F4B"/>
    <w:rsid w:val="00D40266"/>
    <w:rsid w:val="00D402A9"/>
    <w:rsid w:val="00D4034A"/>
    <w:rsid w:val="00D40533"/>
    <w:rsid w:val="00D408BD"/>
    <w:rsid w:val="00D42564"/>
    <w:rsid w:val="00D430CF"/>
    <w:rsid w:val="00D43507"/>
    <w:rsid w:val="00D4362A"/>
    <w:rsid w:val="00D44521"/>
    <w:rsid w:val="00D44984"/>
    <w:rsid w:val="00D44D84"/>
    <w:rsid w:val="00D44ECE"/>
    <w:rsid w:val="00D460CB"/>
    <w:rsid w:val="00D468AB"/>
    <w:rsid w:val="00D46F02"/>
    <w:rsid w:val="00D47702"/>
    <w:rsid w:val="00D47868"/>
    <w:rsid w:val="00D47AB9"/>
    <w:rsid w:val="00D50488"/>
    <w:rsid w:val="00D509CC"/>
    <w:rsid w:val="00D50B14"/>
    <w:rsid w:val="00D51186"/>
    <w:rsid w:val="00D51264"/>
    <w:rsid w:val="00D51A2D"/>
    <w:rsid w:val="00D51FC3"/>
    <w:rsid w:val="00D5225D"/>
    <w:rsid w:val="00D52707"/>
    <w:rsid w:val="00D52906"/>
    <w:rsid w:val="00D52E35"/>
    <w:rsid w:val="00D5310E"/>
    <w:rsid w:val="00D531C9"/>
    <w:rsid w:val="00D53532"/>
    <w:rsid w:val="00D5385A"/>
    <w:rsid w:val="00D53E51"/>
    <w:rsid w:val="00D54847"/>
    <w:rsid w:val="00D55671"/>
    <w:rsid w:val="00D55E83"/>
    <w:rsid w:val="00D56569"/>
    <w:rsid w:val="00D56807"/>
    <w:rsid w:val="00D56948"/>
    <w:rsid w:val="00D56AB5"/>
    <w:rsid w:val="00D56B62"/>
    <w:rsid w:val="00D56B6F"/>
    <w:rsid w:val="00D56C1B"/>
    <w:rsid w:val="00D57195"/>
    <w:rsid w:val="00D57E73"/>
    <w:rsid w:val="00D60912"/>
    <w:rsid w:val="00D60A2E"/>
    <w:rsid w:val="00D60B24"/>
    <w:rsid w:val="00D616ED"/>
    <w:rsid w:val="00D61D1C"/>
    <w:rsid w:val="00D62224"/>
    <w:rsid w:val="00D6225B"/>
    <w:rsid w:val="00D62720"/>
    <w:rsid w:val="00D62E2C"/>
    <w:rsid w:val="00D630D0"/>
    <w:rsid w:val="00D6397D"/>
    <w:rsid w:val="00D639AA"/>
    <w:rsid w:val="00D63A1F"/>
    <w:rsid w:val="00D63C01"/>
    <w:rsid w:val="00D64149"/>
    <w:rsid w:val="00D64C60"/>
    <w:rsid w:val="00D64E23"/>
    <w:rsid w:val="00D658A8"/>
    <w:rsid w:val="00D65B28"/>
    <w:rsid w:val="00D66723"/>
    <w:rsid w:val="00D6685E"/>
    <w:rsid w:val="00D66BC9"/>
    <w:rsid w:val="00D66E01"/>
    <w:rsid w:val="00D66E81"/>
    <w:rsid w:val="00D67B47"/>
    <w:rsid w:val="00D67C5E"/>
    <w:rsid w:val="00D70B91"/>
    <w:rsid w:val="00D70B9E"/>
    <w:rsid w:val="00D711DC"/>
    <w:rsid w:val="00D71216"/>
    <w:rsid w:val="00D714D4"/>
    <w:rsid w:val="00D71754"/>
    <w:rsid w:val="00D71FB0"/>
    <w:rsid w:val="00D720B2"/>
    <w:rsid w:val="00D723DA"/>
    <w:rsid w:val="00D72418"/>
    <w:rsid w:val="00D7286B"/>
    <w:rsid w:val="00D72E07"/>
    <w:rsid w:val="00D72E8F"/>
    <w:rsid w:val="00D73360"/>
    <w:rsid w:val="00D738BD"/>
    <w:rsid w:val="00D73D63"/>
    <w:rsid w:val="00D73EF8"/>
    <w:rsid w:val="00D746B1"/>
    <w:rsid w:val="00D74872"/>
    <w:rsid w:val="00D75370"/>
    <w:rsid w:val="00D75AD4"/>
    <w:rsid w:val="00D7736D"/>
    <w:rsid w:val="00D7740D"/>
    <w:rsid w:val="00D77667"/>
    <w:rsid w:val="00D77A47"/>
    <w:rsid w:val="00D77BFA"/>
    <w:rsid w:val="00D77D7D"/>
    <w:rsid w:val="00D8044C"/>
    <w:rsid w:val="00D80EC0"/>
    <w:rsid w:val="00D82D0D"/>
    <w:rsid w:val="00D83A5E"/>
    <w:rsid w:val="00D83CAB"/>
    <w:rsid w:val="00D840DB"/>
    <w:rsid w:val="00D84395"/>
    <w:rsid w:val="00D84682"/>
    <w:rsid w:val="00D854F5"/>
    <w:rsid w:val="00D8557F"/>
    <w:rsid w:val="00D85A83"/>
    <w:rsid w:val="00D85F7E"/>
    <w:rsid w:val="00D860D9"/>
    <w:rsid w:val="00D8619C"/>
    <w:rsid w:val="00D86F25"/>
    <w:rsid w:val="00D87B4E"/>
    <w:rsid w:val="00D87B70"/>
    <w:rsid w:val="00D906D6"/>
    <w:rsid w:val="00D9117E"/>
    <w:rsid w:val="00D911CF"/>
    <w:rsid w:val="00D91269"/>
    <w:rsid w:val="00D91536"/>
    <w:rsid w:val="00D91F15"/>
    <w:rsid w:val="00D93027"/>
    <w:rsid w:val="00D93600"/>
    <w:rsid w:val="00D93647"/>
    <w:rsid w:val="00D93FC0"/>
    <w:rsid w:val="00D9473E"/>
    <w:rsid w:val="00D9485A"/>
    <w:rsid w:val="00D948EB"/>
    <w:rsid w:val="00D9493B"/>
    <w:rsid w:val="00D94D21"/>
    <w:rsid w:val="00D95393"/>
    <w:rsid w:val="00D9578D"/>
    <w:rsid w:val="00D95D41"/>
    <w:rsid w:val="00D9645E"/>
    <w:rsid w:val="00D964D4"/>
    <w:rsid w:val="00D9685D"/>
    <w:rsid w:val="00D969DA"/>
    <w:rsid w:val="00D96B83"/>
    <w:rsid w:val="00D970A8"/>
    <w:rsid w:val="00D97102"/>
    <w:rsid w:val="00D97E99"/>
    <w:rsid w:val="00DA0071"/>
    <w:rsid w:val="00DA084B"/>
    <w:rsid w:val="00DA0BA9"/>
    <w:rsid w:val="00DA188A"/>
    <w:rsid w:val="00DA2181"/>
    <w:rsid w:val="00DA237F"/>
    <w:rsid w:val="00DA2667"/>
    <w:rsid w:val="00DA2BC3"/>
    <w:rsid w:val="00DA3A2C"/>
    <w:rsid w:val="00DA3D9A"/>
    <w:rsid w:val="00DA3FE3"/>
    <w:rsid w:val="00DA40A7"/>
    <w:rsid w:val="00DA4A9B"/>
    <w:rsid w:val="00DA54A7"/>
    <w:rsid w:val="00DA5644"/>
    <w:rsid w:val="00DA5936"/>
    <w:rsid w:val="00DA595A"/>
    <w:rsid w:val="00DA5F85"/>
    <w:rsid w:val="00DA646D"/>
    <w:rsid w:val="00DA6476"/>
    <w:rsid w:val="00DA6719"/>
    <w:rsid w:val="00DA6DF2"/>
    <w:rsid w:val="00DA7163"/>
    <w:rsid w:val="00DA750E"/>
    <w:rsid w:val="00DA7AA8"/>
    <w:rsid w:val="00DB0470"/>
    <w:rsid w:val="00DB0DC5"/>
    <w:rsid w:val="00DB0E93"/>
    <w:rsid w:val="00DB246E"/>
    <w:rsid w:val="00DB292A"/>
    <w:rsid w:val="00DB2A99"/>
    <w:rsid w:val="00DB3105"/>
    <w:rsid w:val="00DB363B"/>
    <w:rsid w:val="00DB41FF"/>
    <w:rsid w:val="00DB43D9"/>
    <w:rsid w:val="00DB5D75"/>
    <w:rsid w:val="00DB5E23"/>
    <w:rsid w:val="00DB6069"/>
    <w:rsid w:val="00DB6A5F"/>
    <w:rsid w:val="00DB6D94"/>
    <w:rsid w:val="00DB6FF9"/>
    <w:rsid w:val="00DB7B85"/>
    <w:rsid w:val="00DB7CFC"/>
    <w:rsid w:val="00DB7F4E"/>
    <w:rsid w:val="00DC025A"/>
    <w:rsid w:val="00DC0A47"/>
    <w:rsid w:val="00DC106C"/>
    <w:rsid w:val="00DC1EB9"/>
    <w:rsid w:val="00DC25EC"/>
    <w:rsid w:val="00DC27ED"/>
    <w:rsid w:val="00DC2895"/>
    <w:rsid w:val="00DC290C"/>
    <w:rsid w:val="00DC2D7E"/>
    <w:rsid w:val="00DC38B7"/>
    <w:rsid w:val="00DC3C6B"/>
    <w:rsid w:val="00DC44F0"/>
    <w:rsid w:val="00DC4501"/>
    <w:rsid w:val="00DC4539"/>
    <w:rsid w:val="00DC4594"/>
    <w:rsid w:val="00DC5A81"/>
    <w:rsid w:val="00DC613D"/>
    <w:rsid w:val="00DC62B6"/>
    <w:rsid w:val="00DC6320"/>
    <w:rsid w:val="00DC64CA"/>
    <w:rsid w:val="00DC67BF"/>
    <w:rsid w:val="00DC6BE7"/>
    <w:rsid w:val="00DC77D6"/>
    <w:rsid w:val="00DC79B7"/>
    <w:rsid w:val="00DC7B22"/>
    <w:rsid w:val="00DC7B88"/>
    <w:rsid w:val="00DC7D7E"/>
    <w:rsid w:val="00DC7E1B"/>
    <w:rsid w:val="00DD0644"/>
    <w:rsid w:val="00DD141C"/>
    <w:rsid w:val="00DD1C62"/>
    <w:rsid w:val="00DD212C"/>
    <w:rsid w:val="00DD24E0"/>
    <w:rsid w:val="00DD2907"/>
    <w:rsid w:val="00DD34AD"/>
    <w:rsid w:val="00DD386C"/>
    <w:rsid w:val="00DD4F22"/>
    <w:rsid w:val="00DD564F"/>
    <w:rsid w:val="00DD573E"/>
    <w:rsid w:val="00DD58C1"/>
    <w:rsid w:val="00DD5B91"/>
    <w:rsid w:val="00DD5DA5"/>
    <w:rsid w:val="00DD6348"/>
    <w:rsid w:val="00DD6382"/>
    <w:rsid w:val="00DD66BD"/>
    <w:rsid w:val="00DD6B66"/>
    <w:rsid w:val="00DD6D1F"/>
    <w:rsid w:val="00DD724D"/>
    <w:rsid w:val="00DD7621"/>
    <w:rsid w:val="00DD770E"/>
    <w:rsid w:val="00DD79AD"/>
    <w:rsid w:val="00DD7A30"/>
    <w:rsid w:val="00DD7C1E"/>
    <w:rsid w:val="00DE0352"/>
    <w:rsid w:val="00DE041A"/>
    <w:rsid w:val="00DE098A"/>
    <w:rsid w:val="00DE16C5"/>
    <w:rsid w:val="00DE1740"/>
    <w:rsid w:val="00DE1DFD"/>
    <w:rsid w:val="00DE2145"/>
    <w:rsid w:val="00DE23D9"/>
    <w:rsid w:val="00DE251B"/>
    <w:rsid w:val="00DE2BA8"/>
    <w:rsid w:val="00DE3342"/>
    <w:rsid w:val="00DE3814"/>
    <w:rsid w:val="00DE3A8D"/>
    <w:rsid w:val="00DE3E82"/>
    <w:rsid w:val="00DE4084"/>
    <w:rsid w:val="00DE4AE5"/>
    <w:rsid w:val="00DE4F81"/>
    <w:rsid w:val="00DE53A2"/>
    <w:rsid w:val="00DE53EA"/>
    <w:rsid w:val="00DE587A"/>
    <w:rsid w:val="00DE5D15"/>
    <w:rsid w:val="00DE6921"/>
    <w:rsid w:val="00DE6D4B"/>
    <w:rsid w:val="00DE6ED4"/>
    <w:rsid w:val="00DE6F16"/>
    <w:rsid w:val="00DE74F3"/>
    <w:rsid w:val="00DE783B"/>
    <w:rsid w:val="00DE7AF3"/>
    <w:rsid w:val="00DF016B"/>
    <w:rsid w:val="00DF0433"/>
    <w:rsid w:val="00DF0F34"/>
    <w:rsid w:val="00DF136B"/>
    <w:rsid w:val="00DF13B9"/>
    <w:rsid w:val="00DF13CB"/>
    <w:rsid w:val="00DF1485"/>
    <w:rsid w:val="00DF211D"/>
    <w:rsid w:val="00DF2897"/>
    <w:rsid w:val="00DF2909"/>
    <w:rsid w:val="00DF2DFA"/>
    <w:rsid w:val="00DF2FF9"/>
    <w:rsid w:val="00DF33D8"/>
    <w:rsid w:val="00DF4918"/>
    <w:rsid w:val="00DF4B52"/>
    <w:rsid w:val="00DF4C90"/>
    <w:rsid w:val="00DF4FE7"/>
    <w:rsid w:val="00DF523A"/>
    <w:rsid w:val="00DF54A5"/>
    <w:rsid w:val="00DF5A6A"/>
    <w:rsid w:val="00DF5D0B"/>
    <w:rsid w:val="00DF6395"/>
    <w:rsid w:val="00DF63EE"/>
    <w:rsid w:val="00DF67DD"/>
    <w:rsid w:val="00DF6810"/>
    <w:rsid w:val="00DF746F"/>
    <w:rsid w:val="00DF7B09"/>
    <w:rsid w:val="00E005E8"/>
    <w:rsid w:val="00E009F4"/>
    <w:rsid w:val="00E00A93"/>
    <w:rsid w:val="00E01475"/>
    <w:rsid w:val="00E017C8"/>
    <w:rsid w:val="00E01A88"/>
    <w:rsid w:val="00E0202B"/>
    <w:rsid w:val="00E02C6D"/>
    <w:rsid w:val="00E02F7B"/>
    <w:rsid w:val="00E0326D"/>
    <w:rsid w:val="00E03436"/>
    <w:rsid w:val="00E03DC5"/>
    <w:rsid w:val="00E04026"/>
    <w:rsid w:val="00E04E79"/>
    <w:rsid w:val="00E04FDA"/>
    <w:rsid w:val="00E056A5"/>
    <w:rsid w:val="00E05791"/>
    <w:rsid w:val="00E060E9"/>
    <w:rsid w:val="00E06299"/>
    <w:rsid w:val="00E062DA"/>
    <w:rsid w:val="00E065D4"/>
    <w:rsid w:val="00E0662E"/>
    <w:rsid w:val="00E0678C"/>
    <w:rsid w:val="00E068A8"/>
    <w:rsid w:val="00E07B59"/>
    <w:rsid w:val="00E07E0E"/>
    <w:rsid w:val="00E10059"/>
    <w:rsid w:val="00E103B8"/>
    <w:rsid w:val="00E109F0"/>
    <w:rsid w:val="00E11077"/>
    <w:rsid w:val="00E11232"/>
    <w:rsid w:val="00E1131A"/>
    <w:rsid w:val="00E1134D"/>
    <w:rsid w:val="00E11D65"/>
    <w:rsid w:val="00E1208D"/>
    <w:rsid w:val="00E12631"/>
    <w:rsid w:val="00E12753"/>
    <w:rsid w:val="00E1285A"/>
    <w:rsid w:val="00E12C23"/>
    <w:rsid w:val="00E1317A"/>
    <w:rsid w:val="00E141C5"/>
    <w:rsid w:val="00E144C2"/>
    <w:rsid w:val="00E145A7"/>
    <w:rsid w:val="00E14667"/>
    <w:rsid w:val="00E1468B"/>
    <w:rsid w:val="00E14850"/>
    <w:rsid w:val="00E148C4"/>
    <w:rsid w:val="00E14ECF"/>
    <w:rsid w:val="00E14EE9"/>
    <w:rsid w:val="00E15458"/>
    <w:rsid w:val="00E156E7"/>
    <w:rsid w:val="00E168E0"/>
    <w:rsid w:val="00E16BB6"/>
    <w:rsid w:val="00E16E93"/>
    <w:rsid w:val="00E17769"/>
    <w:rsid w:val="00E20057"/>
    <w:rsid w:val="00E20F8D"/>
    <w:rsid w:val="00E222BF"/>
    <w:rsid w:val="00E22D00"/>
    <w:rsid w:val="00E2386A"/>
    <w:rsid w:val="00E23B81"/>
    <w:rsid w:val="00E24093"/>
    <w:rsid w:val="00E243D9"/>
    <w:rsid w:val="00E245E7"/>
    <w:rsid w:val="00E24687"/>
    <w:rsid w:val="00E246E3"/>
    <w:rsid w:val="00E2487A"/>
    <w:rsid w:val="00E249C8"/>
    <w:rsid w:val="00E2525E"/>
    <w:rsid w:val="00E25EC0"/>
    <w:rsid w:val="00E26238"/>
    <w:rsid w:val="00E2627D"/>
    <w:rsid w:val="00E263BB"/>
    <w:rsid w:val="00E264D4"/>
    <w:rsid w:val="00E266E2"/>
    <w:rsid w:val="00E26C7E"/>
    <w:rsid w:val="00E26CAC"/>
    <w:rsid w:val="00E27A79"/>
    <w:rsid w:val="00E27FDC"/>
    <w:rsid w:val="00E30275"/>
    <w:rsid w:val="00E303F1"/>
    <w:rsid w:val="00E3143D"/>
    <w:rsid w:val="00E31849"/>
    <w:rsid w:val="00E32172"/>
    <w:rsid w:val="00E324E0"/>
    <w:rsid w:val="00E3254E"/>
    <w:rsid w:val="00E33D9E"/>
    <w:rsid w:val="00E33DDB"/>
    <w:rsid w:val="00E3433A"/>
    <w:rsid w:val="00E34452"/>
    <w:rsid w:val="00E344D8"/>
    <w:rsid w:val="00E36208"/>
    <w:rsid w:val="00E36343"/>
    <w:rsid w:val="00E3648A"/>
    <w:rsid w:val="00E369FB"/>
    <w:rsid w:val="00E36BFD"/>
    <w:rsid w:val="00E36C35"/>
    <w:rsid w:val="00E373C6"/>
    <w:rsid w:val="00E37631"/>
    <w:rsid w:val="00E414D2"/>
    <w:rsid w:val="00E4185E"/>
    <w:rsid w:val="00E420C6"/>
    <w:rsid w:val="00E426BE"/>
    <w:rsid w:val="00E427A1"/>
    <w:rsid w:val="00E43072"/>
    <w:rsid w:val="00E43324"/>
    <w:rsid w:val="00E43D72"/>
    <w:rsid w:val="00E444B3"/>
    <w:rsid w:val="00E44548"/>
    <w:rsid w:val="00E4498D"/>
    <w:rsid w:val="00E44FA1"/>
    <w:rsid w:val="00E4508E"/>
    <w:rsid w:val="00E454B6"/>
    <w:rsid w:val="00E45D98"/>
    <w:rsid w:val="00E460D2"/>
    <w:rsid w:val="00E460DD"/>
    <w:rsid w:val="00E464D4"/>
    <w:rsid w:val="00E47D25"/>
    <w:rsid w:val="00E5195F"/>
    <w:rsid w:val="00E52353"/>
    <w:rsid w:val="00E5269F"/>
    <w:rsid w:val="00E5273D"/>
    <w:rsid w:val="00E52A74"/>
    <w:rsid w:val="00E52B0E"/>
    <w:rsid w:val="00E533EB"/>
    <w:rsid w:val="00E53973"/>
    <w:rsid w:val="00E539C5"/>
    <w:rsid w:val="00E53B2C"/>
    <w:rsid w:val="00E54184"/>
    <w:rsid w:val="00E546B7"/>
    <w:rsid w:val="00E54BBA"/>
    <w:rsid w:val="00E5571C"/>
    <w:rsid w:val="00E55BEE"/>
    <w:rsid w:val="00E562BB"/>
    <w:rsid w:val="00E567EA"/>
    <w:rsid w:val="00E577A7"/>
    <w:rsid w:val="00E57DA6"/>
    <w:rsid w:val="00E57EC0"/>
    <w:rsid w:val="00E6046B"/>
    <w:rsid w:val="00E60AF2"/>
    <w:rsid w:val="00E616A8"/>
    <w:rsid w:val="00E61937"/>
    <w:rsid w:val="00E619A3"/>
    <w:rsid w:val="00E62870"/>
    <w:rsid w:val="00E628F6"/>
    <w:rsid w:val="00E635B2"/>
    <w:rsid w:val="00E63BF4"/>
    <w:rsid w:val="00E648CF"/>
    <w:rsid w:val="00E65427"/>
    <w:rsid w:val="00E65BB9"/>
    <w:rsid w:val="00E66D15"/>
    <w:rsid w:val="00E671A9"/>
    <w:rsid w:val="00E67BF4"/>
    <w:rsid w:val="00E70128"/>
    <w:rsid w:val="00E706C1"/>
    <w:rsid w:val="00E70796"/>
    <w:rsid w:val="00E71DDD"/>
    <w:rsid w:val="00E71FC3"/>
    <w:rsid w:val="00E722EA"/>
    <w:rsid w:val="00E72911"/>
    <w:rsid w:val="00E72AA6"/>
    <w:rsid w:val="00E72DFC"/>
    <w:rsid w:val="00E73133"/>
    <w:rsid w:val="00E739C4"/>
    <w:rsid w:val="00E743E0"/>
    <w:rsid w:val="00E744EE"/>
    <w:rsid w:val="00E7470D"/>
    <w:rsid w:val="00E74A7A"/>
    <w:rsid w:val="00E74DF4"/>
    <w:rsid w:val="00E74E07"/>
    <w:rsid w:val="00E74E6A"/>
    <w:rsid w:val="00E752EF"/>
    <w:rsid w:val="00E754EB"/>
    <w:rsid w:val="00E76690"/>
    <w:rsid w:val="00E76821"/>
    <w:rsid w:val="00E7754F"/>
    <w:rsid w:val="00E775F7"/>
    <w:rsid w:val="00E77DA0"/>
    <w:rsid w:val="00E80363"/>
    <w:rsid w:val="00E80465"/>
    <w:rsid w:val="00E804C7"/>
    <w:rsid w:val="00E807F4"/>
    <w:rsid w:val="00E80CDD"/>
    <w:rsid w:val="00E80D59"/>
    <w:rsid w:val="00E81496"/>
    <w:rsid w:val="00E821F3"/>
    <w:rsid w:val="00E8230B"/>
    <w:rsid w:val="00E82354"/>
    <w:rsid w:val="00E83051"/>
    <w:rsid w:val="00E83D21"/>
    <w:rsid w:val="00E83DC8"/>
    <w:rsid w:val="00E83E21"/>
    <w:rsid w:val="00E841E8"/>
    <w:rsid w:val="00E844BD"/>
    <w:rsid w:val="00E854F9"/>
    <w:rsid w:val="00E85F4B"/>
    <w:rsid w:val="00E86178"/>
    <w:rsid w:val="00E8622B"/>
    <w:rsid w:val="00E86820"/>
    <w:rsid w:val="00E86B68"/>
    <w:rsid w:val="00E8706C"/>
    <w:rsid w:val="00E87134"/>
    <w:rsid w:val="00E8724C"/>
    <w:rsid w:val="00E872FF"/>
    <w:rsid w:val="00E878B3"/>
    <w:rsid w:val="00E87D85"/>
    <w:rsid w:val="00E903E0"/>
    <w:rsid w:val="00E90959"/>
    <w:rsid w:val="00E909AA"/>
    <w:rsid w:val="00E91401"/>
    <w:rsid w:val="00E91A53"/>
    <w:rsid w:val="00E91F25"/>
    <w:rsid w:val="00E91FE0"/>
    <w:rsid w:val="00E923CE"/>
    <w:rsid w:val="00E92B7A"/>
    <w:rsid w:val="00E92B94"/>
    <w:rsid w:val="00E93C7F"/>
    <w:rsid w:val="00E94BD9"/>
    <w:rsid w:val="00E95692"/>
    <w:rsid w:val="00E95982"/>
    <w:rsid w:val="00E961A8"/>
    <w:rsid w:val="00E961AC"/>
    <w:rsid w:val="00E9784D"/>
    <w:rsid w:val="00E97ADA"/>
    <w:rsid w:val="00E97CBE"/>
    <w:rsid w:val="00E97EF6"/>
    <w:rsid w:val="00EA053E"/>
    <w:rsid w:val="00EA0B35"/>
    <w:rsid w:val="00EA0BDC"/>
    <w:rsid w:val="00EA0D7C"/>
    <w:rsid w:val="00EA10E9"/>
    <w:rsid w:val="00EA1123"/>
    <w:rsid w:val="00EA161C"/>
    <w:rsid w:val="00EA1CD8"/>
    <w:rsid w:val="00EA2017"/>
    <w:rsid w:val="00EA2059"/>
    <w:rsid w:val="00EA23B8"/>
    <w:rsid w:val="00EA2DFF"/>
    <w:rsid w:val="00EA2E16"/>
    <w:rsid w:val="00EA2F50"/>
    <w:rsid w:val="00EA3404"/>
    <w:rsid w:val="00EA3961"/>
    <w:rsid w:val="00EA3D9F"/>
    <w:rsid w:val="00EA4198"/>
    <w:rsid w:val="00EA48F6"/>
    <w:rsid w:val="00EA4C06"/>
    <w:rsid w:val="00EA5121"/>
    <w:rsid w:val="00EA5A51"/>
    <w:rsid w:val="00EA5F95"/>
    <w:rsid w:val="00EA6592"/>
    <w:rsid w:val="00EA72CD"/>
    <w:rsid w:val="00EA753C"/>
    <w:rsid w:val="00EA75C4"/>
    <w:rsid w:val="00EA762B"/>
    <w:rsid w:val="00EA77B1"/>
    <w:rsid w:val="00EA7D71"/>
    <w:rsid w:val="00EB14C8"/>
    <w:rsid w:val="00EB1732"/>
    <w:rsid w:val="00EB2460"/>
    <w:rsid w:val="00EB2B8E"/>
    <w:rsid w:val="00EB2C7C"/>
    <w:rsid w:val="00EB3E7F"/>
    <w:rsid w:val="00EB483E"/>
    <w:rsid w:val="00EB4D59"/>
    <w:rsid w:val="00EB4E54"/>
    <w:rsid w:val="00EB52A6"/>
    <w:rsid w:val="00EB52DA"/>
    <w:rsid w:val="00EB635B"/>
    <w:rsid w:val="00EB6726"/>
    <w:rsid w:val="00EB71A9"/>
    <w:rsid w:val="00EB751C"/>
    <w:rsid w:val="00EB7BA5"/>
    <w:rsid w:val="00EC03E7"/>
    <w:rsid w:val="00EC0F80"/>
    <w:rsid w:val="00EC13F3"/>
    <w:rsid w:val="00EC1889"/>
    <w:rsid w:val="00EC1A93"/>
    <w:rsid w:val="00EC20B6"/>
    <w:rsid w:val="00EC21F5"/>
    <w:rsid w:val="00EC29FC"/>
    <w:rsid w:val="00EC30CC"/>
    <w:rsid w:val="00EC34D8"/>
    <w:rsid w:val="00EC3EA6"/>
    <w:rsid w:val="00EC4141"/>
    <w:rsid w:val="00EC433C"/>
    <w:rsid w:val="00EC43FC"/>
    <w:rsid w:val="00EC4423"/>
    <w:rsid w:val="00EC4578"/>
    <w:rsid w:val="00EC4B2F"/>
    <w:rsid w:val="00EC5F18"/>
    <w:rsid w:val="00EC69AC"/>
    <w:rsid w:val="00EC6CE9"/>
    <w:rsid w:val="00EC7989"/>
    <w:rsid w:val="00ED066D"/>
    <w:rsid w:val="00ED07D9"/>
    <w:rsid w:val="00ED0E39"/>
    <w:rsid w:val="00ED2443"/>
    <w:rsid w:val="00ED2C2D"/>
    <w:rsid w:val="00ED374C"/>
    <w:rsid w:val="00ED3782"/>
    <w:rsid w:val="00ED4518"/>
    <w:rsid w:val="00ED461E"/>
    <w:rsid w:val="00ED4845"/>
    <w:rsid w:val="00ED5A32"/>
    <w:rsid w:val="00ED5BEF"/>
    <w:rsid w:val="00ED6BE5"/>
    <w:rsid w:val="00ED6D0E"/>
    <w:rsid w:val="00ED6E61"/>
    <w:rsid w:val="00ED7016"/>
    <w:rsid w:val="00ED7828"/>
    <w:rsid w:val="00ED789B"/>
    <w:rsid w:val="00ED7A55"/>
    <w:rsid w:val="00ED7DC1"/>
    <w:rsid w:val="00EE03E7"/>
    <w:rsid w:val="00EE060E"/>
    <w:rsid w:val="00EE08FC"/>
    <w:rsid w:val="00EE09ED"/>
    <w:rsid w:val="00EE10F6"/>
    <w:rsid w:val="00EE1829"/>
    <w:rsid w:val="00EE1C2B"/>
    <w:rsid w:val="00EE2181"/>
    <w:rsid w:val="00EE256C"/>
    <w:rsid w:val="00EE281F"/>
    <w:rsid w:val="00EE2C9A"/>
    <w:rsid w:val="00EE2E2C"/>
    <w:rsid w:val="00EE3112"/>
    <w:rsid w:val="00EE3326"/>
    <w:rsid w:val="00EE39B5"/>
    <w:rsid w:val="00EE3DA4"/>
    <w:rsid w:val="00EE40CC"/>
    <w:rsid w:val="00EE4314"/>
    <w:rsid w:val="00EE45D8"/>
    <w:rsid w:val="00EE4CA4"/>
    <w:rsid w:val="00EE5196"/>
    <w:rsid w:val="00EE5289"/>
    <w:rsid w:val="00EE5757"/>
    <w:rsid w:val="00EE7286"/>
    <w:rsid w:val="00EE787A"/>
    <w:rsid w:val="00EE7A79"/>
    <w:rsid w:val="00EF009E"/>
    <w:rsid w:val="00EF0742"/>
    <w:rsid w:val="00EF0853"/>
    <w:rsid w:val="00EF0CF2"/>
    <w:rsid w:val="00EF0D3D"/>
    <w:rsid w:val="00EF0FD3"/>
    <w:rsid w:val="00EF1838"/>
    <w:rsid w:val="00EF200D"/>
    <w:rsid w:val="00EF21FE"/>
    <w:rsid w:val="00EF293C"/>
    <w:rsid w:val="00EF2BC0"/>
    <w:rsid w:val="00EF2E71"/>
    <w:rsid w:val="00EF3CA6"/>
    <w:rsid w:val="00EF4133"/>
    <w:rsid w:val="00EF423C"/>
    <w:rsid w:val="00EF4314"/>
    <w:rsid w:val="00EF4407"/>
    <w:rsid w:val="00EF4432"/>
    <w:rsid w:val="00EF493D"/>
    <w:rsid w:val="00EF4BF4"/>
    <w:rsid w:val="00EF4F9B"/>
    <w:rsid w:val="00EF5788"/>
    <w:rsid w:val="00EF5ADA"/>
    <w:rsid w:val="00EF5B5A"/>
    <w:rsid w:val="00EF6408"/>
    <w:rsid w:val="00EF6723"/>
    <w:rsid w:val="00EF7318"/>
    <w:rsid w:val="00EF7731"/>
    <w:rsid w:val="00EF7E82"/>
    <w:rsid w:val="00EF7F3E"/>
    <w:rsid w:val="00EF7F90"/>
    <w:rsid w:val="00F01308"/>
    <w:rsid w:val="00F0131D"/>
    <w:rsid w:val="00F017EF"/>
    <w:rsid w:val="00F019C8"/>
    <w:rsid w:val="00F02995"/>
    <w:rsid w:val="00F02BDD"/>
    <w:rsid w:val="00F03815"/>
    <w:rsid w:val="00F0396C"/>
    <w:rsid w:val="00F03BDC"/>
    <w:rsid w:val="00F03CF8"/>
    <w:rsid w:val="00F03D01"/>
    <w:rsid w:val="00F04820"/>
    <w:rsid w:val="00F05126"/>
    <w:rsid w:val="00F056D8"/>
    <w:rsid w:val="00F056E3"/>
    <w:rsid w:val="00F05F5A"/>
    <w:rsid w:val="00F06AB9"/>
    <w:rsid w:val="00F071DC"/>
    <w:rsid w:val="00F07212"/>
    <w:rsid w:val="00F074A7"/>
    <w:rsid w:val="00F07ECB"/>
    <w:rsid w:val="00F10F38"/>
    <w:rsid w:val="00F1122C"/>
    <w:rsid w:val="00F11AEA"/>
    <w:rsid w:val="00F12152"/>
    <w:rsid w:val="00F12512"/>
    <w:rsid w:val="00F147A8"/>
    <w:rsid w:val="00F148A4"/>
    <w:rsid w:val="00F149BE"/>
    <w:rsid w:val="00F14BAE"/>
    <w:rsid w:val="00F15089"/>
    <w:rsid w:val="00F152ED"/>
    <w:rsid w:val="00F15708"/>
    <w:rsid w:val="00F16361"/>
    <w:rsid w:val="00F163ED"/>
    <w:rsid w:val="00F16F44"/>
    <w:rsid w:val="00F2042A"/>
    <w:rsid w:val="00F20B83"/>
    <w:rsid w:val="00F21365"/>
    <w:rsid w:val="00F21520"/>
    <w:rsid w:val="00F21D93"/>
    <w:rsid w:val="00F220F5"/>
    <w:rsid w:val="00F22644"/>
    <w:rsid w:val="00F22CC1"/>
    <w:rsid w:val="00F24B21"/>
    <w:rsid w:val="00F24C7A"/>
    <w:rsid w:val="00F25137"/>
    <w:rsid w:val="00F2551C"/>
    <w:rsid w:val="00F25EE2"/>
    <w:rsid w:val="00F260E9"/>
    <w:rsid w:val="00F2695E"/>
    <w:rsid w:val="00F26F21"/>
    <w:rsid w:val="00F27197"/>
    <w:rsid w:val="00F27D7F"/>
    <w:rsid w:val="00F27DAF"/>
    <w:rsid w:val="00F30D53"/>
    <w:rsid w:val="00F312CB"/>
    <w:rsid w:val="00F31597"/>
    <w:rsid w:val="00F321A6"/>
    <w:rsid w:val="00F3260A"/>
    <w:rsid w:val="00F329B4"/>
    <w:rsid w:val="00F33338"/>
    <w:rsid w:val="00F333FA"/>
    <w:rsid w:val="00F336B3"/>
    <w:rsid w:val="00F33CAB"/>
    <w:rsid w:val="00F35B72"/>
    <w:rsid w:val="00F360E4"/>
    <w:rsid w:val="00F36626"/>
    <w:rsid w:val="00F378E2"/>
    <w:rsid w:val="00F37FF1"/>
    <w:rsid w:val="00F402E1"/>
    <w:rsid w:val="00F403C1"/>
    <w:rsid w:val="00F40655"/>
    <w:rsid w:val="00F40AAE"/>
    <w:rsid w:val="00F40B1E"/>
    <w:rsid w:val="00F40D4A"/>
    <w:rsid w:val="00F417F8"/>
    <w:rsid w:val="00F41B9F"/>
    <w:rsid w:val="00F41F7F"/>
    <w:rsid w:val="00F422CA"/>
    <w:rsid w:val="00F422F9"/>
    <w:rsid w:val="00F42959"/>
    <w:rsid w:val="00F439EA"/>
    <w:rsid w:val="00F43CE6"/>
    <w:rsid w:val="00F43EEB"/>
    <w:rsid w:val="00F44207"/>
    <w:rsid w:val="00F44477"/>
    <w:rsid w:val="00F44D4E"/>
    <w:rsid w:val="00F45AD5"/>
    <w:rsid w:val="00F46498"/>
    <w:rsid w:val="00F465CE"/>
    <w:rsid w:val="00F46B0F"/>
    <w:rsid w:val="00F47207"/>
    <w:rsid w:val="00F47367"/>
    <w:rsid w:val="00F47CC7"/>
    <w:rsid w:val="00F47F03"/>
    <w:rsid w:val="00F47FB4"/>
    <w:rsid w:val="00F50179"/>
    <w:rsid w:val="00F5059B"/>
    <w:rsid w:val="00F50E19"/>
    <w:rsid w:val="00F512C4"/>
    <w:rsid w:val="00F5148B"/>
    <w:rsid w:val="00F51E1C"/>
    <w:rsid w:val="00F51F41"/>
    <w:rsid w:val="00F52A8E"/>
    <w:rsid w:val="00F534FE"/>
    <w:rsid w:val="00F53C82"/>
    <w:rsid w:val="00F54543"/>
    <w:rsid w:val="00F555AB"/>
    <w:rsid w:val="00F55651"/>
    <w:rsid w:val="00F55F0F"/>
    <w:rsid w:val="00F56607"/>
    <w:rsid w:val="00F569AF"/>
    <w:rsid w:val="00F573F7"/>
    <w:rsid w:val="00F575D7"/>
    <w:rsid w:val="00F57A3B"/>
    <w:rsid w:val="00F57C93"/>
    <w:rsid w:val="00F57E01"/>
    <w:rsid w:val="00F609F3"/>
    <w:rsid w:val="00F615A8"/>
    <w:rsid w:val="00F616D4"/>
    <w:rsid w:val="00F61DEF"/>
    <w:rsid w:val="00F61EDE"/>
    <w:rsid w:val="00F62472"/>
    <w:rsid w:val="00F625BD"/>
    <w:rsid w:val="00F627F2"/>
    <w:rsid w:val="00F62E95"/>
    <w:rsid w:val="00F6325D"/>
    <w:rsid w:val="00F635DD"/>
    <w:rsid w:val="00F6404C"/>
    <w:rsid w:val="00F64144"/>
    <w:rsid w:val="00F6416C"/>
    <w:rsid w:val="00F644AA"/>
    <w:rsid w:val="00F6497E"/>
    <w:rsid w:val="00F64D78"/>
    <w:rsid w:val="00F655A5"/>
    <w:rsid w:val="00F660C7"/>
    <w:rsid w:val="00F6634D"/>
    <w:rsid w:val="00F664B5"/>
    <w:rsid w:val="00F668F3"/>
    <w:rsid w:val="00F66B62"/>
    <w:rsid w:val="00F66EA1"/>
    <w:rsid w:val="00F70684"/>
    <w:rsid w:val="00F70986"/>
    <w:rsid w:val="00F70E33"/>
    <w:rsid w:val="00F71A1C"/>
    <w:rsid w:val="00F71F27"/>
    <w:rsid w:val="00F72433"/>
    <w:rsid w:val="00F7268E"/>
    <w:rsid w:val="00F72A9F"/>
    <w:rsid w:val="00F72E31"/>
    <w:rsid w:val="00F74073"/>
    <w:rsid w:val="00F748CF"/>
    <w:rsid w:val="00F749BB"/>
    <w:rsid w:val="00F74A21"/>
    <w:rsid w:val="00F74DC2"/>
    <w:rsid w:val="00F752C1"/>
    <w:rsid w:val="00F75337"/>
    <w:rsid w:val="00F75538"/>
    <w:rsid w:val="00F7572C"/>
    <w:rsid w:val="00F76439"/>
    <w:rsid w:val="00F772DC"/>
    <w:rsid w:val="00F772EE"/>
    <w:rsid w:val="00F77646"/>
    <w:rsid w:val="00F8013E"/>
    <w:rsid w:val="00F81B70"/>
    <w:rsid w:val="00F8238A"/>
    <w:rsid w:val="00F829F8"/>
    <w:rsid w:val="00F82DD7"/>
    <w:rsid w:val="00F82F67"/>
    <w:rsid w:val="00F8314B"/>
    <w:rsid w:val="00F8339C"/>
    <w:rsid w:val="00F843E5"/>
    <w:rsid w:val="00F8512A"/>
    <w:rsid w:val="00F85B10"/>
    <w:rsid w:val="00F85D28"/>
    <w:rsid w:val="00F864C2"/>
    <w:rsid w:val="00F86999"/>
    <w:rsid w:val="00F877A4"/>
    <w:rsid w:val="00F87A28"/>
    <w:rsid w:val="00F87AE7"/>
    <w:rsid w:val="00F87C1F"/>
    <w:rsid w:val="00F87EF7"/>
    <w:rsid w:val="00F87F93"/>
    <w:rsid w:val="00F90704"/>
    <w:rsid w:val="00F910AF"/>
    <w:rsid w:val="00F91647"/>
    <w:rsid w:val="00F9180A"/>
    <w:rsid w:val="00F91A46"/>
    <w:rsid w:val="00F91E48"/>
    <w:rsid w:val="00F923AB"/>
    <w:rsid w:val="00F92873"/>
    <w:rsid w:val="00F9293E"/>
    <w:rsid w:val="00F929BD"/>
    <w:rsid w:val="00F92AB3"/>
    <w:rsid w:val="00F92BBD"/>
    <w:rsid w:val="00F9375B"/>
    <w:rsid w:val="00F939F5"/>
    <w:rsid w:val="00F9402C"/>
    <w:rsid w:val="00F945E1"/>
    <w:rsid w:val="00F94C22"/>
    <w:rsid w:val="00F95386"/>
    <w:rsid w:val="00F95423"/>
    <w:rsid w:val="00F956A8"/>
    <w:rsid w:val="00F95AC4"/>
    <w:rsid w:val="00F9611F"/>
    <w:rsid w:val="00F962CE"/>
    <w:rsid w:val="00F9708A"/>
    <w:rsid w:val="00FA0AA8"/>
    <w:rsid w:val="00FA0E52"/>
    <w:rsid w:val="00FA10D0"/>
    <w:rsid w:val="00FA149E"/>
    <w:rsid w:val="00FA1ED8"/>
    <w:rsid w:val="00FA2173"/>
    <w:rsid w:val="00FA2623"/>
    <w:rsid w:val="00FA2E71"/>
    <w:rsid w:val="00FA3043"/>
    <w:rsid w:val="00FA3AFD"/>
    <w:rsid w:val="00FA3B67"/>
    <w:rsid w:val="00FA489B"/>
    <w:rsid w:val="00FA4A7A"/>
    <w:rsid w:val="00FA4E25"/>
    <w:rsid w:val="00FA5F74"/>
    <w:rsid w:val="00FA66F5"/>
    <w:rsid w:val="00FA6905"/>
    <w:rsid w:val="00FA6D51"/>
    <w:rsid w:val="00FA6DCD"/>
    <w:rsid w:val="00FA715F"/>
    <w:rsid w:val="00FA740D"/>
    <w:rsid w:val="00FB03B8"/>
    <w:rsid w:val="00FB043D"/>
    <w:rsid w:val="00FB0959"/>
    <w:rsid w:val="00FB1152"/>
    <w:rsid w:val="00FB1A14"/>
    <w:rsid w:val="00FB1B28"/>
    <w:rsid w:val="00FB25F4"/>
    <w:rsid w:val="00FB2974"/>
    <w:rsid w:val="00FB2A2C"/>
    <w:rsid w:val="00FB2CC7"/>
    <w:rsid w:val="00FB2E88"/>
    <w:rsid w:val="00FB32E6"/>
    <w:rsid w:val="00FB46B8"/>
    <w:rsid w:val="00FB595F"/>
    <w:rsid w:val="00FB5BF0"/>
    <w:rsid w:val="00FB67CA"/>
    <w:rsid w:val="00FB69FE"/>
    <w:rsid w:val="00FB6C28"/>
    <w:rsid w:val="00FB749C"/>
    <w:rsid w:val="00FB768D"/>
    <w:rsid w:val="00FC029D"/>
    <w:rsid w:val="00FC0DAC"/>
    <w:rsid w:val="00FC0F0A"/>
    <w:rsid w:val="00FC10E9"/>
    <w:rsid w:val="00FC1257"/>
    <w:rsid w:val="00FC1C88"/>
    <w:rsid w:val="00FC1D54"/>
    <w:rsid w:val="00FC2288"/>
    <w:rsid w:val="00FC2593"/>
    <w:rsid w:val="00FC2601"/>
    <w:rsid w:val="00FC33C4"/>
    <w:rsid w:val="00FC33EA"/>
    <w:rsid w:val="00FC3412"/>
    <w:rsid w:val="00FC3611"/>
    <w:rsid w:val="00FC3DBE"/>
    <w:rsid w:val="00FC4065"/>
    <w:rsid w:val="00FC4437"/>
    <w:rsid w:val="00FC453A"/>
    <w:rsid w:val="00FC46ED"/>
    <w:rsid w:val="00FC481B"/>
    <w:rsid w:val="00FC48DB"/>
    <w:rsid w:val="00FC4C2E"/>
    <w:rsid w:val="00FC4F3D"/>
    <w:rsid w:val="00FC5044"/>
    <w:rsid w:val="00FC558E"/>
    <w:rsid w:val="00FC6740"/>
    <w:rsid w:val="00FC6897"/>
    <w:rsid w:val="00FC6D80"/>
    <w:rsid w:val="00FC7439"/>
    <w:rsid w:val="00FC7668"/>
    <w:rsid w:val="00FC7DF5"/>
    <w:rsid w:val="00FD08DA"/>
    <w:rsid w:val="00FD092C"/>
    <w:rsid w:val="00FD0EA5"/>
    <w:rsid w:val="00FD1A3A"/>
    <w:rsid w:val="00FD1C93"/>
    <w:rsid w:val="00FD1E1E"/>
    <w:rsid w:val="00FD22C7"/>
    <w:rsid w:val="00FD2E1F"/>
    <w:rsid w:val="00FD34E6"/>
    <w:rsid w:val="00FD3952"/>
    <w:rsid w:val="00FD3FF7"/>
    <w:rsid w:val="00FD429F"/>
    <w:rsid w:val="00FD4B43"/>
    <w:rsid w:val="00FD56D2"/>
    <w:rsid w:val="00FD5BCD"/>
    <w:rsid w:val="00FD5E6C"/>
    <w:rsid w:val="00FD64EB"/>
    <w:rsid w:val="00FD6F11"/>
    <w:rsid w:val="00FD721D"/>
    <w:rsid w:val="00FD7584"/>
    <w:rsid w:val="00FD77FB"/>
    <w:rsid w:val="00FE02DB"/>
    <w:rsid w:val="00FE0539"/>
    <w:rsid w:val="00FE190F"/>
    <w:rsid w:val="00FE1C10"/>
    <w:rsid w:val="00FE2527"/>
    <w:rsid w:val="00FE272A"/>
    <w:rsid w:val="00FE28A2"/>
    <w:rsid w:val="00FE2BD4"/>
    <w:rsid w:val="00FE2E58"/>
    <w:rsid w:val="00FE45A8"/>
    <w:rsid w:val="00FE46C6"/>
    <w:rsid w:val="00FE49CA"/>
    <w:rsid w:val="00FE52AB"/>
    <w:rsid w:val="00FE57E5"/>
    <w:rsid w:val="00FE583B"/>
    <w:rsid w:val="00FE58FC"/>
    <w:rsid w:val="00FE5AC0"/>
    <w:rsid w:val="00FE640A"/>
    <w:rsid w:val="00FE6523"/>
    <w:rsid w:val="00FE6C24"/>
    <w:rsid w:val="00FE722C"/>
    <w:rsid w:val="00FE792A"/>
    <w:rsid w:val="00FE7E8C"/>
    <w:rsid w:val="00FF021F"/>
    <w:rsid w:val="00FF03C4"/>
    <w:rsid w:val="00FF078D"/>
    <w:rsid w:val="00FF0901"/>
    <w:rsid w:val="00FF0E00"/>
    <w:rsid w:val="00FF0F23"/>
    <w:rsid w:val="00FF10C6"/>
    <w:rsid w:val="00FF10CE"/>
    <w:rsid w:val="00FF189D"/>
    <w:rsid w:val="00FF1D17"/>
    <w:rsid w:val="00FF220F"/>
    <w:rsid w:val="00FF222F"/>
    <w:rsid w:val="00FF2C0C"/>
    <w:rsid w:val="00FF2FE8"/>
    <w:rsid w:val="00FF3AB4"/>
    <w:rsid w:val="00FF4697"/>
    <w:rsid w:val="00FF4C1D"/>
    <w:rsid w:val="00FF4C41"/>
    <w:rsid w:val="00FF4C58"/>
    <w:rsid w:val="00FF52A8"/>
    <w:rsid w:val="00FF5959"/>
    <w:rsid w:val="00FF5B38"/>
    <w:rsid w:val="00FF6256"/>
    <w:rsid w:val="00FF67E9"/>
    <w:rsid w:val="00FF7304"/>
    <w:rsid w:val="00FF7B50"/>
    <w:rsid w:val="00FF7BF0"/>
    <w:rsid w:val="00FF7CE7"/>
  </w:rsids>
  <m:mathPr>
    <m:mathFont m:val="Cambria Math"/>
    <m:brkBin m:val="before"/>
    <m:brkBinSub m:val="--"/>
    <m:smallFrac m:val="0"/>
    <m:dispDef/>
    <m:lMargin m:val="0"/>
    <m:rMargin m:val="0"/>
    <m:defJc m:val="centerGroup"/>
    <m:wrapRight/>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v:fill color="white" on="f"/>
    </o:shapedefaults>
    <o:shapelayout v:ext="edit">
      <o:idmap v:ext="edit" data="1"/>
    </o:shapelayout>
  </w:shapeDefaults>
  <w:decimalSymbol w:val="."/>
  <w:listSeparator w:val=","/>
  <w14:docId w14:val="68E48845"/>
  <w15:docId w15:val="{44ED7668-E245-4415-A7D6-2E1957E06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5B28"/>
    <w:pPr>
      <w:spacing w:after="60"/>
    </w:pPr>
    <w:rPr>
      <w:sz w:val="24"/>
      <w:szCs w:val="24"/>
    </w:rPr>
  </w:style>
  <w:style w:type="paragraph" w:styleId="Heading1">
    <w:name w:val="heading 1"/>
    <w:basedOn w:val="Normal"/>
    <w:next w:val="Normal"/>
    <w:link w:val="Heading1Char"/>
    <w:uiPriority w:val="9"/>
    <w:qFormat/>
    <w:rsid w:val="00EF7B96"/>
    <w:pPr>
      <w:keepNext/>
      <w:numPr>
        <w:numId w:val="2"/>
      </w:numPr>
      <w:spacing w:before="24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9372A"/>
    <w:pPr>
      <w:keepNext/>
      <w:numPr>
        <w:ilvl w:val="1"/>
        <w:numId w:val="2"/>
      </w:numPr>
      <w:spacing w:before="240"/>
      <w:ind w:left="1596"/>
      <w:outlineLvl w:val="1"/>
    </w:pPr>
    <w:rPr>
      <w:rFonts w:ascii="Arial" w:eastAsia="Calibri" w:hAnsi="Arial" w:cs="Arial"/>
      <w:b/>
      <w:bCs/>
      <w:i/>
      <w:iCs/>
      <w:sz w:val="28"/>
      <w:szCs w:val="28"/>
    </w:rPr>
  </w:style>
  <w:style w:type="paragraph" w:styleId="Heading3">
    <w:name w:val="heading 3"/>
    <w:basedOn w:val="Normal"/>
    <w:next w:val="Normal"/>
    <w:link w:val="Heading3Char"/>
    <w:uiPriority w:val="9"/>
    <w:qFormat/>
    <w:rsid w:val="00C33574"/>
    <w:pPr>
      <w:keepNext/>
      <w:numPr>
        <w:ilvl w:val="2"/>
        <w:numId w:val="2"/>
      </w:numPr>
      <w:spacing w:before="240"/>
      <w:ind w:left="2251"/>
      <w:outlineLvl w:val="2"/>
    </w:pPr>
    <w:rPr>
      <w:rFonts w:ascii="Arial" w:eastAsia="Calibri" w:hAnsi="Arial" w:cs="Arial"/>
      <w:b/>
      <w:bCs/>
      <w:szCs w:val="26"/>
    </w:rPr>
  </w:style>
  <w:style w:type="paragraph" w:styleId="Heading4">
    <w:name w:val="heading 4"/>
    <w:basedOn w:val="Normal"/>
    <w:next w:val="Normal"/>
    <w:link w:val="Heading4Char"/>
    <w:qFormat/>
    <w:rsid w:val="00C33574"/>
    <w:pPr>
      <w:keepNext/>
      <w:numPr>
        <w:ilvl w:val="3"/>
        <w:numId w:val="2"/>
      </w:numPr>
      <w:spacing w:before="240"/>
      <w:ind w:left="3119" w:hanging="992"/>
      <w:outlineLvl w:val="3"/>
    </w:pPr>
    <w:rPr>
      <w:rFonts w:eastAsia="Calibri"/>
      <w:b/>
      <w:bCs/>
      <w:sz w:val="22"/>
      <w:szCs w:val="28"/>
    </w:rPr>
  </w:style>
  <w:style w:type="paragraph" w:styleId="Heading5">
    <w:name w:val="heading 5"/>
    <w:basedOn w:val="Normal"/>
    <w:next w:val="Normal"/>
    <w:link w:val="Heading5Char"/>
    <w:unhideWhenUsed/>
    <w:qFormat/>
    <w:rsid w:val="00874455"/>
    <w:pPr>
      <w:keepNext/>
      <w:keepLines/>
      <w:numPr>
        <w:ilvl w:val="4"/>
        <w:numId w:val="2"/>
      </w:numPr>
      <w:spacing w:before="40" w:line="259" w:lineRule="auto"/>
      <w:outlineLvl w:val="4"/>
    </w:pPr>
    <w:rPr>
      <w:rFonts w:ascii="Cambria" w:hAnsi="Cambria"/>
      <w:color w:val="365F91"/>
      <w:sz w:val="22"/>
      <w:szCs w:val="22"/>
      <w:lang w:eastAsia="en-US"/>
    </w:rPr>
  </w:style>
  <w:style w:type="paragraph" w:styleId="Heading6">
    <w:name w:val="heading 6"/>
    <w:basedOn w:val="Normal"/>
    <w:next w:val="Normal"/>
    <w:link w:val="Heading6Char"/>
    <w:semiHidden/>
    <w:unhideWhenUsed/>
    <w:qFormat/>
    <w:rsid w:val="00874455"/>
    <w:pPr>
      <w:keepNext/>
      <w:keepLines/>
      <w:numPr>
        <w:ilvl w:val="5"/>
        <w:numId w:val="2"/>
      </w:numPr>
      <w:spacing w:before="40" w:line="259" w:lineRule="auto"/>
      <w:outlineLvl w:val="5"/>
    </w:pPr>
    <w:rPr>
      <w:rFonts w:ascii="Cambria" w:hAnsi="Cambria"/>
      <w:color w:val="243F60"/>
      <w:sz w:val="22"/>
      <w:szCs w:val="22"/>
      <w:lang w:eastAsia="en-US"/>
    </w:rPr>
  </w:style>
  <w:style w:type="paragraph" w:styleId="Heading7">
    <w:name w:val="heading 7"/>
    <w:basedOn w:val="Normal"/>
    <w:next w:val="Normal"/>
    <w:link w:val="Heading7Char"/>
    <w:semiHidden/>
    <w:unhideWhenUsed/>
    <w:qFormat/>
    <w:rsid w:val="00874455"/>
    <w:pPr>
      <w:keepNext/>
      <w:keepLines/>
      <w:numPr>
        <w:ilvl w:val="6"/>
        <w:numId w:val="2"/>
      </w:numPr>
      <w:spacing w:before="40" w:line="259" w:lineRule="auto"/>
      <w:outlineLvl w:val="6"/>
    </w:pPr>
    <w:rPr>
      <w:rFonts w:ascii="Cambria" w:hAnsi="Cambria"/>
      <w:i/>
      <w:iCs/>
      <w:color w:val="243F60"/>
      <w:sz w:val="22"/>
      <w:szCs w:val="22"/>
      <w:lang w:eastAsia="en-US"/>
    </w:rPr>
  </w:style>
  <w:style w:type="paragraph" w:styleId="Heading8">
    <w:name w:val="heading 8"/>
    <w:basedOn w:val="Normal"/>
    <w:next w:val="Normal"/>
    <w:link w:val="Heading8Char"/>
    <w:semiHidden/>
    <w:unhideWhenUsed/>
    <w:qFormat/>
    <w:rsid w:val="00874455"/>
    <w:pPr>
      <w:keepNext/>
      <w:keepLines/>
      <w:numPr>
        <w:ilvl w:val="7"/>
        <w:numId w:val="2"/>
      </w:numPr>
      <w:spacing w:before="40" w:line="259" w:lineRule="auto"/>
      <w:outlineLvl w:val="7"/>
    </w:pPr>
    <w:rPr>
      <w:rFonts w:ascii="Cambria" w:hAnsi="Cambria"/>
      <w:color w:val="272727"/>
      <w:sz w:val="21"/>
      <w:szCs w:val="21"/>
      <w:lang w:eastAsia="en-US"/>
    </w:rPr>
  </w:style>
  <w:style w:type="paragraph" w:styleId="Heading9">
    <w:name w:val="heading 9"/>
    <w:basedOn w:val="Normal"/>
    <w:next w:val="Normal"/>
    <w:link w:val="Heading9Char"/>
    <w:semiHidden/>
    <w:unhideWhenUsed/>
    <w:qFormat/>
    <w:rsid w:val="00874455"/>
    <w:pPr>
      <w:keepNext/>
      <w:keepLines/>
      <w:numPr>
        <w:ilvl w:val="8"/>
        <w:numId w:val="2"/>
      </w:numPr>
      <w:spacing w:before="40" w:line="259" w:lineRule="auto"/>
      <w:outlineLvl w:val="8"/>
    </w:pPr>
    <w:rPr>
      <w:rFonts w:ascii="Cambria" w:hAnsi="Cambria"/>
      <w:i/>
      <w:iCs/>
      <w:color w:val="272727"/>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EF7B96"/>
    <w:pPr>
      <w:spacing w:before="240"/>
      <w:jc w:val="center"/>
      <w:outlineLvl w:val="0"/>
    </w:pPr>
    <w:rPr>
      <w:rFonts w:ascii="Arial" w:hAnsi="Arial" w:cs="Arial"/>
      <w:b/>
      <w:bCs/>
      <w:kern w:val="28"/>
      <w:sz w:val="32"/>
      <w:szCs w:val="32"/>
    </w:rPr>
  </w:style>
  <w:style w:type="character" w:styleId="Hyperlink">
    <w:name w:val="Hyperlink"/>
    <w:uiPriority w:val="99"/>
    <w:rsid w:val="00EF7B96"/>
    <w:rPr>
      <w:color w:val="0000FF"/>
      <w:u w:val="single"/>
    </w:rPr>
  </w:style>
  <w:style w:type="paragraph" w:styleId="TOC1">
    <w:name w:val="toc 1"/>
    <w:basedOn w:val="Normal"/>
    <w:next w:val="Normal"/>
    <w:autoRedefine/>
    <w:uiPriority w:val="39"/>
    <w:rsid w:val="00CD6312"/>
    <w:pPr>
      <w:spacing w:before="360" w:after="0"/>
    </w:pPr>
    <w:rPr>
      <w:rFonts w:asciiTheme="majorHAnsi" w:hAnsiTheme="majorHAnsi" w:cstheme="majorHAnsi"/>
      <w:b/>
      <w:bCs/>
      <w:caps/>
    </w:rPr>
  </w:style>
  <w:style w:type="paragraph" w:styleId="TOC2">
    <w:name w:val="toc 2"/>
    <w:basedOn w:val="Normal"/>
    <w:next w:val="Normal"/>
    <w:autoRedefine/>
    <w:uiPriority w:val="39"/>
    <w:rsid w:val="00CD6312"/>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rsid w:val="008424A9"/>
    <w:pPr>
      <w:tabs>
        <w:tab w:val="left" w:pos="1200"/>
        <w:tab w:val="right" w:leader="dot" w:pos="8630"/>
      </w:tabs>
      <w:spacing w:after="0"/>
      <w:ind w:left="240"/>
    </w:pPr>
    <w:rPr>
      <w:rFonts w:asciiTheme="minorHAnsi" w:hAnsiTheme="minorHAnsi" w:cstheme="minorHAnsi"/>
      <w:sz w:val="20"/>
      <w:szCs w:val="20"/>
    </w:rPr>
  </w:style>
  <w:style w:type="paragraph" w:styleId="Caption">
    <w:name w:val="caption"/>
    <w:basedOn w:val="Normal"/>
    <w:next w:val="Normal"/>
    <w:link w:val="CaptionChar"/>
    <w:uiPriority w:val="35"/>
    <w:qFormat/>
    <w:rsid w:val="00961623"/>
    <w:pPr>
      <w:spacing w:before="200" w:after="0"/>
    </w:pPr>
    <w:rPr>
      <w:rFonts w:ascii="Calibri" w:eastAsia="Calibri" w:hAnsi="Calibri" w:cs="Calibri"/>
      <w:i/>
      <w:iCs/>
      <w:color w:val="44546A"/>
      <w:sz w:val="18"/>
      <w:szCs w:val="18"/>
      <w:lang w:eastAsia="en-US"/>
    </w:rPr>
  </w:style>
  <w:style w:type="paragraph" w:styleId="NoSpacing">
    <w:name w:val="No Spacing"/>
    <w:uiPriority w:val="1"/>
    <w:qFormat/>
    <w:rsid w:val="001E7CD0"/>
    <w:rPr>
      <w:rFonts w:ascii="Calibri" w:eastAsia="Calibri" w:hAnsi="Calibri" w:cs="Calibri"/>
      <w:sz w:val="22"/>
      <w:szCs w:val="22"/>
      <w:lang w:eastAsia="en-US"/>
    </w:rPr>
  </w:style>
  <w:style w:type="character" w:styleId="CommentReference">
    <w:name w:val="annotation reference"/>
    <w:uiPriority w:val="99"/>
    <w:unhideWhenUsed/>
    <w:rsid w:val="001E7CD0"/>
    <w:rPr>
      <w:sz w:val="16"/>
      <w:szCs w:val="16"/>
    </w:rPr>
  </w:style>
  <w:style w:type="paragraph" w:styleId="CommentText">
    <w:name w:val="annotation text"/>
    <w:basedOn w:val="Normal"/>
    <w:link w:val="CommentTextChar"/>
    <w:uiPriority w:val="99"/>
    <w:unhideWhenUsed/>
    <w:rsid w:val="001E7CD0"/>
    <w:pPr>
      <w:spacing w:after="160"/>
    </w:pPr>
    <w:rPr>
      <w:rFonts w:ascii="Calibri" w:eastAsia="Calibri" w:hAnsi="Calibri" w:cs="Calibri"/>
      <w:sz w:val="20"/>
      <w:szCs w:val="20"/>
      <w:lang w:eastAsia="en-US"/>
    </w:rPr>
  </w:style>
  <w:style w:type="character" w:customStyle="1" w:styleId="CommentTextChar">
    <w:name w:val="Comment Text Char"/>
    <w:link w:val="CommentText"/>
    <w:uiPriority w:val="99"/>
    <w:rsid w:val="001E7CD0"/>
    <w:rPr>
      <w:rFonts w:ascii="Calibri" w:eastAsia="Calibri" w:hAnsi="Calibri" w:cs="Calibri"/>
      <w:lang w:eastAsia="en-US"/>
    </w:rPr>
  </w:style>
  <w:style w:type="character" w:styleId="Emphasis">
    <w:name w:val="Emphasis"/>
    <w:uiPriority w:val="20"/>
    <w:qFormat/>
    <w:rsid w:val="001E7CD0"/>
    <w:rPr>
      <w:i/>
      <w:iCs/>
    </w:rPr>
  </w:style>
  <w:style w:type="character" w:customStyle="1" w:styleId="Heading1Char">
    <w:name w:val="Heading 1 Char"/>
    <w:link w:val="Heading1"/>
    <w:uiPriority w:val="9"/>
    <w:locked/>
    <w:rsid w:val="001F0269"/>
    <w:rPr>
      <w:rFonts w:ascii="Arial" w:hAnsi="Arial" w:cs="Arial"/>
      <w:b/>
      <w:bCs/>
      <w:kern w:val="32"/>
      <w:sz w:val="32"/>
      <w:szCs w:val="32"/>
    </w:rPr>
  </w:style>
  <w:style w:type="table" w:styleId="TableGrid">
    <w:name w:val="Table Grid"/>
    <w:basedOn w:val="TableNormal"/>
    <w:uiPriority w:val="39"/>
    <w:rsid w:val="004F7257"/>
    <w:rPr>
      <w:rFonts w:ascii="Calibri" w:eastAsia="Calibri" w:hAnsi="Calibri" w:cs="Calibri"/>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1">
    <w:name w:val="Grid Table 5 Dark - Accent 51"/>
    <w:basedOn w:val="TableNormal"/>
    <w:uiPriority w:val="50"/>
    <w:rsid w:val="00D27718"/>
    <w:rPr>
      <w:rFonts w:ascii="Calibri" w:eastAsia="Calibri" w:hAnsi="Calibri"/>
      <w:lang w:val="el-GR" w:eastAsia="el-G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customStyle="1" w:styleId="hlfld-title">
    <w:name w:val="hlfld-title"/>
    <w:rsid w:val="00D27718"/>
  </w:style>
  <w:style w:type="paragraph" w:styleId="TOCHeading">
    <w:name w:val="TOC Heading"/>
    <w:basedOn w:val="Heading1"/>
    <w:next w:val="Normal"/>
    <w:uiPriority w:val="39"/>
    <w:unhideWhenUsed/>
    <w:qFormat/>
    <w:rsid w:val="00874455"/>
    <w:pPr>
      <w:outlineLvl w:val="9"/>
    </w:pPr>
    <w:rPr>
      <w:rFonts w:ascii="Calibri Light" w:hAnsi="Calibri Light" w:cs="Times New Roman"/>
    </w:rPr>
  </w:style>
  <w:style w:type="character" w:customStyle="1" w:styleId="Heading5Char">
    <w:name w:val="Heading 5 Char"/>
    <w:link w:val="Heading5"/>
    <w:rsid w:val="00874455"/>
    <w:rPr>
      <w:rFonts w:ascii="Cambria" w:hAnsi="Cambria"/>
      <w:color w:val="365F91"/>
      <w:sz w:val="22"/>
      <w:szCs w:val="22"/>
      <w:lang w:eastAsia="en-US"/>
    </w:rPr>
  </w:style>
  <w:style w:type="character" w:customStyle="1" w:styleId="Heading6Char">
    <w:name w:val="Heading 6 Char"/>
    <w:link w:val="Heading6"/>
    <w:semiHidden/>
    <w:rsid w:val="00874455"/>
    <w:rPr>
      <w:rFonts w:ascii="Cambria" w:hAnsi="Cambria"/>
      <w:color w:val="243F60"/>
      <w:sz w:val="22"/>
      <w:szCs w:val="22"/>
      <w:lang w:eastAsia="en-US"/>
    </w:rPr>
  </w:style>
  <w:style w:type="character" w:customStyle="1" w:styleId="Heading7Char">
    <w:name w:val="Heading 7 Char"/>
    <w:link w:val="Heading7"/>
    <w:semiHidden/>
    <w:rsid w:val="00874455"/>
    <w:rPr>
      <w:rFonts w:ascii="Cambria" w:hAnsi="Cambria"/>
      <w:i/>
      <w:iCs/>
      <w:color w:val="243F60"/>
      <w:sz w:val="22"/>
      <w:szCs w:val="22"/>
      <w:lang w:eastAsia="en-US"/>
    </w:rPr>
  </w:style>
  <w:style w:type="character" w:customStyle="1" w:styleId="Heading8Char">
    <w:name w:val="Heading 8 Char"/>
    <w:link w:val="Heading8"/>
    <w:semiHidden/>
    <w:rsid w:val="00874455"/>
    <w:rPr>
      <w:rFonts w:ascii="Cambria" w:hAnsi="Cambria"/>
      <w:color w:val="272727"/>
      <w:sz w:val="21"/>
      <w:szCs w:val="21"/>
      <w:lang w:eastAsia="en-US"/>
    </w:rPr>
  </w:style>
  <w:style w:type="character" w:customStyle="1" w:styleId="Heading9Char">
    <w:name w:val="Heading 9 Char"/>
    <w:link w:val="Heading9"/>
    <w:semiHidden/>
    <w:rsid w:val="00874455"/>
    <w:rPr>
      <w:rFonts w:ascii="Cambria" w:hAnsi="Cambria"/>
      <w:i/>
      <w:iCs/>
      <w:color w:val="272727"/>
      <w:sz w:val="21"/>
      <w:szCs w:val="21"/>
      <w:lang w:eastAsia="en-US"/>
    </w:rPr>
  </w:style>
  <w:style w:type="character" w:customStyle="1" w:styleId="Heading2Char">
    <w:name w:val="Heading 2 Char"/>
    <w:link w:val="Heading2"/>
    <w:uiPriority w:val="9"/>
    <w:locked/>
    <w:rsid w:val="0099372A"/>
    <w:rPr>
      <w:rFonts w:ascii="Arial" w:eastAsia="Calibri" w:hAnsi="Arial" w:cs="Arial"/>
      <w:b/>
      <w:bCs/>
      <w:i/>
      <w:iCs/>
      <w:sz w:val="28"/>
      <w:szCs w:val="28"/>
    </w:rPr>
  </w:style>
  <w:style w:type="character" w:customStyle="1" w:styleId="Heading3Char">
    <w:name w:val="Heading 3 Char"/>
    <w:link w:val="Heading3"/>
    <w:uiPriority w:val="9"/>
    <w:locked/>
    <w:rsid w:val="00C33574"/>
    <w:rPr>
      <w:rFonts w:ascii="Arial" w:eastAsia="Calibri" w:hAnsi="Arial" w:cs="Arial"/>
      <w:b/>
      <w:bCs/>
      <w:sz w:val="24"/>
      <w:szCs w:val="26"/>
    </w:rPr>
  </w:style>
  <w:style w:type="character" w:customStyle="1" w:styleId="hithilite">
    <w:name w:val="hithilite"/>
    <w:rsid w:val="00874455"/>
  </w:style>
  <w:style w:type="paragraph" w:styleId="NormalWeb">
    <w:name w:val="Normal (Web)"/>
    <w:basedOn w:val="Normal"/>
    <w:uiPriority w:val="99"/>
    <w:rsid w:val="00874455"/>
    <w:pPr>
      <w:spacing w:before="100" w:beforeAutospacing="1" w:after="100" w:afterAutospacing="1"/>
    </w:pPr>
    <w:rPr>
      <w:lang w:val="el-GR" w:eastAsia="el-GR"/>
    </w:rPr>
  </w:style>
  <w:style w:type="table" w:customStyle="1" w:styleId="PlainTable21">
    <w:name w:val="Plain Table 21"/>
    <w:uiPriority w:val="42"/>
    <w:rsid w:val="00874455"/>
    <w:rPr>
      <w:rFonts w:ascii="Calibri" w:eastAsia="Calibri" w:hAnsi="Calibri" w:cs="Calibri"/>
      <w:lang w:val="en-US" w:eastAsia="en-US"/>
    </w:rPr>
    <w:tblPr>
      <w:tblStyleRowBandSize w:val="1"/>
      <w:tblStyleColBandSize w:val="1"/>
      <w:tblBorders>
        <w:top w:val="single" w:sz="4" w:space="0" w:color="7F7F7F"/>
        <w:bottom w:val="single" w:sz="4" w:space="0" w:color="7F7F7F"/>
      </w:tblBorders>
      <w:tblCellMar>
        <w:top w:w="0" w:type="dxa"/>
        <w:left w:w="108" w:type="dxa"/>
        <w:bottom w:w="0" w:type="dxa"/>
        <w:right w:w="108" w:type="dxa"/>
      </w:tblCellMar>
    </w:tblPr>
  </w:style>
  <w:style w:type="paragraph" w:styleId="ListParagraph">
    <w:name w:val="List Paragraph"/>
    <w:basedOn w:val="Normal"/>
    <w:uiPriority w:val="34"/>
    <w:qFormat/>
    <w:rsid w:val="00874455"/>
    <w:pPr>
      <w:spacing w:after="160" w:line="259" w:lineRule="auto"/>
      <w:ind w:left="720"/>
    </w:pPr>
    <w:rPr>
      <w:rFonts w:ascii="Calibri" w:eastAsia="Calibri" w:hAnsi="Calibri" w:cs="Calibri"/>
      <w:sz w:val="22"/>
      <w:szCs w:val="22"/>
      <w:lang w:eastAsia="en-US"/>
    </w:rPr>
  </w:style>
  <w:style w:type="table" w:customStyle="1" w:styleId="TableGridLight1">
    <w:name w:val="Table Grid Light1"/>
    <w:uiPriority w:val="40"/>
    <w:rsid w:val="00874455"/>
    <w:rPr>
      <w:rFonts w:ascii="Calibri" w:eastAsia="Calibri" w:hAnsi="Calibri" w:cs="Calibri"/>
      <w:lang w:val="el-GR" w:eastAsia="el-GR"/>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PlainTable11">
    <w:name w:val="Plain Table 11"/>
    <w:uiPriority w:val="41"/>
    <w:rsid w:val="00874455"/>
    <w:rPr>
      <w:rFonts w:ascii="Calibri" w:eastAsia="Calibri" w:hAnsi="Calibri" w:cs="Calibri"/>
      <w:lang w:val="en-US"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TitleChar">
    <w:name w:val="Title Char"/>
    <w:link w:val="Title"/>
    <w:uiPriority w:val="10"/>
    <w:locked/>
    <w:rsid w:val="00874455"/>
    <w:rPr>
      <w:rFonts w:ascii="Arial" w:hAnsi="Arial" w:cs="Arial"/>
      <w:b/>
      <w:bCs/>
      <w:kern w:val="28"/>
      <w:sz w:val="32"/>
      <w:szCs w:val="32"/>
    </w:rPr>
  </w:style>
  <w:style w:type="character" w:customStyle="1" w:styleId="apple-converted-space">
    <w:name w:val="apple-converted-space"/>
    <w:rsid w:val="00874455"/>
  </w:style>
  <w:style w:type="table" w:customStyle="1" w:styleId="PlainTable41">
    <w:name w:val="Plain Table 41"/>
    <w:uiPriority w:val="44"/>
    <w:rsid w:val="00874455"/>
    <w:rPr>
      <w:rFonts w:ascii="Calibri" w:eastAsia="Calibri" w:hAnsi="Calibri" w:cs="Calibri"/>
      <w:lang w:val="en-US" w:eastAsia="en-US"/>
    </w:rPr>
    <w:tblPr>
      <w:tblStyleRowBandSize w:val="1"/>
      <w:tblStyleColBandSize w:val="1"/>
      <w:tblCellMar>
        <w:top w:w="0" w:type="dxa"/>
        <w:left w:w="108" w:type="dxa"/>
        <w:bottom w:w="0" w:type="dxa"/>
        <w:right w:w="108" w:type="dxa"/>
      </w:tblCellMar>
    </w:tblPr>
  </w:style>
  <w:style w:type="table" w:customStyle="1" w:styleId="PlainTable31">
    <w:name w:val="Plain Table 31"/>
    <w:uiPriority w:val="43"/>
    <w:rsid w:val="00874455"/>
    <w:rPr>
      <w:rFonts w:ascii="Calibri" w:eastAsia="Calibri" w:hAnsi="Calibri" w:cs="Calibri"/>
      <w:lang w:val="en-US" w:eastAsia="en-US"/>
    </w:rPr>
    <w:tblPr>
      <w:tblStyleRowBandSize w:val="1"/>
      <w:tblStyleColBandSize w:val="1"/>
      <w:tblCellMar>
        <w:top w:w="0" w:type="dxa"/>
        <w:left w:w="108" w:type="dxa"/>
        <w:bottom w:w="0" w:type="dxa"/>
        <w:right w:w="108" w:type="dxa"/>
      </w:tblCellMar>
    </w:tblPr>
  </w:style>
  <w:style w:type="paragraph" w:styleId="BalloonText">
    <w:name w:val="Balloon Text"/>
    <w:basedOn w:val="Normal"/>
    <w:link w:val="BalloonTextChar"/>
    <w:uiPriority w:val="99"/>
    <w:rsid w:val="00874455"/>
    <w:rPr>
      <w:rFonts w:ascii="Tahoma" w:eastAsia="Calibri" w:hAnsi="Tahoma" w:cs="Tahoma"/>
      <w:sz w:val="16"/>
      <w:szCs w:val="16"/>
      <w:lang w:eastAsia="en-US"/>
    </w:rPr>
  </w:style>
  <w:style w:type="character" w:customStyle="1" w:styleId="BalloonTextChar">
    <w:name w:val="Balloon Text Char"/>
    <w:link w:val="BalloonText"/>
    <w:uiPriority w:val="99"/>
    <w:rsid w:val="00874455"/>
    <w:rPr>
      <w:rFonts w:ascii="Tahoma" w:eastAsia="Calibri" w:hAnsi="Tahoma" w:cs="Tahoma"/>
      <w:sz w:val="16"/>
      <w:szCs w:val="16"/>
      <w:lang w:eastAsia="en-US"/>
    </w:rPr>
  </w:style>
  <w:style w:type="paragraph" w:styleId="Header">
    <w:name w:val="header"/>
    <w:basedOn w:val="Normal"/>
    <w:link w:val="HeaderChar"/>
    <w:uiPriority w:val="99"/>
    <w:unhideWhenUsed/>
    <w:rsid w:val="00874455"/>
    <w:pPr>
      <w:tabs>
        <w:tab w:val="center" w:pos="4320"/>
        <w:tab w:val="right" w:pos="8640"/>
      </w:tabs>
    </w:pPr>
    <w:rPr>
      <w:rFonts w:ascii="Calibri" w:eastAsia="Calibri" w:hAnsi="Calibri" w:cs="Calibri"/>
      <w:sz w:val="22"/>
      <w:szCs w:val="22"/>
      <w:lang w:eastAsia="en-US"/>
    </w:rPr>
  </w:style>
  <w:style w:type="character" w:customStyle="1" w:styleId="HeaderChar">
    <w:name w:val="Header Char"/>
    <w:link w:val="Header"/>
    <w:uiPriority w:val="99"/>
    <w:rsid w:val="00874455"/>
    <w:rPr>
      <w:rFonts w:ascii="Calibri" w:eastAsia="Calibri" w:hAnsi="Calibri" w:cs="Calibri"/>
      <w:sz w:val="22"/>
      <w:szCs w:val="22"/>
      <w:lang w:eastAsia="en-US"/>
    </w:rPr>
  </w:style>
  <w:style w:type="paragraph" w:styleId="Footer">
    <w:name w:val="footer"/>
    <w:basedOn w:val="Normal"/>
    <w:link w:val="FooterChar"/>
    <w:uiPriority w:val="99"/>
    <w:unhideWhenUsed/>
    <w:rsid w:val="00874455"/>
    <w:pPr>
      <w:tabs>
        <w:tab w:val="center" w:pos="4320"/>
        <w:tab w:val="right" w:pos="8640"/>
      </w:tabs>
    </w:pPr>
    <w:rPr>
      <w:rFonts w:ascii="Calibri" w:eastAsia="Calibri" w:hAnsi="Calibri" w:cs="Calibri"/>
      <w:sz w:val="22"/>
      <w:szCs w:val="22"/>
      <w:lang w:eastAsia="en-US"/>
    </w:rPr>
  </w:style>
  <w:style w:type="character" w:customStyle="1" w:styleId="FooterChar">
    <w:name w:val="Footer Char"/>
    <w:link w:val="Footer"/>
    <w:uiPriority w:val="99"/>
    <w:rsid w:val="00874455"/>
    <w:rPr>
      <w:rFonts w:ascii="Calibri" w:eastAsia="Calibri" w:hAnsi="Calibri" w:cs="Calibri"/>
      <w:sz w:val="22"/>
      <w:szCs w:val="22"/>
      <w:lang w:eastAsia="en-US"/>
    </w:rPr>
  </w:style>
  <w:style w:type="character" w:customStyle="1" w:styleId="Heading4Char">
    <w:name w:val="Heading 4 Char"/>
    <w:link w:val="Heading4"/>
    <w:rsid w:val="00C33574"/>
    <w:rPr>
      <w:rFonts w:eastAsia="Calibri"/>
      <w:b/>
      <w:bCs/>
      <w:sz w:val="22"/>
      <w:szCs w:val="28"/>
    </w:rPr>
  </w:style>
  <w:style w:type="character" w:customStyle="1" w:styleId="maintitle">
    <w:name w:val="maintitle"/>
    <w:rsid w:val="00874455"/>
  </w:style>
  <w:style w:type="paragraph" w:styleId="Revision">
    <w:name w:val="Revision"/>
    <w:hidden/>
    <w:uiPriority w:val="99"/>
    <w:semiHidden/>
    <w:rsid w:val="00874455"/>
    <w:rPr>
      <w:rFonts w:ascii="Calibri" w:eastAsia="Calibri" w:hAnsi="Calibri" w:cs="Calibri"/>
      <w:sz w:val="22"/>
      <w:szCs w:val="22"/>
      <w:lang w:eastAsia="en-US"/>
    </w:rPr>
  </w:style>
  <w:style w:type="character" w:styleId="PlaceholderText">
    <w:name w:val="Placeholder Text"/>
    <w:uiPriority w:val="99"/>
    <w:semiHidden/>
    <w:rsid w:val="00874455"/>
    <w:rPr>
      <w:color w:val="808080"/>
    </w:rPr>
  </w:style>
  <w:style w:type="table" w:customStyle="1" w:styleId="GridTable2-Accent41">
    <w:name w:val="Grid Table 2 - Accent 41"/>
    <w:basedOn w:val="TableNormal"/>
    <w:uiPriority w:val="47"/>
    <w:rsid w:val="00874455"/>
    <w:rPr>
      <w:rFonts w:ascii="Calibri" w:eastAsia="Calibri" w:hAnsi="Calibri"/>
      <w:lang w:val="el-GR" w:eastAsia="el-GR"/>
    </w:rPr>
    <w:tblPr>
      <w:tblStyleRowBandSize w:val="1"/>
      <w:tblStyleColBandSize w:val="1"/>
      <w:tblBorders>
        <w:top w:val="single" w:sz="2" w:space="0" w:color="B2A1C7"/>
        <w:bottom w:val="single" w:sz="2" w:space="0" w:color="B2A1C7"/>
        <w:insideH w:val="single" w:sz="2" w:space="0" w:color="B2A1C7"/>
        <w:insideV w:val="single" w:sz="2" w:space="0" w:color="B2A1C7"/>
      </w:tblBorders>
    </w:tblPr>
    <w:tblStylePr w:type="firstRow">
      <w:rPr>
        <w:b/>
        <w:bCs/>
      </w:rPr>
      <w:tblPr/>
      <w:tcPr>
        <w:tcBorders>
          <w:top w:val="nil"/>
          <w:bottom w:val="single" w:sz="12" w:space="0" w:color="B2A1C7"/>
          <w:insideH w:val="nil"/>
          <w:insideV w:val="nil"/>
        </w:tcBorders>
        <w:shd w:val="clear" w:color="auto" w:fill="FFFFFF"/>
      </w:tcPr>
    </w:tblStylePr>
    <w:tblStylePr w:type="lastRow">
      <w:rPr>
        <w:b/>
        <w:bCs/>
      </w:rPr>
      <w:tblPr/>
      <w:tcPr>
        <w:tcBorders>
          <w:top w:val="double" w:sz="2" w:space="0" w:color="B2A1C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paragraph" w:customStyle="1" w:styleId="svarticle">
    <w:name w:val="svarticle"/>
    <w:basedOn w:val="Normal"/>
    <w:rsid w:val="00874455"/>
    <w:pPr>
      <w:spacing w:before="100" w:beforeAutospacing="1" w:after="100" w:afterAutospacing="1"/>
    </w:pPr>
    <w:rPr>
      <w:lang w:val="el-GR" w:eastAsia="el-GR"/>
    </w:rPr>
  </w:style>
  <w:style w:type="paragraph" w:styleId="Subtitle">
    <w:name w:val="Subtitle"/>
    <w:basedOn w:val="Normal"/>
    <w:next w:val="Normal"/>
    <w:link w:val="SubtitleChar"/>
    <w:qFormat/>
    <w:rsid w:val="00874455"/>
    <w:pPr>
      <w:numPr>
        <w:ilvl w:val="1"/>
      </w:numPr>
      <w:spacing w:after="160" w:line="259" w:lineRule="auto"/>
    </w:pPr>
    <w:rPr>
      <w:rFonts w:ascii="Calibri" w:hAnsi="Calibri"/>
      <w:color w:val="5A5A5A"/>
      <w:spacing w:val="15"/>
      <w:sz w:val="22"/>
      <w:szCs w:val="22"/>
      <w:lang w:eastAsia="en-US"/>
    </w:rPr>
  </w:style>
  <w:style w:type="character" w:customStyle="1" w:styleId="SubtitleChar">
    <w:name w:val="Subtitle Char"/>
    <w:link w:val="Subtitle"/>
    <w:rsid w:val="00874455"/>
    <w:rPr>
      <w:rFonts w:ascii="Calibri" w:hAnsi="Calibri"/>
      <w:color w:val="5A5A5A"/>
      <w:spacing w:val="15"/>
      <w:sz w:val="22"/>
      <w:szCs w:val="22"/>
      <w:lang w:eastAsia="en-US"/>
    </w:rPr>
  </w:style>
  <w:style w:type="character" w:customStyle="1" w:styleId="current-selection">
    <w:name w:val="current-selection"/>
    <w:rsid w:val="00874455"/>
  </w:style>
  <w:style w:type="character" w:customStyle="1" w:styleId="ff7">
    <w:name w:val="ff7"/>
    <w:rsid w:val="00874455"/>
  </w:style>
  <w:style w:type="character" w:customStyle="1" w:styleId="ff6">
    <w:name w:val="ff6"/>
    <w:rsid w:val="00874455"/>
  </w:style>
  <w:style w:type="character" w:styleId="SubtleEmphasis">
    <w:name w:val="Subtle Emphasis"/>
    <w:uiPriority w:val="19"/>
    <w:qFormat/>
    <w:rsid w:val="00874455"/>
    <w:rPr>
      <w:i/>
      <w:iCs/>
      <w:color w:val="404040"/>
    </w:rPr>
  </w:style>
  <w:style w:type="character" w:customStyle="1" w:styleId="mi">
    <w:name w:val="mi"/>
    <w:rsid w:val="00874455"/>
  </w:style>
  <w:style w:type="character" w:customStyle="1" w:styleId="mo">
    <w:name w:val="mo"/>
    <w:rsid w:val="00874455"/>
  </w:style>
  <w:style w:type="character" w:customStyle="1" w:styleId="msqrt">
    <w:name w:val="msqrt"/>
    <w:rsid w:val="00874455"/>
  </w:style>
  <w:style w:type="character" w:customStyle="1" w:styleId="mn">
    <w:name w:val="mn"/>
    <w:rsid w:val="00874455"/>
  </w:style>
  <w:style w:type="paragraph" w:customStyle="1" w:styleId="Default">
    <w:name w:val="Default"/>
    <w:rsid w:val="00874455"/>
    <w:pPr>
      <w:autoSpaceDE w:val="0"/>
      <w:autoSpaceDN w:val="0"/>
      <w:adjustRightInd w:val="0"/>
    </w:pPr>
    <w:rPr>
      <w:rFonts w:eastAsia="Calibri"/>
      <w:color w:val="000000"/>
      <w:sz w:val="24"/>
      <w:szCs w:val="24"/>
      <w:lang w:val="el-GR" w:eastAsia="el-GR"/>
    </w:rPr>
  </w:style>
  <w:style w:type="character" w:customStyle="1" w:styleId="formulatext">
    <w:name w:val="formulatext"/>
    <w:rsid w:val="00874455"/>
  </w:style>
  <w:style w:type="character" w:styleId="SubtleReference">
    <w:name w:val="Subtle Reference"/>
    <w:uiPriority w:val="31"/>
    <w:qFormat/>
    <w:rsid w:val="00874455"/>
    <w:rPr>
      <w:smallCaps/>
      <w:color w:val="5A5A5A"/>
    </w:rPr>
  </w:style>
  <w:style w:type="paragraph" w:styleId="CommentSubject">
    <w:name w:val="annotation subject"/>
    <w:basedOn w:val="CommentText"/>
    <w:next w:val="CommentText"/>
    <w:link w:val="CommentSubjectChar"/>
    <w:uiPriority w:val="99"/>
    <w:unhideWhenUsed/>
    <w:rsid w:val="00874455"/>
    <w:rPr>
      <w:b/>
      <w:bCs/>
    </w:rPr>
  </w:style>
  <w:style w:type="character" w:customStyle="1" w:styleId="CommentSubjectChar">
    <w:name w:val="Comment Subject Char"/>
    <w:link w:val="CommentSubject"/>
    <w:uiPriority w:val="99"/>
    <w:rsid w:val="00874455"/>
    <w:rPr>
      <w:rFonts w:ascii="Calibri" w:eastAsia="Calibri" w:hAnsi="Calibri" w:cs="Calibri"/>
      <w:b/>
      <w:bCs/>
      <w:lang w:eastAsia="en-US"/>
    </w:rPr>
  </w:style>
  <w:style w:type="character" w:styleId="FollowedHyperlink">
    <w:name w:val="FollowedHyperlink"/>
    <w:uiPriority w:val="99"/>
    <w:unhideWhenUsed/>
    <w:rsid w:val="00874455"/>
    <w:rPr>
      <w:color w:val="954F72"/>
      <w:u w:val="single"/>
    </w:rPr>
  </w:style>
  <w:style w:type="paragraph" w:styleId="TableofFigures">
    <w:name w:val="table of figures"/>
    <w:basedOn w:val="Normal"/>
    <w:next w:val="Normal"/>
    <w:uiPriority w:val="99"/>
    <w:unhideWhenUsed/>
    <w:rsid w:val="00874455"/>
    <w:pPr>
      <w:spacing w:line="259" w:lineRule="auto"/>
    </w:pPr>
    <w:rPr>
      <w:rFonts w:ascii="Calibri" w:eastAsia="Calibri" w:hAnsi="Calibri" w:cs="Calibri"/>
      <w:sz w:val="22"/>
      <w:szCs w:val="22"/>
      <w:lang w:eastAsia="en-US"/>
    </w:rPr>
  </w:style>
  <w:style w:type="character" w:styleId="Strong">
    <w:name w:val="Strong"/>
    <w:uiPriority w:val="22"/>
    <w:qFormat/>
    <w:rsid w:val="00874455"/>
    <w:rPr>
      <w:b/>
      <w:bCs/>
    </w:rPr>
  </w:style>
  <w:style w:type="table" w:customStyle="1" w:styleId="GridTable5Dark-Accent31">
    <w:name w:val="Grid Table 5 Dark - Accent 31"/>
    <w:basedOn w:val="TableNormal"/>
    <w:uiPriority w:val="50"/>
    <w:rsid w:val="00874455"/>
    <w:rPr>
      <w:rFonts w:ascii="Calibri" w:eastAsia="Calibri" w:hAnsi="Calibri"/>
      <w:lang w:val="el-GR" w:eastAsia="el-G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1Light-Accent31">
    <w:name w:val="Grid Table 1 Light - Accent 31"/>
    <w:basedOn w:val="TableNormal"/>
    <w:uiPriority w:val="46"/>
    <w:rsid w:val="00874455"/>
    <w:rPr>
      <w:rFonts w:ascii="Calibri" w:eastAsia="Calibri" w:hAnsi="Calibri"/>
      <w:lang w:val="el-GR" w:eastAsia="el-GR"/>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character" w:customStyle="1" w:styleId="a">
    <w:name w:val="_"/>
    <w:rsid w:val="00874455"/>
  </w:style>
  <w:style w:type="table" w:customStyle="1" w:styleId="GridTable7Colorful-Accent51">
    <w:name w:val="Grid Table 7 Colorful - Accent 51"/>
    <w:basedOn w:val="TableNormal"/>
    <w:uiPriority w:val="52"/>
    <w:rsid w:val="00874455"/>
    <w:rPr>
      <w:rFonts w:ascii="Calibri" w:eastAsia="Calibri" w:hAnsi="Calibri"/>
      <w:color w:val="2F5496"/>
      <w:lang w:val="el-GR" w:eastAsia="el-GR"/>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paragraph" w:styleId="TOC4">
    <w:name w:val="toc 4"/>
    <w:basedOn w:val="Normal"/>
    <w:next w:val="Normal"/>
    <w:autoRedefine/>
    <w:uiPriority w:val="39"/>
    <w:unhideWhenUsed/>
    <w:rsid w:val="00CD6312"/>
    <w:pPr>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CD6312"/>
    <w:pPr>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C2631B"/>
    <w:pPr>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C2631B"/>
    <w:pPr>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C2631B"/>
    <w:pPr>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C2631B"/>
    <w:pPr>
      <w:spacing w:after="0"/>
      <w:ind w:left="1680"/>
    </w:pPr>
    <w:rPr>
      <w:rFonts w:asciiTheme="minorHAnsi" w:hAnsiTheme="minorHAnsi" w:cstheme="minorHAnsi"/>
      <w:sz w:val="20"/>
      <w:szCs w:val="20"/>
    </w:rPr>
  </w:style>
  <w:style w:type="character" w:customStyle="1" w:styleId="smallcaps">
    <w:name w:val="small_caps"/>
    <w:rsid w:val="005607A5"/>
  </w:style>
  <w:style w:type="paragraph" w:customStyle="1" w:styleId="Figures">
    <w:name w:val="Figures"/>
    <w:basedOn w:val="Caption"/>
    <w:link w:val="FiguresChar"/>
    <w:qFormat/>
    <w:rsid w:val="00F90704"/>
    <w:pPr>
      <w:spacing w:before="0" w:after="200"/>
    </w:pPr>
  </w:style>
  <w:style w:type="character" w:customStyle="1" w:styleId="CaptionChar">
    <w:name w:val="Caption Char"/>
    <w:basedOn w:val="DefaultParagraphFont"/>
    <w:link w:val="Caption"/>
    <w:uiPriority w:val="35"/>
    <w:rsid w:val="00961623"/>
    <w:rPr>
      <w:rFonts w:ascii="Calibri" w:eastAsia="Calibri" w:hAnsi="Calibri" w:cs="Calibri"/>
      <w:i/>
      <w:iCs/>
      <w:color w:val="44546A"/>
      <w:sz w:val="18"/>
      <w:szCs w:val="18"/>
      <w:lang w:eastAsia="en-US"/>
    </w:rPr>
  </w:style>
  <w:style w:type="character" w:customStyle="1" w:styleId="FiguresChar">
    <w:name w:val="Figures Char"/>
    <w:basedOn w:val="CaptionChar"/>
    <w:link w:val="Figures"/>
    <w:rsid w:val="00961623"/>
    <w:rPr>
      <w:rFonts w:ascii="Calibri" w:eastAsia="Calibri" w:hAnsi="Calibri" w:cs="Calibri"/>
      <w:i/>
      <w:iCs/>
      <w:color w:val="44546A"/>
      <w:sz w:val="18"/>
      <w:szCs w:val="18"/>
      <w:lang w:eastAsia="en-US"/>
    </w:rPr>
  </w:style>
  <w:style w:type="paragraph" w:styleId="FootnoteText">
    <w:name w:val="footnote text"/>
    <w:basedOn w:val="Normal"/>
    <w:link w:val="FootnoteTextChar"/>
    <w:semiHidden/>
    <w:unhideWhenUsed/>
    <w:rsid w:val="00C011DA"/>
    <w:pPr>
      <w:spacing w:after="0"/>
    </w:pPr>
    <w:rPr>
      <w:sz w:val="20"/>
      <w:szCs w:val="20"/>
    </w:rPr>
  </w:style>
  <w:style w:type="character" w:customStyle="1" w:styleId="FootnoteTextChar">
    <w:name w:val="Footnote Text Char"/>
    <w:basedOn w:val="DefaultParagraphFont"/>
    <w:link w:val="FootnoteText"/>
    <w:semiHidden/>
    <w:rsid w:val="00C011DA"/>
  </w:style>
  <w:style w:type="character" w:styleId="FootnoteReference">
    <w:name w:val="footnote reference"/>
    <w:basedOn w:val="DefaultParagraphFont"/>
    <w:semiHidden/>
    <w:unhideWhenUsed/>
    <w:rsid w:val="00C011DA"/>
    <w:rPr>
      <w:vertAlign w:val="superscript"/>
    </w:rPr>
  </w:style>
  <w:style w:type="paragraph" w:styleId="EndnoteText">
    <w:name w:val="endnote text"/>
    <w:basedOn w:val="Normal"/>
    <w:link w:val="EndnoteTextChar"/>
    <w:semiHidden/>
    <w:unhideWhenUsed/>
    <w:rsid w:val="002E15B7"/>
    <w:pPr>
      <w:spacing w:after="0"/>
    </w:pPr>
    <w:rPr>
      <w:sz w:val="20"/>
      <w:szCs w:val="20"/>
    </w:rPr>
  </w:style>
  <w:style w:type="character" w:customStyle="1" w:styleId="EndnoteTextChar">
    <w:name w:val="Endnote Text Char"/>
    <w:basedOn w:val="DefaultParagraphFont"/>
    <w:link w:val="EndnoteText"/>
    <w:semiHidden/>
    <w:rsid w:val="002E15B7"/>
  </w:style>
  <w:style w:type="character" w:styleId="EndnoteReference">
    <w:name w:val="endnote reference"/>
    <w:basedOn w:val="DefaultParagraphFont"/>
    <w:semiHidden/>
    <w:unhideWhenUsed/>
    <w:rsid w:val="002E15B7"/>
    <w:rPr>
      <w:vertAlign w:val="superscript"/>
    </w:rPr>
  </w:style>
  <w:style w:type="table" w:styleId="TableGridLight">
    <w:name w:val="Grid Table Light"/>
    <w:basedOn w:val="TableNormal"/>
    <w:uiPriority w:val="40"/>
    <w:rsid w:val="00717B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rticleauthor-link">
    <w:name w:val="article__author-link"/>
    <w:basedOn w:val="DefaultParagraphFont"/>
    <w:rsid w:val="00537A46"/>
  </w:style>
  <w:style w:type="character" w:customStyle="1" w:styleId="listitem-data">
    <w:name w:val="list__item-data"/>
    <w:basedOn w:val="DefaultParagraphFont"/>
    <w:rsid w:val="00537A46"/>
  </w:style>
  <w:style w:type="character" w:customStyle="1" w:styleId="text">
    <w:name w:val="text"/>
    <w:basedOn w:val="DefaultParagraphFont"/>
    <w:rsid w:val="006A7341"/>
  </w:style>
  <w:style w:type="character" w:customStyle="1" w:styleId="author-ref">
    <w:name w:val="author-ref"/>
    <w:basedOn w:val="DefaultParagraphFont"/>
    <w:rsid w:val="006A7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32434">
      <w:bodyDiv w:val="1"/>
      <w:marLeft w:val="0"/>
      <w:marRight w:val="0"/>
      <w:marTop w:val="0"/>
      <w:marBottom w:val="0"/>
      <w:divBdr>
        <w:top w:val="none" w:sz="0" w:space="0" w:color="auto"/>
        <w:left w:val="none" w:sz="0" w:space="0" w:color="auto"/>
        <w:bottom w:val="none" w:sz="0" w:space="0" w:color="auto"/>
        <w:right w:val="none" w:sz="0" w:space="0" w:color="auto"/>
      </w:divBdr>
    </w:div>
    <w:div w:id="241573110">
      <w:bodyDiv w:val="1"/>
      <w:marLeft w:val="0"/>
      <w:marRight w:val="0"/>
      <w:marTop w:val="0"/>
      <w:marBottom w:val="0"/>
      <w:divBdr>
        <w:top w:val="none" w:sz="0" w:space="0" w:color="auto"/>
        <w:left w:val="none" w:sz="0" w:space="0" w:color="auto"/>
        <w:bottom w:val="none" w:sz="0" w:space="0" w:color="auto"/>
        <w:right w:val="none" w:sz="0" w:space="0" w:color="auto"/>
      </w:divBdr>
    </w:div>
    <w:div w:id="355888418">
      <w:bodyDiv w:val="1"/>
      <w:marLeft w:val="0"/>
      <w:marRight w:val="0"/>
      <w:marTop w:val="0"/>
      <w:marBottom w:val="0"/>
      <w:divBdr>
        <w:top w:val="none" w:sz="0" w:space="0" w:color="auto"/>
        <w:left w:val="none" w:sz="0" w:space="0" w:color="auto"/>
        <w:bottom w:val="none" w:sz="0" w:space="0" w:color="auto"/>
        <w:right w:val="none" w:sz="0" w:space="0" w:color="auto"/>
      </w:divBdr>
    </w:div>
    <w:div w:id="410204771">
      <w:bodyDiv w:val="1"/>
      <w:marLeft w:val="0"/>
      <w:marRight w:val="0"/>
      <w:marTop w:val="0"/>
      <w:marBottom w:val="0"/>
      <w:divBdr>
        <w:top w:val="none" w:sz="0" w:space="0" w:color="auto"/>
        <w:left w:val="none" w:sz="0" w:space="0" w:color="auto"/>
        <w:bottom w:val="none" w:sz="0" w:space="0" w:color="auto"/>
        <w:right w:val="none" w:sz="0" w:space="0" w:color="auto"/>
      </w:divBdr>
    </w:div>
    <w:div w:id="427627424">
      <w:bodyDiv w:val="1"/>
      <w:marLeft w:val="0"/>
      <w:marRight w:val="0"/>
      <w:marTop w:val="0"/>
      <w:marBottom w:val="0"/>
      <w:divBdr>
        <w:top w:val="none" w:sz="0" w:space="0" w:color="auto"/>
        <w:left w:val="none" w:sz="0" w:space="0" w:color="auto"/>
        <w:bottom w:val="none" w:sz="0" w:space="0" w:color="auto"/>
        <w:right w:val="none" w:sz="0" w:space="0" w:color="auto"/>
      </w:divBdr>
      <w:divsChild>
        <w:div w:id="1997373256">
          <w:marLeft w:val="0"/>
          <w:marRight w:val="0"/>
          <w:marTop w:val="0"/>
          <w:marBottom w:val="0"/>
          <w:divBdr>
            <w:top w:val="none" w:sz="0" w:space="0" w:color="auto"/>
            <w:left w:val="none" w:sz="0" w:space="0" w:color="auto"/>
            <w:bottom w:val="none" w:sz="0" w:space="0" w:color="auto"/>
            <w:right w:val="none" w:sz="0" w:space="0" w:color="auto"/>
          </w:divBdr>
          <w:divsChild>
            <w:div w:id="840854622">
              <w:marLeft w:val="0"/>
              <w:marRight w:val="0"/>
              <w:marTop w:val="0"/>
              <w:marBottom w:val="480"/>
              <w:divBdr>
                <w:top w:val="none" w:sz="0" w:space="0" w:color="auto"/>
                <w:left w:val="none" w:sz="0" w:space="0" w:color="auto"/>
                <w:bottom w:val="none" w:sz="0" w:space="0" w:color="auto"/>
                <w:right w:val="none" w:sz="0" w:space="0" w:color="auto"/>
              </w:divBdr>
            </w:div>
          </w:divsChild>
        </w:div>
        <w:div w:id="2073186881">
          <w:marLeft w:val="0"/>
          <w:marRight w:val="0"/>
          <w:marTop w:val="0"/>
          <w:marBottom w:val="0"/>
          <w:divBdr>
            <w:top w:val="none" w:sz="0" w:space="0" w:color="auto"/>
            <w:left w:val="none" w:sz="0" w:space="0" w:color="auto"/>
            <w:bottom w:val="none" w:sz="0" w:space="0" w:color="auto"/>
            <w:right w:val="none" w:sz="0" w:space="0" w:color="auto"/>
          </w:divBdr>
          <w:divsChild>
            <w:div w:id="65280462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501896114">
      <w:bodyDiv w:val="1"/>
      <w:marLeft w:val="0"/>
      <w:marRight w:val="0"/>
      <w:marTop w:val="0"/>
      <w:marBottom w:val="0"/>
      <w:divBdr>
        <w:top w:val="none" w:sz="0" w:space="0" w:color="auto"/>
        <w:left w:val="none" w:sz="0" w:space="0" w:color="auto"/>
        <w:bottom w:val="none" w:sz="0" w:space="0" w:color="auto"/>
        <w:right w:val="none" w:sz="0" w:space="0" w:color="auto"/>
      </w:divBdr>
      <w:divsChild>
        <w:div w:id="1670525382">
          <w:marLeft w:val="0"/>
          <w:marRight w:val="0"/>
          <w:marTop w:val="0"/>
          <w:marBottom w:val="0"/>
          <w:divBdr>
            <w:top w:val="none" w:sz="0" w:space="0" w:color="auto"/>
            <w:left w:val="none" w:sz="0" w:space="0" w:color="auto"/>
            <w:bottom w:val="none" w:sz="0" w:space="0" w:color="auto"/>
            <w:right w:val="none" w:sz="0" w:space="0" w:color="auto"/>
          </w:divBdr>
        </w:div>
      </w:divsChild>
    </w:div>
    <w:div w:id="553393038">
      <w:bodyDiv w:val="1"/>
      <w:marLeft w:val="0"/>
      <w:marRight w:val="0"/>
      <w:marTop w:val="0"/>
      <w:marBottom w:val="0"/>
      <w:divBdr>
        <w:top w:val="none" w:sz="0" w:space="0" w:color="auto"/>
        <w:left w:val="none" w:sz="0" w:space="0" w:color="auto"/>
        <w:bottom w:val="none" w:sz="0" w:space="0" w:color="auto"/>
        <w:right w:val="none" w:sz="0" w:space="0" w:color="auto"/>
      </w:divBdr>
    </w:div>
    <w:div w:id="613172332">
      <w:bodyDiv w:val="1"/>
      <w:marLeft w:val="0"/>
      <w:marRight w:val="0"/>
      <w:marTop w:val="0"/>
      <w:marBottom w:val="0"/>
      <w:divBdr>
        <w:top w:val="none" w:sz="0" w:space="0" w:color="auto"/>
        <w:left w:val="none" w:sz="0" w:space="0" w:color="auto"/>
        <w:bottom w:val="none" w:sz="0" w:space="0" w:color="auto"/>
        <w:right w:val="none" w:sz="0" w:space="0" w:color="auto"/>
      </w:divBdr>
      <w:divsChild>
        <w:div w:id="775250408">
          <w:marLeft w:val="0"/>
          <w:marRight w:val="0"/>
          <w:marTop w:val="150"/>
          <w:marBottom w:val="0"/>
          <w:divBdr>
            <w:top w:val="none" w:sz="0" w:space="0" w:color="auto"/>
            <w:left w:val="none" w:sz="0" w:space="0" w:color="auto"/>
            <w:bottom w:val="none" w:sz="0" w:space="0" w:color="auto"/>
            <w:right w:val="none" w:sz="0" w:space="0" w:color="auto"/>
          </w:divBdr>
        </w:div>
      </w:divsChild>
    </w:div>
    <w:div w:id="681007333">
      <w:bodyDiv w:val="1"/>
      <w:marLeft w:val="0"/>
      <w:marRight w:val="0"/>
      <w:marTop w:val="0"/>
      <w:marBottom w:val="0"/>
      <w:divBdr>
        <w:top w:val="none" w:sz="0" w:space="0" w:color="auto"/>
        <w:left w:val="none" w:sz="0" w:space="0" w:color="auto"/>
        <w:bottom w:val="none" w:sz="0" w:space="0" w:color="auto"/>
        <w:right w:val="none" w:sz="0" w:space="0" w:color="auto"/>
      </w:divBdr>
      <w:divsChild>
        <w:div w:id="1820491483">
          <w:marLeft w:val="0"/>
          <w:marRight w:val="0"/>
          <w:marTop w:val="0"/>
          <w:marBottom w:val="0"/>
          <w:divBdr>
            <w:top w:val="none" w:sz="0" w:space="0" w:color="auto"/>
            <w:left w:val="none" w:sz="0" w:space="0" w:color="auto"/>
            <w:bottom w:val="none" w:sz="0" w:space="0" w:color="auto"/>
            <w:right w:val="none" w:sz="0" w:space="0" w:color="auto"/>
          </w:divBdr>
          <w:divsChild>
            <w:div w:id="1536431458">
              <w:marLeft w:val="0"/>
              <w:marRight w:val="0"/>
              <w:marTop w:val="0"/>
              <w:marBottom w:val="480"/>
              <w:divBdr>
                <w:top w:val="none" w:sz="0" w:space="0" w:color="auto"/>
                <w:left w:val="none" w:sz="0" w:space="0" w:color="auto"/>
                <w:bottom w:val="none" w:sz="0" w:space="0" w:color="auto"/>
                <w:right w:val="none" w:sz="0" w:space="0" w:color="auto"/>
              </w:divBdr>
            </w:div>
          </w:divsChild>
        </w:div>
        <w:div w:id="2086225369">
          <w:marLeft w:val="0"/>
          <w:marRight w:val="0"/>
          <w:marTop w:val="0"/>
          <w:marBottom w:val="0"/>
          <w:divBdr>
            <w:top w:val="none" w:sz="0" w:space="0" w:color="auto"/>
            <w:left w:val="none" w:sz="0" w:space="0" w:color="auto"/>
            <w:bottom w:val="none" w:sz="0" w:space="0" w:color="auto"/>
            <w:right w:val="none" w:sz="0" w:space="0" w:color="auto"/>
          </w:divBdr>
          <w:divsChild>
            <w:div w:id="100304775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23916744">
      <w:bodyDiv w:val="1"/>
      <w:marLeft w:val="0"/>
      <w:marRight w:val="0"/>
      <w:marTop w:val="0"/>
      <w:marBottom w:val="0"/>
      <w:divBdr>
        <w:top w:val="none" w:sz="0" w:space="0" w:color="auto"/>
        <w:left w:val="none" w:sz="0" w:space="0" w:color="auto"/>
        <w:bottom w:val="none" w:sz="0" w:space="0" w:color="auto"/>
        <w:right w:val="none" w:sz="0" w:space="0" w:color="auto"/>
      </w:divBdr>
    </w:div>
    <w:div w:id="759644320">
      <w:bodyDiv w:val="1"/>
      <w:marLeft w:val="0"/>
      <w:marRight w:val="0"/>
      <w:marTop w:val="0"/>
      <w:marBottom w:val="0"/>
      <w:divBdr>
        <w:top w:val="none" w:sz="0" w:space="0" w:color="auto"/>
        <w:left w:val="none" w:sz="0" w:space="0" w:color="auto"/>
        <w:bottom w:val="none" w:sz="0" w:space="0" w:color="auto"/>
        <w:right w:val="none" w:sz="0" w:space="0" w:color="auto"/>
      </w:divBdr>
    </w:div>
    <w:div w:id="760877682">
      <w:bodyDiv w:val="1"/>
      <w:marLeft w:val="0"/>
      <w:marRight w:val="0"/>
      <w:marTop w:val="0"/>
      <w:marBottom w:val="0"/>
      <w:divBdr>
        <w:top w:val="none" w:sz="0" w:space="0" w:color="auto"/>
        <w:left w:val="none" w:sz="0" w:space="0" w:color="auto"/>
        <w:bottom w:val="none" w:sz="0" w:space="0" w:color="auto"/>
        <w:right w:val="none" w:sz="0" w:space="0" w:color="auto"/>
      </w:divBdr>
    </w:div>
    <w:div w:id="797260349">
      <w:bodyDiv w:val="1"/>
      <w:marLeft w:val="0"/>
      <w:marRight w:val="0"/>
      <w:marTop w:val="0"/>
      <w:marBottom w:val="0"/>
      <w:divBdr>
        <w:top w:val="none" w:sz="0" w:space="0" w:color="auto"/>
        <w:left w:val="none" w:sz="0" w:space="0" w:color="auto"/>
        <w:bottom w:val="none" w:sz="0" w:space="0" w:color="auto"/>
        <w:right w:val="none" w:sz="0" w:space="0" w:color="auto"/>
      </w:divBdr>
    </w:div>
    <w:div w:id="821510076">
      <w:bodyDiv w:val="1"/>
      <w:marLeft w:val="0"/>
      <w:marRight w:val="0"/>
      <w:marTop w:val="0"/>
      <w:marBottom w:val="0"/>
      <w:divBdr>
        <w:top w:val="none" w:sz="0" w:space="0" w:color="auto"/>
        <w:left w:val="none" w:sz="0" w:space="0" w:color="auto"/>
        <w:bottom w:val="none" w:sz="0" w:space="0" w:color="auto"/>
        <w:right w:val="none" w:sz="0" w:space="0" w:color="auto"/>
      </w:divBdr>
    </w:div>
    <w:div w:id="853153186">
      <w:bodyDiv w:val="1"/>
      <w:marLeft w:val="0"/>
      <w:marRight w:val="0"/>
      <w:marTop w:val="0"/>
      <w:marBottom w:val="0"/>
      <w:divBdr>
        <w:top w:val="none" w:sz="0" w:space="0" w:color="auto"/>
        <w:left w:val="none" w:sz="0" w:space="0" w:color="auto"/>
        <w:bottom w:val="none" w:sz="0" w:space="0" w:color="auto"/>
        <w:right w:val="none" w:sz="0" w:space="0" w:color="auto"/>
      </w:divBdr>
      <w:divsChild>
        <w:div w:id="1297641895">
          <w:marLeft w:val="0"/>
          <w:marRight w:val="0"/>
          <w:marTop w:val="150"/>
          <w:marBottom w:val="0"/>
          <w:divBdr>
            <w:top w:val="none" w:sz="0" w:space="0" w:color="auto"/>
            <w:left w:val="none" w:sz="0" w:space="0" w:color="auto"/>
            <w:bottom w:val="none" w:sz="0" w:space="0" w:color="auto"/>
            <w:right w:val="none" w:sz="0" w:space="0" w:color="auto"/>
          </w:divBdr>
        </w:div>
      </w:divsChild>
    </w:div>
    <w:div w:id="870801838">
      <w:bodyDiv w:val="1"/>
      <w:marLeft w:val="0"/>
      <w:marRight w:val="0"/>
      <w:marTop w:val="0"/>
      <w:marBottom w:val="0"/>
      <w:divBdr>
        <w:top w:val="none" w:sz="0" w:space="0" w:color="auto"/>
        <w:left w:val="none" w:sz="0" w:space="0" w:color="auto"/>
        <w:bottom w:val="none" w:sz="0" w:space="0" w:color="auto"/>
        <w:right w:val="none" w:sz="0" w:space="0" w:color="auto"/>
      </w:divBdr>
    </w:div>
    <w:div w:id="997196427">
      <w:bodyDiv w:val="1"/>
      <w:marLeft w:val="0"/>
      <w:marRight w:val="0"/>
      <w:marTop w:val="0"/>
      <w:marBottom w:val="0"/>
      <w:divBdr>
        <w:top w:val="none" w:sz="0" w:space="0" w:color="auto"/>
        <w:left w:val="none" w:sz="0" w:space="0" w:color="auto"/>
        <w:bottom w:val="none" w:sz="0" w:space="0" w:color="auto"/>
        <w:right w:val="none" w:sz="0" w:space="0" w:color="auto"/>
      </w:divBdr>
    </w:div>
    <w:div w:id="1106971812">
      <w:bodyDiv w:val="1"/>
      <w:marLeft w:val="0"/>
      <w:marRight w:val="0"/>
      <w:marTop w:val="0"/>
      <w:marBottom w:val="0"/>
      <w:divBdr>
        <w:top w:val="none" w:sz="0" w:space="0" w:color="auto"/>
        <w:left w:val="none" w:sz="0" w:space="0" w:color="auto"/>
        <w:bottom w:val="none" w:sz="0" w:space="0" w:color="auto"/>
        <w:right w:val="none" w:sz="0" w:space="0" w:color="auto"/>
      </w:divBdr>
    </w:div>
    <w:div w:id="1131747489">
      <w:bodyDiv w:val="1"/>
      <w:marLeft w:val="0"/>
      <w:marRight w:val="0"/>
      <w:marTop w:val="0"/>
      <w:marBottom w:val="0"/>
      <w:divBdr>
        <w:top w:val="none" w:sz="0" w:space="0" w:color="auto"/>
        <w:left w:val="none" w:sz="0" w:space="0" w:color="auto"/>
        <w:bottom w:val="none" w:sz="0" w:space="0" w:color="auto"/>
        <w:right w:val="none" w:sz="0" w:space="0" w:color="auto"/>
      </w:divBdr>
      <w:divsChild>
        <w:div w:id="611210111">
          <w:marLeft w:val="0"/>
          <w:marRight w:val="0"/>
          <w:marTop w:val="0"/>
          <w:marBottom w:val="0"/>
          <w:divBdr>
            <w:top w:val="none" w:sz="0" w:space="0" w:color="auto"/>
            <w:left w:val="none" w:sz="0" w:space="0" w:color="auto"/>
            <w:bottom w:val="none" w:sz="0" w:space="0" w:color="auto"/>
            <w:right w:val="none" w:sz="0" w:space="0" w:color="auto"/>
          </w:divBdr>
        </w:div>
      </w:divsChild>
    </w:div>
    <w:div w:id="1202866694">
      <w:bodyDiv w:val="1"/>
      <w:marLeft w:val="0"/>
      <w:marRight w:val="0"/>
      <w:marTop w:val="0"/>
      <w:marBottom w:val="0"/>
      <w:divBdr>
        <w:top w:val="none" w:sz="0" w:space="0" w:color="auto"/>
        <w:left w:val="none" w:sz="0" w:space="0" w:color="auto"/>
        <w:bottom w:val="none" w:sz="0" w:space="0" w:color="auto"/>
        <w:right w:val="none" w:sz="0" w:space="0" w:color="auto"/>
      </w:divBdr>
      <w:divsChild>
        <w:div w:id="2036807686">
          <w:marLeft w:val="0"/>
          <w:marRight w:val="0"/>
          <w:marTop w:val="150"/>
          <w:marBottom w:val="0"/>
          <w:divBdr>
            <w:top w:val="none" w:sz="0" w:space="0" w:color="auto"/>
            <w:left w:val="none" w:sz="0" w:space="0" w:color="auto"/>
            <w:bottom w:val="none" w:sz="0" w:space="0" w:color="auto"/>
            <w:right w:val="none" w:sz="0" w:space="0" w:color="auto"/>
          </w:divBdr>
        </w:div>
      </w:divsChild>
    </w:div>
    <w:div w:id="1220240492">
      <w:bodyDiv w:val="1"/>
      <w:marLeft w:val="0"/>
      <w:marRight w:val="0"/>
      <w:marTop w:val="0"/>
      <w:marBottom w:val="0"/>
      <w:divBdr>
        <w:top w:val="none" w:sz="0" w:space="0" w:color="auto"/>
        <w:left w:val="none" w:sz="0" w:space="0" w:color="auto"/>
        <w:bottom w:val="none" w:sz="0" w:space="0" w:color="auto"/>
        <w:right w:val="none" w:sz="0" w:space="0" w:color="auto"/>
      </w:divBdr>
    </w:div>
    <w:div w:id="1362973856">
      <w:bodyDiv w:val="1"/>
      <w:marLeft w:val="0"/>
      <w:marRight w:val="0"/>
      <w:marTop w:val="0"/>
      <w:marBottom w:val="0"/>
      <w:divBdr>
        <w:top w:val="none" w:sz="0" w:space="0" w:color="auto"/>
        <w:left w:val="none" w:sz="0" w:space="0" w:color="auto"/>
        <w:bottom w:val="none" w:sz="0" w:space="0" w:color="auto"/>
        <w:right w:val="none" w:sz="0" w:space="0" w:color="auto"/>
      </w:divBdr>
    </w:div>
    <w:div w:id="1398549761">
      <w:bodyDiv w:val="1"/>
      <w:marLeft w:val="0"/>
      <w:marRight w:val="0"/>
      <w:marTop w:val="0"/>
      <w:marBottom w:val="0"/>
      <w:divBdr>
        <w:top w:val="none" w:sz="0" w:space="0" w:color="auto"/>
        <w:left w:val="none" w:sz="0" w:space="0" w:color="auto"/>
        <w:bottom w:val="none" w:sz="0" w:space="0" w:color="auto"/>
        <w:right w:val="none" w:sz="0" w:space="0" w:color="auto"/>
      </w:divBdr>
      <w:divsChild>
        <w:div w:id="2118325592">
          <w:marLeft w:val="0"/>
          <w:marRight w:val="0"/>
          <w:marTop w:val="0"/>
          <w:marBottom w:val="0"/>
          <w:divBdr>
            <w:top w:val="none" w:sz="0" w:space="0" w:color="auto"/>
            <w:left w:val="none" w:sz="0" w:space="0" w:color="auto"/>
            <w:bottom w:val="none" w:sz="0" w:space="0" w:color="auto"/>
            <w:right w:val="none" w:sz="0" w:space="0" w:color="auto"/>
          </w:divBdr>
        </w:div>
      </w:divsChild>
    </w:div>
    <w:div w:id="1419249728">
      <w:bodyDiv w:val="1"/>
      <w:marLeft w:val="0"/>
      <w:marRight w:val="0"/>
      <w:marTop w:val="0"/>
      <w:marBottom w:val="0"/>
      <w:divBdr>
        <w:top w:val="none" w:sz="0" w:space="0" w:color="auto"/>
        <w:left w:val="none" w:sz="0" w:space="0" w:color="auto"/>
        <w:bottom w:val="none" w:sz="0" w:space="0" w:color="auto"/>
        <w:right w:val="none" w:sz="0" w:space="0" w:color="auto"/>
      </w:divBdr>
    </w:div>
    <w:div w:id="1434662820">
      <w:bodyDiv w:val="1"/>
      <w:marLeft w:val="0"/>
      <w:marRight w:val="0"/>
      <w:marTop w:val="0"/>
      <w:marBottom w:val="0"/>
      <w:divBdr>
        <w:top w:val="none" w:sz="0" w:space="0" w:color="auto"/>
        <w:left w:val="none" w:sz="0" w:space="0" w:color="auto"/>
        <w:bottom w:val="none" w:sz="0" w:space="0" w:color="auto"/>
        <w:right w:val="none" w:sz="0" w:space="0" w:color="auto"/>
      </w:divBdr>
    </w:div>
    <w:div w:id="1439982182">
      <w:bodyDiv w:val="1"/>
      <w:marLeft w:val="0"/>
      <w:marRight w:val="0"/>
      <w:marTop w:val="0"/>
      <w:marBottom w:val="0"/>
      <w:divBdr>
        <w:top w:val="none" w:sz="0" w:space="0" w:color="auto"/>
        <w:left w:val="none" w:sz="0" w:space="0" w:color="auto"/>
        <w:bottom w:val="none" w:sz="0" w:space="0" w:color="auto"/>
        <w:right w:val="none" w:sz="0" w:space="0" w:color="auto"/>
      </w:divBdr>
    </w:div>
    <w:div w:id="1536842907">
      <w:bodyDiv w:val="1"/>
      <w:marLeft w:val="0"/>
      <w:marRight w:val="0"/>
      <w:marTop w:val="0"/>
      <w:marBottom w:val="0"/>
      <w:divBdr>
        <w:top w:val="none" w:sz="0" w:space="0" w:color="auto"/>
        <w:left w:val="none" w:sz="0" w:space="0" w:color="auto"/>
        <w:bottom w:val="none" w:sz="0" w:space="0" w:color="auto"/>
        <w:right w:val="none" w:sz="0" w:space="0" w:color="auto"/>
      </w:divBdr>
    </w:div>
    <w:div w:id="1827621982">
      <w:bodyDiv w:val="1"/>
      <w:marLeft w:val="0"/>
      <w:marRight w:val="0"/>
      <w:marTop w:val="0"/>
      <w:marBottom w:val="0"/>
      <w:divBdr>
        <w:top w:val="none" w:sz="0" w:space="0" w:color="auto"/>
        <w:left w:val="none" w:sz="0" w:space="0" w:color="auto"/>
        <w:bottom w:val="none" w:sz="0" w:space="0" w:color="auto"/>
        <w:right w:val="none" w:sz="0" w:space="0" w:color="auto"/>
      </w:divBdr>
    </w:div>
    <w:div w:id="2066219216">
      <w:bodyDiv w:val="1"/>
      <w:marLeft w:val="0"/>
      <w:marRight w:val="0"/>
      <w:marTop w:val="0"/>
      <w:marBottom w:val="0"/>
      <w:divBdr>
        <w:top w:val="none" w:sz="0" w:space="0" w:color="auto"/>
        <w:left w:val="none" w:sz="0" w:space="0" w:color="auto"/>
        <w:bottom w:val="none" w:sz="0" w:space="0" w:color="auto"/>
        <w:right w:val="none" w:sz="0" w:space="0" w:color="auto"/>
      </w:divBdr>
    </w:div>
    <w:div w:id="2110738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ciencedirect.com/science/article/abs/pii/S0378775315003183?via%3Dihub"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3.jpeg"/><Relationship Id="rId89" Type="http://schemas.openxmlformats.org/officeDocument/2006/relationships/image" Target="media/image68.png"/><Relationship Id="rId16" Type="http://schemas.openxmlformats.org/officeDocument/2006/relationships/image" Target="media/image7.jp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hyperlink" Target="https://pubs.rsc.org/en/results?searchtext=Author%3AKatharina%20Neumann" TargetMode="External"/><Relationship Id="rId58" Type="http://schemas.openxmlformats.org/officeDocument/2006/relationships/image" Target="media/image43.png"/><Relationship Id="rId74" Type="http://schemas.openxmlformats.org/officeDocument/2006/relationships/hyperlink" Target="https://pubs.rsc.org/en/results?searchtext=Author%3AEric%20T.%20Hoke" TargetMode="External"/><Relationship Id="rId79" Type="http://schemas.openxmlformats.org/officeDocument/2006/relationships/hyperlink" Target="https://pubs.rsc.org/en/results?searchtext=Author%3AMichael%20D.%20McGehee" TargetMode="Externa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3.jpe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49.jpeg"/><Relationship Id="rId69" Type="http://schemas.openxmlformats.org/officeDocument/2006/relationships/image" Target="media/image54.jp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www.princeton.edu/~cavalab/tutorials/public/structures/perovskites.html" TargetMode="External"/><Relationship Id="rId17" Type="http://schemas.openxmlformats.org/officeDocument/2006/relationships/image" Target="media/image8.jpeg"/><Relationship Id="rId25" Type="http://schemas.openxmlformats.org/officeDocument/2006/relationships/hyperlink" Target="https://www.sciencedirect.com/science/article/abs/pii/S0378775315003183?via%3Dihub"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gif"/><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hyperlink" Target="https://pubs.rsc.org/en/results?searchtext=Author%3AMukundan%20Thelakkat" TargetMode="External"/><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hyperlink" Target="https://pubs.rsc.org/en/results?searchtext=Author%3ADaniel%20J.%20Slotcavage"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pubs.rsc.org/en/results?searchtext=Author%3AMukundan%20Thelakkat" TargetMode="External"/><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hyperlink" Target="https://pubs.rsc.org/en/results?searchtext=Author%3AHemamala%20I.%20Karunadasa" TargetMode="External"/><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jpe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0.jpeg"/><Relationship Id="rId76" Type="http://schemas.openxmlformats.org/officeDocument/2006/relationships/hyperlink" Target="https://pubs.rsc.org/en/results?searchtext=Author%3AEmma%20R.%20Dohner"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plasticphotovoltaics.com/lifetime-predictor.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jp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hyperlink" Target="https://pubs.rsc.org/en/results?searchtext=Author%3AAndrea%20R.%20Bowring" TargetMode="External"/><Relationship Id="rId100" Type="http://schemas.openxmlformats.org/officeDocument/2006/relationships/theme" Target="theme/theme1.xml"/><Relationship Id="rId8" Type="http://schemas.openxmlformats.org/officeDocument/2006/relationships/hyperlink" Target="mailto:Harry.georgiou40@gmail.com" TargetMode="External"/><Relationship Id="rId51" Type="http://schemas.openxmlformats.org/officeDocument/2006/relationships/hyperlink" Target="https://pubs.rsc.org/en/results?searchtext=Author%3AKatharina%20Neumann" TargetMode="External"/><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0B3A8-2463-48DA-ABAC-B484D6317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117</Pages>
  <Words>187395</Words>
  <Characters>1068158</Characters>
  <Application>Microsoft Office Word</Application>
  <DocSecurity>0</DocSecurity>
  <Lines>8901</Lines>
  <Paragraphs>2506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1253047</CharactersWithSpaces>
  <SharedDoc>false</SharedDoc>
  <HLinks>
    <vt:vector size="696" baseType="variant">
      <vt:variant>
        <vt:i4>5636194</vt:i4>
      </vt:variant>
      <vt:variant>
        <vt:i4>1504</vt:i4>
      </vt:variant>
      <vt:variant>
        <vt:i4>0</vt:i4>
      </vt:variant>
      <vt:variant>
        <vt:i4>5</vt:i4>
      </vt:variant>
      <vt:variant>
        <vt:lpwstr/>
      </vt:variant>
      <vt:variant>
        <vt:lpwstr>_Perovskite_Halide_composition</vt:lpwstr>
      </vt:variant>
      <vt:variant>
        <vt:i4>7602251</vt:i4>
      </vt:variant>
      <vt:variant>
        <vt:i4>1492</vt:i4>
      </vt:variant>
      <vt:variant>
        <vt:i4>0</vt:i4>
      </vt:variant>
      <vt:variant>
        <vt:i4>5</vt:i4>
      </vt:variant>
      <vt:variant>
        <vt:lpwstr/>
      </vt:variant>
      <vt:variant>
        <vt:lpwstr>_Sealed_cell__decay_due_to_Voc_reduction___Rsh_degrades__15_</vt:lpwstr>
      </vt:variant>
      <vt:variant>
        <vt:i4>3670142</vt:i4>
      </vt:variant>
      <vt:variant>
        <vt:i4>1486</vt:i4>
      </vt:variant>
      <vt:variant>
        <vt:i4>0</vt:i4>
      </vt:variant>
      <vt:variant>
        <vt:i4>5</vt:i4>
      </vt:variant>
      <vt:variant>
        <vt:lpwstr>http://plasticphotovoltaics.com/lifetime-predictor.html</vt:lpwstr>
      </vt:variant>
      <vt:variant>
        <vt:lpwstr/>
      </vt:variant>
      <vt:variant>
        <vt:i4>7340153</vt:i4>
      </vt:variant>
      <vt:variant>
        <vt:i4>1441</vt:i4>
      </vt:variant>
      <vt:variant>
        <vt:i4>0</vt:i4>
      </vt:variant>
      <vt:variant>
        <vt:i4>5</vt:i4>
      </vt:variant>
      <vt:variant>
        <vt:lpwstr/>
      </vt:variant>
      <vt:variant>
        <vt:lpwstr>_Ambient_Light_Inert_Atmosphere</vt:lpwstr>
      </vt:variant>
      <vt:variant>
        <vt:i4>5439516</vt:i4>
      </vt:variant>
      <vt:variant>
        <vt:i4>1366</vt:i4>
      </vt:variant>
      <vt:variant>
        <vt:i4>0</vt:i4>
      </vt:variant>
      <vt:variant>
        <vt:i4>5</vt:i4>
      </vt:variant>
      <vt:variant>
        <vt:lpwstr/>
      </vt:variant>
      <vt:variant>
        <vt:lpwstr>_2D_perovskite__PEA_2_CH3NH3_2_Pb3I10____135_</vt:lpwstr>
      </vt:variant>
      <vt:variant>
        <vt:i4>1572917</vt:i4>
      </vt:variant>
      <vt:variant>
        <vt:i4>1327</vt:i4>
      </vt:variant>
      <vt:variant>
        <vt:i4>0</vt:i4>
      </vt:variant>
      <vt:variant>
        <vt:i4>5</vt:i4>
      </vt:variant>
      <vt:variant>
        <vt:lpwstr/>
      </vt:variant>
      <vt:variant>
        <vt:lpwstr>_Theoretical</vt:lpwstr>
      </vt:variant>
      <vt:variant>
        <vt:i4>2883693</vt:i4>
      </vt:variant>
      <vt:variant>
        <vt:i4>1321</vt:i4>
      </vt:variant>
      <vt:variant>
        <vt:i4>0</vt:i4>
      </vt:variant>
      <vt:variant>
        <vt:i4>5</vt:i4>
      </vt:variant>
      <vt:variant>
        <vt:lpwstr/>
      </vt:variant>
      <vt:variant>
        <vt:lpwstr>_Humidity_dark_or_light_1_Sun__Sealed</vt:lpwstr>
      </vt:variant>
      <vt:variant>
        <vt:i4>1835064</vt:i4>
      </vt:variant>
      <vt:variant>
        <vt:i4>1318</vt:i4>
      </vt:variant>
      <vt:variant>
        <vt:i4>0</vt:i4>
      </vt:variant>
      <vt:variant>
        <vt:i4>5</vt:i4>
      </vt:variant>
      <vt:variant>
        <vt:lpwstr/>
      </vt:variant>
      <vt:variant>
        <vt:lpwstr>_Sealing</vt:lpwstr>
      </vt:variant>
      <vt:variant>
        <vt:i4>1572917</vt:i4>
      </vt:variant>
      <vt:variant>
        <vt:i4>1155</vt:i4>
      </vt:variant>
      <vt:variant>
        <vt:i4>0</vt:i4>
      </vt:variant>
      <vt:variant>
        <vt:i4>5</vt:i4>
      </vt:variant>
      <vt:variant>
        <vt:lpwstr/>
      </vt:variant>
      <vt:variant>
        <vt:lpwstr>_Theoretical</vt:lpwstr>
      </vt:variant>
      <vt:variant>
        <vt:i4>4194355</vt:i4>
      </vt:variant>
      <vt:variant>
        <vt:i4>1111</vt:i4>
      </vt:variant>
      <vt:variant>
        <vt:i4>0</vt:i4>
      </vt:variant>
      <vt:variant>
        <vt:i4>5</vt:i4>
      </vt:variant>
      <vt:variant>
        <vt:lpwstr/>
      </vt:variant>
      <vt:variant>
        <vt:lpwstr>_Zn_Nanorod__11__Zr2O__Carbon_CE__69_</vt:lpwstr>
      </vt:variant>
      <vt:variant>
        <vt:i4>7995481</vt:i4>
      </vt:variant>
      <vt:variant>
        <vt:i4>943</vt:i4>
      </vt:variant>
      <vt:variant>
        <vt:i4>0</vt:i4>
      </vt:variant>
      <vt:variant>
        <vt:i4>5</vt:i4>
      </vt:variant>
      <vt:variant>
        <vt:lpwstr/>
      </vt:variant>
      <vt:variant>
        <vt:lpwstr>_Doping</vt:lpwstr>
      </vt:variant>
      <vt:variant>
        <vt:i4>262205</vt:i4>
      </vt:variant>
      <vt:variant>
        <vt:i4>928</vt:i4>
      </vt:variant>
      <vt:variant>
        <vt:i4>0</vt:i4>
      </vt:variant>
      <vt:variant>
        <vt:i4>5</vt:i4>
      </vt:variant>
      <vt:variant>
        <vt:lpwstr/>
      </vt:variant>
      <vt:variant>
        <vt:lpwstr>_Crystal_lattice_Defects</vt:lpwstr>
      </vt:variant>
      <vt:variant>
        <vt:i4>8192056</vt:i4>
      </vt:variant>
      <vt:variant>
        <vt:i4>674</vt:i4>
      </vt:variant>
      <vt:variant>
        <vt:i4>0</vt:i4>
      </vt:variant>
      <vt:variant>
        <vt:i4>5</vt:i4>
      </vt:variant>
      <vt:variant>
        <vt:lpwstr>https://www.princeton.edu/~cavalab/tutorials/public/structures/perovskites.html</vt:lpwstr>
      </vt:variant>
      <vt:variant>
        <vt:lpwstr/>
      </vt:variant>
      <vt:variant>
        <vt:i4>131112</vt:i4>
      </vt:variant>
      <vt:variant>
        <vt:i4>662</vt:i4>
      </vt:variant>
      <vt:variant>
        <vt:i4>0</vt:i4>
      </vt:variant>
      <vt:variant>
        <vt:i4>5</vt:i4>
      </vt:variant>
      <vt:variant>
        <vt:lpwstr>http://minerals-n-more.com/Perovskite_Info.html</vt:lpwstr>
      </vt:variant>
      <vt:variant>
        <vt:lpwstr/>
      </vt:variant>
      <vt:variant>
        <vt:i4>1769520</vt:i4>
      </vt:variant>
      <vt:variant>
        <vt:i4>608</vt:i4>
      </vt:variant>
      <vt:variant>
        <vt:i4>0</vt:i4>
      </vt:variant>
      <vt:variant>
        <vt:i4>5</vt:i4>
      </vt:variant>
      <vt:variant>
        <vt:lpwstr/>
      </vt:variant>
      <vt:variant>
        <vt:lpwstr>_Toc474956542</vt:lpwstr>
      </vt:variant>
      <vt:variant>
        <vt:i4>1769520</vt:i4>
      </vt:variant>
      <vt:variant>
        <vt:i4>602</vt:i4>
      </vt:variant>
      <vt:variant>
        <vt:i4>0</vt:i4>
      </vt:variant>
      <vt:variant>
        <vt:i4>5</vt:i4>
      </vt:variant>
      <vt:variant>
        <vt:lpwstr/>
      </vt:variant>
      <vt:variant>
        <vt:lpwstr>_Toc474956541</vt:lpwstr>
      </vt:variant>
      <vt:variant>
        <vt:i4>1769520</vt:i4>
      </vt:variant>
      <vt:variant>
        <vt:i4>596</vt:i4>
      </vt:variant>
      <vt:variant>
        <vt:i4>0</vt:i4>
      </vt:variant>
      <vt:variant>
        <vt:i4>5</vt:i4>
      </vt:variant>
      <vt:variant>
        <vt:lpwstr/>
      </vt:variant>
      <vt:variant>
        <vt:lpwstr>_Toc474956540</vt:lpwstr>
      </vt:variant>
      <vt:variant>
        <vt:i4>1835056</vt:i4>
      </vt:variant>
      <vt:variant>
        <vt:i4>590</vt:i4>
      </vt:variant>
      <vt:variant>
        <vt:i4>0</vt:i4>
      </vt:variant>
      <vt:variant>
        <vt:i4>5</vt:i4>
      </vt:variant>
      <vt:variant>
        <vt:lpwstr/>
      </vt:variant>
      <vt:variant>
        <vt:lpwstr>_Toc474956539</vt:lpwstr>
      </vt:variant>
      <vt:variant>
        <vt:i4>1835056</vt:i4>
      </vt:variant>
      <vt:variant>
        <vt:i4>584</vt:i4>
      </vt:variant>
      <vt:variant>
        <vt:i4>0</vt:i4>
      </vt:variant>
      <vt:variant>
        <vt:i4>5</vt:i4>
      </vt:variant>
      <vt:variant>
        <vt:lpwstr/>
      </vt:variant>
      <vt:variant>
        <vt:lpwstr>_Toc474956538</vt:lpwstr>
      </vt:variant>
      <vt:variant>
        <vt:i4>1835056</vt:i4>
      </vt:variant>
      <vt:variant>
        <vt:i4>578</vt:i4>
      </vt:variant>
      <vt:variant>
        <vt:i4>0</vt:i4>
      </vt:variant>
      <vt:variant>
        <vt:i4>5</vt:i4>
      </vt:variant>
      <vt:variant>
        <vt:lpwstr/>
      </vt:variant>
      <vt:variant>
        <vt:lpwstr>_Toc474956537</vt:lpwstr>
      </vt:variant>
      <vt:variant>
        <vt:i4>1835056</vt:i4>
      </vt:variant>
      <vt:variant>
        <vt:i4>572</vt:i4>
      </vt:variant>
      <vt:variant>
        <vt:i4>0</vt:i4>
      </vt:variant>
      <vt:variant>
        <vt:i4>5</vt:i4>
      </vt:variant>
      <vt:variant>
        <vt:lpwstr/>
      </vt:variant>
      <vt:variant>
        <vt:lpwstr>_Toc474956536</vt:lpwstr>
      </vt:variant>
      <vt:variant>
        <vt:i4>1835056</vt:i4>
      </vt:variant>
      <vt:variant>
        <vt:i4>566</vt:i4>
      </vt:variant>
      <vt:variant>
        <vt:i4>0</vt:i4>
      </vt:variant>
      <vt:variant>
        <vt:i4>5</vt:i4>
      </vt:variant>
      <vt:variant>
        <vt:lpwstr/>
      </vt:variant>
      <vt:variant>
        <vt:lpwstr>_Toc474956535</vt:lpwstr>
      </vt:variant>
      <vt:variant>
        <vt:i4>1835056</vt:i4>
      </vt:variant>
      <vt:variant>
        <vt:i4>560</vt:i4>
      </vt:variant>
      <vt:variant>
        <vt:i4>0</vt:i4>
      </vt:variant>
      <vt:variant>
        <vt:i4>5</vt:i4>
      </vt:variant>
      <vt:variant>
        <vt:lpwstr/>
      </vt:variant>
      <vt:variant>
        <vt:lpwstr>_Toc474956534</vt:lpwstr>
      </vt:variant>
      <vt:variant>
        <vt:i4>1835056</vt:i4>
      </vt:variant>
      <vt:variant>
        <vt:i4>554</vt:i4>
      </vt:variant>
      <vt:variant>
        <vt:i4>0</vt:i4>
      </vt:variant>
      <vt:variant>
        <vt:i4>5</vt:i4>
      </vt:variant>
      <vt:variant>
        <vt:lpwstr/>
      </vt:variant>
      <vt:variant>
        <vt:lpwstr>_Toc474956533</vt:lpwstr>
      </vt:variant>
      <vt:variant>
        <vt:i4>1835056</vt:i4>
      </vt:variant>
      <vt:variant>
        <vt:i4>548</vt:i4>
      </vt:variant>
      <vt:variant>
        <vt:i4>0</vt:i4>
      </vt:variant>
      <vt:variant>
        <vt:i4>5</vt:i4>
      </vt:variant>
      <vt:variant>
        <vt:lpwstr/>
      </vt:variant>
      <vt:variant>
        <vt:lpwstr>_Toc474956532</vt:lpwstr>
      </vt:variant>
      <vt:variant>
        <vt:i4>1835056</vt:i4>
      </vt:variant>
      <vt:variant>
        <vt:i4>542</vt:i4>
      </vt:variant>
      <vt:variant>
        <vt:i4>0</vt:i4>
      </vt:variant>
      <vt:variant>
        <vt:i4>5</vt:i4>
      </vt:variant>
      <vt:variant>
        <vt:lpwstr/>
      </vt:variant>
      <vt:variant>
        <vt:lpwstr>_Toc474956531</vt:lpwstr>
      </vt:variant>
      <vt:variant>
        <vt:i4>1835056</vt:i4>
      </vt:variant>
      <vt:variant>
        <vt:i4>536</vt:i4>
      </vt:variant>
      <vt:variant>
        <vt:i4>0</vt:i4>
      </vt:variant>
      <vt:variant>
        <vt:i4>5</vt:i4>
      </vt:variant>
      <vt:variant>
        <vt:lpwstr/>
      </vt:variant>
      <vt:variant>
        <vt:lpwstr>_Toc474956530</vt:lpwstr>
      </vt:variant>
      <vt:variant>
        <vt:i4>1900592</vt:i4>
      </vt:variant>
      <vt:variant>
        <vt:i4>530</vt:i4>
      </vt:variant>
      <vt:variant>
        <vt:i4>0</vt:i4>
      </vt:variant>
      <vt:variant>
        <vt:i4>5</vt:i4>
      </vt:variant>
      <vt:variant>
        <vt:lpwstr/>
      </vt:variant>
      <vt:variant>
        <vt:lpwstr>_Toc474956529</vt:lpwstr>
      </vt:variant>
      <vt:variant>
        <vt:i4>1900592</vt:i4>
      </vt:variant>
      <vt:variant>
        <vt:i4>524</vt:i4>
      </vt:variant>
      <vt:variant>
        <vt:i4>0</vt:i4>
      </vt:variant>
      <vt:variant>
        <vt:i4>5</vt:i4>
      </vt:variant>
      <vt:variant>
        <vt:lpwstr/>
      </vt:variant>
      <vt:variant>
        <vt:lpwstr>_Toc474956528</vt:lpwstr>
      </vt:variant>
      <vt:variant>
        <vt:i4>1900592</vt:i4>
      </vt:variant>
      <vt:variant>
        <vt:i4>518</vt:i4>
      </vt:variant>
      <vt:variant>
        <vt:i4>0</vt:i4>
      </vt:variant>
      <vt:variant>
        <vt:i4>5</vt:i4>
      </vt:variant>
      <vt:variant>
        <vt:lpwstr/>
      </vt:variant>
      <vt:variant>
        <vt:lpwstr>_Toc474956527</vt:lpwstr>
      </vt:variant>
      <vt:variant>
        <vt:i4>1900592</vt:i4>
      </vt:variant>
      <vt:variant>
        <vt:i4>512</vt:i4>
      </vt:variant>
      <vt:variant>
        <vt:i4>0</vt:i4>
      </vt:variant>
      <vt:variant>
        <vt:i4>5</vt:i4>
      </vt:variant>
      <vt:variant>
        <vt:lpwstr/>
      </vt:variant>
      <vt:variant>
        <vt:lpwstr>_Toc474956526</vt:lpwstr>
      </vt:variant>
      <vt:variant>
        <vt:i4>1900592</vt:i4>
      </vt:variant>
      <vt:variant>
        <vt:i4>506</vt:i4>
      </vt:variant>
      <vt:variant>
        <vt:i4>0</vt:i4>
      </vt:variant>
      <vt:variant>
        <vt:i4>5</vt:i4>
      </vt:variant>
      <vt:variant>
        <vt:lpwstr/>
      </vt:variant>
      <vt:variant>
        <vt:lpwstr>_Toc474956525</vt:lpwstr>
      </vt:variant>
      <vt:variant>
        <vt:i4>1900592</vt:i4>
      </vt:variant>
      <vt:variant>
        <vt:i4>500</vt:i4>
      </vt:variant>
      <vt:variant>
        <vt:i4>0</vt:i4>
      </vt:variant>
      <vt:variant>
        <vt:i4>5</vt:i4>
      </vt:variant>
      <vt:variant>
        <vt:lpwstr/>
      </vt:variant>
      <vt:variant>
        <vt:lpwstr>_Toc474956524</vt:lpwstr>
      </vt:variant>
      <vt:variant>
        <vt:i4>1900592</vt:i4>
      </vt:variant>
      <vt:variant>
        <vt:i4>494</vt:i4>
      </vt:variant>
      <vt:variant>
        <vt:i4>0</vt:i4>
      </vt:variant>
      <vt:variant>
        <vt:i4>5</vt:i4>
      </vt:variant>
      <vt:variant>
        <vt:lpwstr/>
      </vt:variant>
      <vt:variant>
        <vt:lpwstr>_Toc474956523</vt:lpwstr>
      </vt:variant>
      <vt:variant>
        <vt:i4>1900592</vt:i4>
      </vt:variant>
      <vt:variant>
        <vt:i4>488</vt:i4>
      </vt:variant>
      <vt:variant>
        <vt:i4>0</vt:i4>
      </vt:variant>
      <vt:variant>
        <vt:i4>5</vt:i4>
      </vt:variant>
      <vt:variant>
        <vt:lpwstr/>
      </vt:variant>
      <vt:variant>
        <vt:lpwstr>_Toc474956522</vt:lpwstr>
      </vt:variant>
      <vt:variant>
        <vt:i4>1900592</vt:i4>
      </vt:variant>
      <vt:variant>
        <vt:i4>482</vt:i4>
      </vt:variant>
      <vt:variant>
        <vt:i4>0</vt:i4>
      </vt:variant>
      <vt:variant>
        <vt:i4>5</vt:i4>
      </vt:variant>
      <vt:variant>
        <vt:lpwstr/>
      </vt:variant>
      <vt:variant>
        <vt:lpwstr>_Toc474956521</vt:lpwstr>
      </vt:variant>
      <vt:variant>
        <vt:i4>1900592</vt:i4>
      </vt:variant>
      <vt:variant>
        <vt:i4>476</vt:i4>
      </vt:variant>
      <vt:variant>
        <vt:i4>0</vt:i4>
      </vt:variant>
      <vt:variant>
        <vt:i4>5</vt:i4>
      </vt:variant>
      <vt:variant>
        <vt:lpwstr/>
      </vt:variant>
      <vt:variant>
        <vt:lpwstr>_Toc474956520</vt:lpwstr>
      </vt:variant>
      <vt:variant>
        <vt:i4>1966128</vt:i4>
      </vt:variant>
      <vt:variant>
        <vt:i4>470</vt:i4>
      </vt:variant>
      <vt:variant>
        <vt:i4>0</vt:i4>
      </vt:variant>
      <vt:variant>
        <vt:i4>5</vt:i4>
      </vt:variant>
      <vt:variant>
        <vt:lpwstr/>
      </vt:variant>
      <vt:variant>
        <vt:lpwstr>_Toc474956519</vt:lpwstr>
      </vt:variant>
      <vt:variant>
        <vt:i4>1966128</vt:i4>
      </vt:variant>
      <vt:variant>
        <vt:i4>464</vt:i4>
      </vt:variant>
      <vt:variant>
        <vt:i4>0</vt:i4>
      </vt:variant>
      <vt:variant>
        <vt:i4>5</vt:i4>
      </vt:variant>
      <vt:variant>
        <vt:lpwstr/>
      </vt:variant>
      <vt:variant>
        <vt:lpwstr>_Toc474956518</vt:lpwstr>
      </vt:variant>
      <vt:variant>
        <vt:i4>1966128</vt:i4>
      </vt:variant>
      <vt:variant>
        <vt:i4>458</vt:i4>
      </vt:variant>
      <vt:variant>
        <vt:i4>0</vt:i4>
      </vt:variant>
      <vt:variant>
        <vt:i4>5</vt:i4>
      </vt:variant>
      <vt:variant>
        <vt:lpwstr/>
      </vt:variant>
      <vt:variant>
        <vt:lpwstr>_Toc474956517</vt:lpwstr>
      </vt:variant>
      <vt:variant>
        <vt:i4>1966128</vt:i4>
      </vt:variant>
      <vt:variant>
        <vt:i4>452</vt:i4>
      </vt:variant>
      <vt:variant>
        <vt:i4>0</vt:i4>
      </vt:variant>
      <vt:variant>
        <vt:i4>5</vt:i4>
      </vt:variant>
      <vt:variant>
        <vt:lpwstr/>
      </vt:variant>
      <vt:variant>
        <vt:lpwstr>_Toc474956516</vt:lpwstr>
      </vt:variant>
      <vt:variant>
        <vt:i4>1966128</vt:i4>
      </vt:variant>
      <vt:variant>
        <vt:i4>446</vt:i4>
      </vt:variant>
      <vt:variant>
        <vt:i4>0</vt:i4>
      </vt:variant>
      <vt:variant>
        <vt:i4>5</vt:i4>
      </vt:variant>
      <vt:variant>
        <vt:lpwstr/>
      </vt:variant>
      <vt:variant>
        <vt:lpwstr>_Toc474956515</vt:lpwstr>
      </vt:variant>
      <vt:variant>
        <vt:i4>1966128</vt:i4>
      </vt:variant>
      <vt:variant>
        <vt:i4>440</vt:i4>
      </vt:variant>
      <vt:variant>
        <vt:i4>0</vt:i4>
      </vt:variant>
      <vt:variant>
        <vt:i4>5</vt:i4>
      </vt:variant>
      <vt:variant>
        <vt:lpwstr/>
      </vt:variant>
      <vt:variant>
        <vt:lpwstr>_Toc474956514</vt:lpwstr>
      </vt:variant>
      <vt:variant>
        <vt:i4>1966128</vt:i4>
      </vt:variant>
      <vt:variant>
        <vt:i4>434</vt:i4>
      </vt:variant>
      <vt:variant>
        <vt:i4>0</vt:i4>
      </vt:variant>
      <vt:variant>
        <vt:i4>5</vt:i4>
      </vt:variant>
      <vt:variant>
        <vt:lpwstr/>
      </vt:variant>
      <vt:variant>
        <vt:lpwstr>_Toc474956513</vt:lpwstr>
      </vt:variant>
      <vt:variant>
        <vt:i4>1966128</vt:i4>
      </vt:variant>
      <vt:variant>
        <vt:i4>428</vt:i4>
      </vt:variant>
      <vt:variant>
        <vt:i4>0</vt:i4>
      </vt:variant>
      <vt:variant>
        <vt:i4>5</vt:i4>
      </vt:variant>
      <vt:variant>
        <vt:lpwstr/>
      </vt:variant>
      <vt:variant>
        <vt:lpwstr>_Toc474956512</vt:lpwstr>
      </vt:variant>
      <vt:variant>
        <vt:i4>1966128</vt:i4>
      </vt:variant>
      <vt:variant>
        <vt:i4>422</vt:i4>
      </vt:variant>
      <vt:variant>
        <vt:i4>0</vt:i4>
      </vt:variant>
      <vt:variant>
        <vt:i4>5</vt:i4>
      </vt:variant>
      <vt:variant>
        <vt:lpwstr/>
      </vt:variant>
      <vt:variant>
        <vt:lpwstr>_Toc474956511</vt:lpwstr>
      </vt:variant>
      <vt:variant>
        <vt:i4>1966128</vt:i4>
      </vt:variant>
      <vt:variant>
        <vt:i4>416</vt:i4>
      </vt:variant>
      <vt:variant>
        <vt:i4>0</vt:i4>
      </vt:variant>
      <vt:variant>
        <vt:i4>5</vt:i4>
      </vt:variant>
      <vt:variant>
        <vt:lpwstr/>
      </vt:variant>
      <vt:variant>
        <vt:lpwstr>_Toc474956510</vt:lpwstr>
      </vt:variant>
      <vt:variant>
        <vt:i4>2031664</vt:i4>
      </vt:variant>
      <vt:variant>
        <vt:i4>410</vt:i4>
      </vt:variant>
      <vt:variant>
        <vt:i4>0</vt:i4>
      </vt:variant>
      <vt:variant>
        <vt:i4>5</vt:i4>
      </vt:variant>
      <vt:variant>
        <vt:lpwstr/>
      </vt:variant>
      <vt:variant>
        <vt:lpwstr>_Toc474956509</vt:lpwstr>
      </vt:variant>
      <vt:variant>
        <vt:i4>2031664</vt:i4>
      </vt:variant>
      <vt:variant>
        <vt:i4>404</vt:i4>
      </vt:variant>
      <vt:variant>
        <vt:i4>0</vt:i4>
      </vt:variant>
      <vt:variant>
        <vt:i4>5</vt:i4>
      </vt:variant>
      <vt:variant>
        <vt:lpwstr/>
      </vt:variant>
      <vt:variant>
        <vt:lpwstr>_Toc474956508</vt:lpwstr>
      </vt:variant>
      <vt:variant>
        <vt:i4>2031664</vt:i4>
      </vt:variant>
      <vt:variant>
        <vt:i4>398</vt:i4>
      </vt:variant>
      <vt:variant>
        <vt:i4>0</vt:i4>
      </vt:variant>
      <vt:variant>
        <vt:i4>5</vt:i4>
      </vt:variant>
      <vt:variant>
        <vt:lpwstr/>
      </vt:variant>
      <vt:variant>
        <vt:lpwstr>_Toc474956507</vt:lpwstr>
      </vt:variant>
      <vt:variant>
        <vt:i4>2031664</vt:i4>
      </vt:variant>
      <vt:variant>
        <vt:i4>392</vt:i4>
      </vt:variant>
      <vt:variant>
        <vt:i4>0</vt:i4>
      </vt:variant>
      <vt:variant>
        <vt:i4>5</vt:i4>
      </vt:variant>
      <vt:variant>
        <vt:lpwstr/>
      </vt:variant>
      <vt:variant>
        <vt:lpwstr>_Toc474956506</vt:lpwstr>
      </vt:variant>
      <vt:variant>
        <vt:i4>2031664</vt:i4>
      </vt:variant>
      <vt:variant>
        <vt:i4>386</vt:i4>
      </vt:variant>
      <vt:variant>
        <vt:i4>0</vt:i4>
      </vt:variant>
      <vt:variant>
        <vt:i4>5</vt:i4>
      </vt:variant>
      <vt:variant>
        <vt:lpwstr/>
      </vt:variant>
      <vt:variant>
        <vt:lpwstr>_Toc474956505</vt:lpwstr>
      </vt:variant>
      <vt:variant>
        <vt:i4>2031664</vt:i4>
      </vt:variant>
      <vt:variant>
        <vt:i4>380</vt:i4>
      </vt:variant>
      <vt:variant>
        <vt:i4>0</vt:i4>
      </vt:variant>
      <vt:variant>
        <vt:i4>5</vt:i4>
      </vt:variant>
      <vt:variant>
        <vt:lpwstr/>
      </vt:variant>
      <vt:variant>
        <vt:lpwstr>_Toc474956504</vt:lpwstr>
      </vt:variant>
      <vt:variant>
        <vt:i4>2031664</vt:i4>
      </vt:variant>
      <vt:variant>
        <vt:i4>374</vt:i4>
      </vt:variant>
      <vt:variant>
        <vt:i4>0</vt:i4>
      </vt:variant>
      <vt:variant>
        <vt:i4>5</vt:i4>
      </vt:variant>
      <vt:variant>
        <vt:lpwstr/>
      </vt:variant>
      <vt:variant>
        <vt:lpwstr>_Toc474956503</vt:lpwstr>
      </vt:variant>
      <vt:variant>
        <vt:i4>2031664</vt:i4>
      </vt:variant>
      <vt:variant>
        <vt:i4>368</vt:i4>
      </vt:variant>
      <vt:variant>
        <vt:i4>0</vt:i4>
      </vt:variant>
      <vt:variant>
        <vt:i4>5</vt:i4>
      </vt:variant>
      <vt:variant>
        <vt:lpwstr/>
      </vt:variant>
      <vt:variant>
        <vt:lpwstr>_Toc474956502</vt:lpwstr>
      </vt:variant>
      <vt:variant>
        <vt:i4>2031664</vt:i4>
      </vt:variant>
      <vt:variant>
        <vt:i4>362</vt:i4>
      </vt:variant>
      <vt:variant>
        <vt:i4>0</vt:i4>
      </vt:variant>
      <vt:variant>
        <vt:i4>5</vt:i4>
      </vt:variant>
      <vt:variant>
        <vt:lpwstr/>
      </vt:variant>
      <vt:variant>
        <vt:lpwstr>_Toc474956501</vt:lpwstr>
      </vt:variant>
      <vt:variant>
        <vt:i4>2031664</vt:i4>
      </vt:variant>
      <vt:variant>
        <vt:i4>356</vt:i4>
      </vt:variant>
      <vt:variant>
        <vt:i4>0</vt:i4>
      </vt:variant>
      <vt:variant>
        <vt:i4>5</vt:i4>
      </vt:variant>
      <vt:variant>
        <vt:lpwstr/>
      </vt:variant>
      <vt:variant>
        <vt:lpwstr>_Toc474956500</vt:lpwstr>
      </vt:variant>
      <vt:variant>
        <vt:i4>1441841</vt:i4>
      </vt:variant>
      <vt:variant>
        <vt:i4>350</vt:i4>
      </vt:variant>
      <vt:variant>
        <vt:i4>0</vt:i4>
      </vt:variant>
      <vt:variant>
        <vt:i4>5</vt:i4>
      </vt:variant>
      <vt:variant>
        <vt:lpwstr/>
      </vt:variant>
      <vt:variant>
        <vt:lpwstr>_Toc474956499</vt:lpwstr>
      </vt:variant>
      <vt:variant>
        <vt:i4>1441841</vt:i4>
      </vt:variant>
      <vt:variant>
        <vt:i4>344</vt:i4>
      </vt:variant>
      <vt:variant>
        <vt:i4>0</vt:i4>
      </vt:variant>
      <vt:variant>
        <vt:i4>5</vt:i4>
      </vt:variant>
      <vt:variant>
        <vt:lpwstr/>
      </vt:variant>
      <vt:variant>
        <vt:lpwstr>_Toc474956498</vt:lpwstr>
      </vt:variant>
      <vt:variant>
        <vt:i4>1441841</vt:i4>
      </vt:variant>
      <vt:variant>
        <vt:i4>338</vt:i4>
      </vt:variant>
      <vt:variant>
        <vt:i4>0</vt:i4>
      </vt:variant>
      <vt:variant>
        <vt:i4>5</vt:i4>
      </vt:variant>
      <vt:variant>
        <vt:lpwstr/>
      </vt:variant>
      <vt:variant>
        <vt:lpwstr>_Toc474956497</vt:lpwstr>
      </vt:variant>
      <vt:variant>
        <vt:i4>1441841</vt:i4>
      </vt:variant>
      <vt:variant>
        <vt:i4>332</vt:i4>
      </vt:variant>
      <vt:variant>
        <vt:i4>0</vt:i4>
      </vt:variant>
      <vt:variant>
        <vt:i4>5</vt:i4>
      </vt:variant>
      <vt:variant>
        <vt:lpwstr/>
      </vt:variant>
      <vt:variant>
        <vt:lpwstr>_Toc474956496</vt:lpwstr>
      </vt:variant>
      <vt:variant>
        <vt:i4>1441841</vt:i4>
      </vt:variant>
      <vt:variant>
        <vt:i4>326</vt:i4>
      </vt:variant>
      <vt:variant>
        <vt:i4>0</vt:i4>
      </vt:variant>
      <vt:variant>
        <vt:i4>5</vt:i4>
      </vt:variant>
      <vt:variant>
        <vt:lpwstr/>
      </vt:variant>
      <vt:variant>
        <vt:lpwstr>_Toc474956495</vt:lpwstr>
      </vt:variant>
      <vt:variant>
        <vt:i4>1441841</vt:i4>
      </vt:variant>
      <vt:variant>
        <vt:i4>320</vt:i4>
      </vt:variant>
      <vt:variant>
        <vt:i4>0</vt:i4>
      </vt:variant>
      <vt:variant>
        <vt:i4>5</vt:i4>
      </vt:variant>
      <vt:variant>
        <vt:lpwstr/>
      </vt:variant>
      <vt:variant>
        <vt:lpwstr>_Toc474956494</vt:lpwstr>
      </vt:variant>
      <vt:variant>
        <vt:i4>1441841</vt:i4>
      </vt:variant>
      <vt:variant>
        <vt:i4>314</vt:i4>
      </vt:variant>
      <vt:variant>
        <vt:i4>0</vt:i4>
      </vt:variant>
      <vt:variant>
        <vt:i4>5</vt:i4>
      </vt:variant>
      <vt:variant>
        <vt:lpwstr/>
      </vt:variant>
      <vt:variant>
        <vt:lpwstr>_Toc474956493</vt:lpwstr>
      </vt:variant>
      <vt:variant>
        <vt:i4>1441841</vt:i4>
      </vt:variant>
      <vt:variant>
        <vt:i4>308</vt:i4>
      </vt:variant>
      <vt:variant>
        <vt:i4>0</vt:i4>
      </vt:variant>
      <vt:variant>
        <vt:i4>5</vt:i4>
      </vt:variant>
      <vt:variant>
        <vt:lpwstr/>
      </vt:variant>
      <vt:variant>
        <vt:lpwstr>_Toc474956492</vt:lpwstr>
      </vt:variant>
      <vt:variant>
        <vt:i4>1441841</vt:i4>
      </vt:variant>
      <vt:variant>
        <vt:i4>302</vt:i4>
      </vt:variant>
      <vt:variant>
        <vt:i4>0</vt:i4>
      </vt:variant>
      <vt:variant>
        <vt:i4>5</vt:i4>
      </vt:variant>
      <vt:variant>
        <vt:lpwstr/>
      </vt:variant>
      <vt:variant>
        <vt:lpwstr>_Toc474956491</vt:lpwstr>
      </vt:variant>
      <vt:variant>
        <vt:i4>1441841</vt:i4>
      </vt:variant>
      <vt:variant>
        <vt:i4>296</vt:i4>
      </vt:variant>
      <vt:variant>
        <vt:i4>0</vt:i4>
      </vt:variant>
      <vt:variant>
        <vt:i4>5</vt:i4>
      </vt:variant>
      <vt:variant>
        <vt:lpwstr/>
      </vt:variant>
      <vt:variant>
        <vt:lpwstr>_Toc474956490</vt:lpwstr>
      </vt:variant>
      <vt:variant>
        <vt:i4>1507377</vt:i4>
      </vt:variant>
      <vt:variant>
        <vt:i4>290</vt:i4>
      </vt:variant>
      <vt:variant>
        <vt:i4>0</vt:i4>
      </vt:variant>
      <vt:variant>
        <vt:i4>5</vt:i4>
      </vt:variant>
      <vt:variant>
        <vt:lpwstr/>
      </vt:variant>
      <vt:variant>
        <vt:lpwstr>_Toc474956489</vt:lpwstr>
      </vt:variant>
      <vt:variant>
        <vt:i4>1507377</vt:i4>
      </vt:variant>
      <vt:variant>
        <vt:i4>284</vt:i4>
      </vt:variant>
      <vt:variant>
        <vt:i4>0</vt:i4>
      </vt:variant>
      <vt:variant>
        <vt:i4>5</vt:i4>
      </vt:variant>
      <vt:variant>
        <vt:lpwstr/>
      </vt:variant>
      <vt:variant>
        <vt:lpwstr>_Toc474956488</vt:lpwstr>
      </vt:variant>
      <vt:variant>
        <vt:i4>1507377</vt:i4>
      </vt:variant>
      <vt:variant>
        <vt:i4>278</vt:i4>
      </vt:variant>
      <vt:variant>
        <vt:i4>0</vt:i4>
      </vt:variant>
      <vt:variant>
        <vt:i4>5</vt:i4>
      </vt:variant>
      <vt:variant>
        <vt:lpwstr/>
      </vt:variant>
      <vt:variant>
        <vt:lpwstr>_Toc474956487</vt:lpwstr>
      </vt:variant>
      <vt:variant>
        <vt:i4>1507377</vt:i4>
      </vt:variant>
      <vt:variant>
        <vt:i4>272</vt:i4>
      </vt:variant>
      <vt:variant>
        <vt:i4>0</vt:i4>
      </vt:variant>
      <vt:variant>
        <vt:i4>5</vt:i4>
      </vt:variant>
      <vt:variant>
        <vt:lpwstr/>
      </vt:variant>
      <vt:variant>
        <vt:lpwstr>_Toc474956486</vt:lpwstr>
      </vt:variant>
      <vt:variant>
        <vt:i4>1507377</vt:i4>
      </vt:variant>
      <vt:variant>
        <vt:i4>266</vt:i4>
      </vt:variant>
      <vt:variant>
        <vt:i4>0</vt:i4>
      </vt:variant>
      <vt:variant>
        <vt:i4>5</vt:i4>
      </vt:variant>
      <vt:variant>
        <vt:lpwstr/>
      </vt:variant>
      <vt:variant>
        <vt:lpwstr>_Toc474956485</vt:lpwstr>
      </vt:variant>
      <vt:variant>
        <vt:i4>1507377</vt:i4>
      </vt:variant>
      <vt:variant>
        <vt:i4>260</vt:i4>
      </vt:variant>
      <vt:variant>
        <vt:i4>0</vt:i4>
      </vt:variant>
      <vt:variant>
        <vt:i4>5</vt:i4>
      </vt:variant>
      <vt:variant>
        <vt:lpwstr/>
      </vt:variant>
      <vt:variant>
        <vt:lpwstr>_Toc474956484</vt:lpwstr>
      </vt:variant>
      <vt:variant>
        <vt:i4>1507377</vt:i4>
      </vt:variant>
      <vt:variant>
        <vt:i4>254</vt:i4>
      </vt:variant>
      <vt:variant>
        <vt:i4>0</vt:i4>
      </vt:variant>
      <vt:variant>
        <vt:i4>5</vt:i4>
      </vt:variant>
      <vt:variant>
        <vt:lpwstr/>
      </vt:variant>
      <vt:variant>
        <vt:lpwstr>_Toc474956483</vt:lpwstr>
      </vt:variant>
      <vt:variant>
        <vt:i4>1507377</vt:i4>
      </vt:variant>
      <vt:variant>
        <vt:i4>248</vt:i4>
      </vt:variant>
      <vt:variant>
        <vt:i4>0</vt:i4>
      </vt:variant>
      <vt:variant>
        <vt:i4>5</vt:i4>
      </vt:variant>
      <vt:variant>
        <vt:lpwstr/>
      </vt:variant>
      <vt:variant>
        <vt:lpwstr>_Toc474956482</vt:lpwstr>
      </vt:variant>
      <vt:variant>
        <vt:i4>1507377</vt:i4>
      </vt:variant>
      <vt:variant>
        <vt:i4>242</vt:i4>
      </vt:variant>
      <vt:variant>
        <vt:i4>0</vt:i4>
      </vt:variant>
      <vt:variant>
        <vt:i4>5</vt:i4>
      </vt:variant>
      <vt:variant>
        <vt:lpwstr/>
      </vt:variant>
      <vt:variant>
        <vt:lpwstr>_Toc474956481</vt:lpwstr>
      </vt:variant>
      <vt:variant>
        <vt:i4>1507377</vt:i4>
      </vt:variant>
      <vt:variant>
        <vt:i4>236</vt:i4>
      </vt:variant>
      <vt:variant>
        <vt:i4>0</vt:i4>
      </vt:variant>
      <vt:variant>
        <vt:i4>5</vt:i4>
      </vt:variant>
      <vt:variant>
        <vt:lpwstr/>
      </vt:variant>
      <vt:variant>
        <vt:lpwstr>_Toc474956480</vt:lpwstr>
      </vt:variant>
      <vt:variant>
        <vt:i4>1572913</vt:i4>
      </vt:variant>
      <vt:variant>
        <vt:i4>230</vt:i4>
      </vt:variant>
      <vt:variant>
        <vt:i4>0</vt:i4>
      </vt:variant>
      <vt:variant>
        <vt:i4>5</vt:i4>
      </vt:variant>
      <vt:variant>
        <vt:lpwstr/>
      </vt:variant>
      <vt:variant>
        <vt:lpwstr>_Toc474956479</vt:lpwstr>
      </vt:variant>
      <vt:variant>
        <vt:i4>1572913</vt:i4>
      </vt:variant>
      <vt:variant>
        <vt:i4>224</vt:i4>
      </vt:variant>
      <vt:variant>
        <vt:i4>0</vt:i4>
      </vt:variant>
      <vt:variant>
        <vt:i4>5</vt:i4>
      </vt:variant>
      <vt:variant>
        <vt:lpwstr/>
      </vt:variant>
      <vt:variant>
        <vt:lpwstr>_Toc474956478</vt:lpwstr>
      </vt:variant>
      <vt:variant>
        <vt:i4>1572913</vt:i4>
      </vt:variant>
      <vt:variant>
        <vt:i4>218</vt:i4>
      </vt:variant>
      <vt:variant>
        <vt:i4>0</vt:i4>
      </vt:variant>
      <vt:variant>
        <vt:i4>5</vt:i4>
      </vt:variant>
      <vt:variant>
        <vt:lpwstr/>
      </vt:variant>
      <vt:variant>
        <vt:lpwstr>_Toc474956477</vt:lpwstr>
      </vt:variant>
      <vt:variant>
        <vt:i4>1572913</vt:i4>
      </vt:variant>
      <vt:variant>
        <vt:i4>212</vt:i4>
      </vt:variant>
      <vt:variant>
        <vt:i4>0</vt:i4>
      </vt:variant>
      <vt:variant>
        <vt:i4>5</vt:i4>
      </vt:variant>
      <vt:variant>
        <vt:lpwstr/>
      </vt:variant>
      <vt:variant>
        <vt:lpwstr>_Toc474956476</vt:lpwstr>
      </vt:variant>
      <vt:variant>
        <vt:i4>1572913</vt:i4>
      </vt:variant>
      <vt:variant>
        <vt:i4>206</vt:i4>
      </vt:variant>
      <vt:variant>
        <vt:i4>0</vt:i4>
      </vt:variant>
      <vt:variant>
        <vt:i4>5</vt:i4>
      </vt:variant>
      <vt:variant>
        <vt:lpwstr/>
      </vt:variant>
      <vt:variant>
        <vt:lpwstr>_Toc474956475</vt:lpwstr>
      </vt:variant>
      <vt:variant>
        <vt:i4>1572913</vt:i4>
      </vt:variant>
      <vt:variant>
        <vt:i4>200</vt:i4>
      </vt:variant>
      <vt:variant>
        <vt:i4>0</vt:i4>
      </vt:variant>
      <vt:variant>
        <vt:i4>5</vt:i4>
      </vt:variant>
      <vt:variant>
        <vt:lpwstr/>
      </vt:variant>
      <vt:variant>
        <vt:lpwstr>_Toc474956474</vt:lpwstr>
      </vt:variant>
      <vt:variant>
        <vt:i4>1572913</vt:i4>
      </vt:variant>
      <vt:variant>
        <vt:i4>194</vt:i4>
      </vt:variant>
      <vt:variant>
        <vt:i4>0</vt:i4>
      </vt:variant>
      <vt:variant>
        <vt:i4>5</vt:i4>
      </vt:variant>
      <vt:variant>
        <vt:lpwstr/>
      </vt:variant>
      <vt:variant>
        <vt:lpwstr>_Toc474956473</vt:lpwstr>
      </vt:variant>
      <vt:variant>
        <vt:i4>1572913</vt:i4>
      </vt:variant>
      <vt:variant>
        <vt:i4>188</vt:i4>
      </vt:variant>
      <vt:variant>
        <vt:i4>0</vt:i4>
      </vt:variant>
      <vt:variant>
        <vt:i4>5</vt:i4>
      </vt:variant>
      <vt:variant>
        <vt:lpwstr/>
      </vt:variant>
      <vt:variant>
        <vt:lpwstr>_Toc474956472</vt:lpwstr>
      </vt:variant>
      <vt:variant>
        <vt:i4>1572913</vt:i4>
      </vt:variant>
      <vt:variant>
        <vt:i4>182</vt:i4>
      </vt:variant>
      <vt:variant>
        <vt:i4>0</vt:i4>
      </vt:variant>
      <vt:variant>
        <vt:i4>5</vt:i4>
      </vt:variant>
      <vt:variant>
        <vt:lpwstr/>
      </vt:variant>
      <vt:variant>
        <vt:lpwstr>_Toc474956471</vt:lpwstr>
      </vt:variant>
      <vt:variant>
        <vt:i4>1572913</vt:i4>
      </vt:variant>
      <vt:variant>
        <vt:i4>176</vt:i4>
      </vt:variant>
      <vt:variant>
        <vt:i4>0</vt:i4>
      </vt:variant>
      <vt:variant>
        <vt:i4>5</vt:i4>
      </vt:variant>
      <vt:variant>
        <vt:lpwstr/>
      </vt:variant>
      <vt:variant>
        <vt:lpwstr>_Toc474956470</vt:lpwstr>
      </vt:variant>
      <vt:variant>
        <vt:i4>1638449</vt:i4>
      </vt:variant>
      <vt:variant>
        <vt:i4>170</vt:i4>
      </vt:variant>
      <vt:variant>
        <vt:i4>0</vt:i4>
      </vt:variant>
      <vt:variant>
        <vt:i4>5</vt:i4>
      </vt:variant>
      <vt:variant>
        <vt:lpwstr/>
      </vt:variant>
      <vt:variant>
        <vt:lpwstr>_Toc474956469</vt:lpwstr>
      </vt:variant>
      <vt:variant>
        <vt:i4>1638449</vt:i4>
      </vt:variant>
      <vt:variant>
        <vt:i4>164</vt:i4>
      </vt:variant>
      <vt:variant>
        <vt:i4>0</vt:i4>
      </vt:variant>
      <vt:variant>
        <vt:i4>5</vt:i4>
      </vt:variant>
      <vt:variant>
        <vt:lpwstr/>
      </vt:variant>
      <vt:variant>
        <vt:lpwstr>_Toc474956468</vt:lpwstr>
      </vt:variant>
      <vt:variant>
        <vt:i4>1638449</vt:i4>
      </vt:variant>
      <vt:variant>
        <vt:i4>158</vt:i4>
      </vt:variant>
      <vt:variant>
        <vt:i4>0</vt:i4>
      </vt:variant>
      <vt:variant>
        <vt:i4>5</vt:i4>
      </vt:variant>
      <vt:variant>
        <vt:lpwstr/>
      </vt:variant>
      <vt:variant>
        <vt:lpwstr>_Toc474956467</vt:lpwstr>
      </vt:variant>
      <vt:variant>
        <vt:i4>1638449</vt:i4>
      </vt:variant>
      <vt:variant>
        <vt:i4>152</vt:i4>
      </vt:variant>
      <vt:variant>
        <vt:i4>0</vt:i4>
      </vt:variant>
      <vt:variant>
        <vt:i4>5</vt:i4>
      </vt:variant>
      <vt:variant>
        <vt:lpwstr/>
      </vt:variant>
      <vt:variant>
        <vt:lpwstr>_Toc474956466</vt:lpwstr>
      </vt:variant>
      <vt:variant>
        <vt:i4>1638449</vt:i4>
      </vt:variant>
      <vt:variant>
        <vt:i4>146</vt:i4>
      </vt:variant>
      <vt:variant>
        <vt:i4>0</vt:i4>
      </vt:variant>
      <vt:variant>
        <vt:i4>5</vt:i4>
      </vt:variant>
      <vt:variant>
        <vt:lpwstr/>
      </vt:variant>
      <vt:variant>
        <vt:lpwstr>_Toc474956465</vt:lpwstr>
      </vt:variant>
      <vt:variant>
        <vt:i4>1638449</vt:i4>
      </vt:variant>
      <vt:variant>
        <vt:i4>140</vt:i4>
      </vt:variant>
      <vt:variant>
        <vt:i4>0</vt:i4>
      </vt:variant>
      <vt:variant>
        <vt:i4>5</vt:i4>
      </vt:variant>
      <vt:variant>
        <vt:lpwstr/>
      </vt:variant>
      <vt:variant>
        <vt:lpwstr>_Toc474956464</vt:lpwstr>
      </vt:variant>
      <vt:variant>
        <vt:i4>1638449</vt:i4>
      </vt:variant>
      <vt:variant>
        <vt:i4>134</vt:i4>
      </vt:variant>
      <vt:variant>
        <vt:i4>0</vt:i4>
      </vt:variant>
      <vt:variant>
        <vt:i4>5</vt:i4>
      </vt:variant>
      <vt:variant>
        <vt:lpwstr/>
      </vt:variant>
      <vt:variant>
        <vt:lpwstr>_Toc474956463</vt:lpwstr>
      </vt:variant>
      <vt:variant>
        <vt:i4>1638449</vt:i4>
      </vt:variant>
      <vt:variant>
        <vt:i4>128</vt:i4>
      </vt:variant>
      <vt:variant>
        <vt:i4>0</vt:i4>
      </vt:variant>
      <vt:variant>
        <vt:i4>5</vt:i4>
      </vt:variant>
      <vt:variant>
        <vt:lpwstr/>
      </vt:variant>
      <vt:variant>
        <vt:lpwstr>_Toc474956462</vt:lpwstr>
      </vt:variant>
      <vt:variant>
        <vt:i4>1638449</vt:i4>
      </vt:variant>
      <vt:variant>
        <vt:i4>122</vt:i4>
      </vt:variant>
      <vt:variant>
        <vt:i4>0</vt:i4>
      </vt:variant>
      <vt:variant>
        <vt:i4>5</vt:i4>
      </vt:variant>
      <vt:variant>
        <vt:lpwstr/>
      </vt:variant>
      <vt:variant>
        <vt:lpwstr>_Toc474956461</vt:lpwstr>
      </vt:variant>
      <vt:variant>
        <vt:i4>1638449</vt:i4>
      </vt:variant>
      <vt:variant>
        <vt:i4>116</vt:i4>
      </vt:variant>
      <vt:variant>
        <vt:i4>0</vt:i4>
      </vt:variant>
      <vt:variant>
        <vt:i4>5</vt:i4>
      </vt:variant>
      <vt:variant>
        <vt:lpwstr/>
      </vt:variant>
      <vt:variant>
        <vt:lpwstr>_Toc474956460</vt:lpwstr>
      </vt:variant>
      <vt:variant>
        <vt:i4>1703985</vt:i4>
      </vt:variant>
      <vt:variant>
        <vt:i4>110</vt:i4>
      </vt:variant>
      <vt:variant>
        <vt:i4>0</vt:i4>
      </vt:variant>
      <vt:variant>
        <vt:i4>5</vt:i4>
      </vt:variant>
      <vt:variant>
        <vt:lpwstr/>
      </vt:variant>
      <vt:variant>
        <vt:lpwstr>_Toc474956459</vt:lpwstr>
      </vt:variant>
      <vt:variant>
        <vt:i4>1703985</vt:i4>
      </vt:variant>
      <vt:variant>
        <vt:i4>104</vt:i4>
      </vt:variant>
      <vt:variant>
        <vt:i4>0</vt:i4>
      </vt:variant>
      <vt:variant>
        <vt:i4>5</vt:i4>
      </vt:variant>
      <vt:variant>
        <vt:lpwstr/>
      </vt:variant>
      <vt:variant>
        <vt:lpwstr>_Toc474956458</vt:lpwstr>
      </vt:variant>
      <vt:variant>
        <vt:i4>1703985</vt:i4>
      </vt:variant>
      <vt:variant>
        <vt:i4>98</vt:i4>
      </vt:variant>
      <vt:variant>
        <vt:i4>0</vt:i4>
      </vt:variant>
      <vt:variant>
        <vt:i4>5</vt:i4>
      </vt:variant>
      <vt:variant>
        <vt:lpwstr/>
      </vt:variant>
      <vt:variant>
        <vt:lpwstr>_Toc474956457</vt:lpwstr>
      </vt:variant>
      <vt:variant>
        <vt:i4>1703985</vt:i4>
      </vt:variant>
      <vt:variant>
        <vt:i4>92</vt:i4>
      </vt:variant>
      <vt:variant>
        <vt:i4>0</vt:i4>
      </vt:variant>
      <vt:variant>
        <vt:i4>5</vt:i4>
      </vt:variant>
      <vt:variant>
        <vt:lpwstr/>
      </vt:variant>
      <vt:variant>
        <vt:lpwstr>_Toc474956456</vt:lpwstr>
      </vt:variant>
      <vt:variant>
        <vt:i4>1703985</vt:i4>
      </vt:variant>
      <vt:variant>
        <vt:i4>86</vt:i4>
      </vt:variant>
      <vt:variant>
        <vt:i4>0</vt:i4>
      </vt:variant>
      <vt:variant>
        <vt:i4>5</vt:i4>
      </vt:variant>
      <vt:variant>
        <vt:lpwstr/>
      </vt:variant>
      <vt:variant>
        <vt:lpwstr>_Toc474956455</vt:lpwstr>
      </vt:variant>
      <vt:variant>
        <vt:i4>1703985</vt:i4>
      </vt:variant>
      <vt:variant>
        <vt:i4>80</vt:i4>
      </vt:variant>
      <vt:variant>
        <vt:i4>0</vt:i4>
      </vt:variant>
      <vt:variant>
        <vt:i4>5</vt:i4>
      </vt:variant>
      <vt:variant>
        <vt:lpwstr/>
      </vt:variant>
      <vt:variant>
        <vt:lpwstr>_Toc474956454</vt:lpwstr>
      </vt:variant>
      <vt:variant>
        <vt:i4>1703985</vt:i4>
      </vt:variant>
      <vt:variant>
        <vt:i4>74</vt:i4>
      </vt:variant>
      <vt:variant>
        <vt:i4>0</vt:i4>
      </vt:variant>
      <vt:variant>
        <vt:i4>5</vt:i4>
      </vt:variant>
      <vt:variant>
        <vt:lpwstr/>
      </vt:variant>
      <vt:variant>
        <vt:lpwstr>_Toc474956453</vt:lpwstr>
      </vt:variant>
      <vt:variant>
        <vt:i4>1703985</vt:i4>
      </vt:variant>
      <vt:variant>
        <vt:i4>68</vt:i4>
      </vt:variant>
      <vt:variant>
        <vt:i4>0</vt:i4>
      </vt:variant>
      <vt:variant>
        <vt:i4>5</vt:i4>
      </vt:variant>
      <vt:variant>
        <vt:lpwstr/>
      </vt:variant>
      <vt:variant>
        <vt:lpwstr>_Toc474956452</vt:lpwstr>
      </vt:variant>
      <vt:variant>
        <vt:i4>1703985</vt:i4>
      </vt:variant>
      <vt:variant>
        <vt:i4>62</vt:i4>
      </vt:variant>
      <vt:variant>
        <vt:i4>0</vt:i4>
      </vt:variant>
      <vt:variant>
        <vt:i4>5</vt:i4>
      </vt:variant>
      <vt:variant>
        <vt:lpwstr/>
      </vt:variant>
      <vt:variant>
        <vt:lpwstr>_Toc474956451</vt:lpwstr>
      </vt:variant>
      <vt:variant>
        <vt:i4>1703985</vt:i4>
      </vt:variant>
      <vt:variant>
        <vt:i4>56</vt:i4>
      </vt:variant>
      <vt:variant>
        <vt:i4>0</vt:i4>
      </vt:variant>
      <vt:variant>
        <vt:i4>5</vt:i4>
      </vt:variant>
      <vt:variant>
        <vt:lpwstr/>
      </vt:variant>
      <vt:variant>
        <vt:lpwstr>_Toc474956450</vt:lpwstr>
      </vt:variant>
      <vt:variant>
        <vt:i4>1769521</vt:i4>
      </vt:variant>
      <vt:variant>
        <vt:i4>50</vt:i4>
      </vt:variant>
      <vt:variant>
        <vt:i4>0</vt:i4>
      </vt:variant>
      <vt:variant>
        <vt:i4>5</vt:i4>
      </vt:variant>
      <vt:variant>
        <vt:lpwstr/>
      </vt:variant>
      <vt:variant>
        <vt:lpwstr>_Toc474956449</vt:lpwstr>
      </vt:variant>
      <vt:variant>
        <vt:i4>1769521</vt:i4>
      </vt:variant>
      <vt:variant>
        <vt:i4>44</vt:i4>
      </vt:variant>
      <vt:variant>
        <vt:i4>0</vt:i4>
      </vt:variant>
      <vt:variant>
        <vt:i4>5</vt:i4>
      </vt:variant>
      <vt:variant>
        <vt:lpwstr/>
      </vt:variant>
      <vt:variant>
        <vt:lpwstr>_Toc474956448</vt:lpwstr>
      </vt:variant>
      <vt:variant>
        <vt:i4>1769521</vt:i4>
      </vt:variant>
      <vt:variant>
        <vt:i4>38</vt:i4>
      </vt:variant>
      <vt:variant>
        <vt:i4>0</vt:i4>
      </vt:variant>
      <vt:variant>
        <vt:i4>5</vt:i4>
      </vt:variant>
      <vt:variant>
        <vt:lpwstr/>
      </vt:variant>
      <vt:variant>
        <vt:lpwstr>_Toc474956447</vt:lpwstr>
      </vt:variant>
      <vt:variant>
        <vt:i4>1769521</vt:i4>
      </vt:variant>
      <vt:variant>
        <vt:i4>32</vt:i4>
      </vt:variant>
      <vt:variant>
        <vt:i4>0</vt:i4>
      </vt:variant>
      <vt:variant>
        <vt:i4>5</vt:i4>
      </vt:variant>
      <vt:variant>
        <vt:lpwstr/>
      </vt:variant>
      <vt:variant>
        <vt:lpwstr>_Toc474956446</vt:lpwstr>
      </vt:variant>
      <vt:variant>
        <vt:i4>1769521</vt:i4>
      </vt:variant>
      <vt:variant>
        <vt:i4>26</vt:i4>
      </vt:variant>
      <vt:variant>
        <vt:i4>0</vt:i4>
      </vt:variant>
      <vt:variant>
        <vt:i4>5</vt:i4>
      </vt:variant>
      <vt:variant>
        <vt:lpwstr/>
      </vt:variant>
      <vt:variant>
        <vt:lpwstr>_Toc474956445</vt:lpwstr>
      </vt:variant>
      <vt:variant>
        <vt:i4>1769521</vt:i4>
      </vt:variant>
      <vt:variant>
        <vt:i4>20</vt:i4>
      </vt:variant>
      <vt:variant>
        <vt:i4>0</vt:i4>
      </vt:variant>
      <vt:variant>
        <vt:i4>5</vt:i4>
      </vt:variant>
      <vt:variant>
        <vt:lpwstr/>
      </vt:variant>
      <vt:variant>
        <vt:lpwstr>_Toc474956444</vt:lpwstr>
      </vt:variant>
      <vt:variant>
        <vt:i4>1769521</vt:i4>
      </vt:variant>
      <vt:variant>
        <vt:i4>14</vt:i4>
      </vt:variant>
      <vt:variant>
        <vt:i4>0</vt:i4>
      </vt:variant>
      <vt:variant>
        <vt:i4>5</vt:i4>
      </vt:variant>
      <vt:variant>
        <vt:lpwstr/>
      </vt:variant>
      <vt:variant>
        <vt:lpwstr>_Toc474956443</vt:lpwstr>
      </vt:variant>
      <vt:variant>
        <vt:i4>1769521</vt:i4>
      </vt:variant>
      <vt:variant>
        <vt:i4>8</vt:i4>
      </vt:variant>
      <vt:variant>
        <vt:i4>0</vt:i4>
      </vt:variant>
      <vt:variant>
        <vt:i4>5</vt:i4>
      </vt:variant>
      <vt:variant>
        <vt:lpwstr/>
      </vt:variant>
      <vt:variant>
        <vt:lpwstr>_Toc474956442</vt:lpwstr>
      </vt:variant>
      <vt:variant>
        <vt:i4>1769521</vt:i4>
      </vt:variant>
      <vt:variant>
        <vt:i4>2</vt:i4>
      </vt:variant>
      <vt:variant>
        <vt:i4>0</vt:i4>
      </vt:variant>
      <vt:variant>
        <vt:i4>5</vt:i4>
      </vt:variant>
      <vt:variant>
        <vt:lpwstr/>
      </vt:variant>
      <vt:variant>
        <vt:lpwstr>_Toc474956441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Georgiou</dc:creator>
  <cp:keywords/>
  <dc:description/>
  <cp:lastModifiedBy>Harry Georgiou</cp:lastModifiedBy>
  <cp:revision>3</cp:revision>
  <cp:lastPrinted>2019-05-01T11:14:00Z</cp:lastPrinted>
  <dcterms:created xsi:type="dcterms:W3CDTF">2019-05-01T11:13:00Z</dcterms:created>
  <dcterms:modified xsi:type="dcterms:W3CDTF">2019-05-01T11:14:00Z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5elafu76cjfs73uvt6l8t2k46u</vt:lpwstr>
  </property>
  <property fmtid="{D5CDD505-2E9C-101B-9397-08002B2CF9AE}" pid="3" name="Docear4Word_StyleTitle">
    <vt:lpwstr>ACM SIG Proceedings With Long Author List</vt:lpwstr>
  </property>
  <property fmtid="{D5CDD505-2E9C-101B-9397-08002B2CF9AE}" pid="4" name="Mendeley Document_1">
    <vt:lpwstr>True</vt:lpwstr>
  </property>
  <property fmtid="{D5CDD505-2E9C-101B-9397-08002B2CF9AE}" pid="5" name="Mendeley Unique User Id_1">
    <vt:lpwstr>a2ec82d1-040c-3337-9f59-d22683c50312</vt:lpwstr>
  </property>
  <property fmtid="{D5CDD505-2E9C-101B-9397-08002B2CF9AE}" pid="6" name="Mendeley Citation Style_1">
    <vt:lpwstr>http://www.zotero.org/styles/nano-energy</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16th edition (author-date)</vt:lpwstr>
  </property>
  <property fmtid="{D5CDD505-2E9C-101B-9397-08002B2CF9AE}" pid="11" name="Mendeley Recent Style Id 2_1">
    <vt:lpwstr>http://www.zotero.org/styles/chicago-fullnote-bibliography</vt:lpwstr>
  </property>
  <property fmtid="{D5CDD505-2E9C-101B-9397-08002B2CF9AE}" pid="12" name="Mendeley Recent Style Name 2_1">
    <vt:lpwstr>Chicago Manual of Style 16th edition (full note)</vt:lpwstr>
  </property>
  <property fmtid="{D5CDD505-2E9C-101B-9397-08002B2CF9AE}" pid="13" name="Mendeley Recent Style Id 3_1">
    <vt:lpwstr>http://www.zotero.org/styles/chicago-note-bibliography</vt:lpwstr>
  </property>
  <property fmtid="{D5CDD505-2E9C-101B-9397-08002B2CF9AE}" pid="14" name="Mendeley Recent Style Name 3_1">
    <vt:lpwstr>Chicago Manual of Style 16th edition (note)</vt:lpwstr>
  </property>
  <property fmtid="{D5CDD505-2E9C-101B-9397-08002B2CF9AE}" pid="15" name="Mendeley Recent Style Id 4_1">
    <vt:lpwstr>http://www.zotero.org/styles/elsevier-with-titles-alphabetical</vt:lpwstr>
  </property>
  <property fmtid="{D5CDD505-2E9C-101B-9397-08002B2CF9AE}" pid="16" name="Mendeley Recent Style Name 4_1">
    <vt:lpwstr>Elsevier (numeric, with titles, sorted alphabetically)</vt:lpwstr>
  </property>
  <property fmtid="{D5CDD505-2E9C-101B-9397-08002B2CF9AE}" pid="17" name="Mendeley Recent Style Id 5_1">
    <vt:lpwstr>http://www.zotero.org/styles/ieee</vt:lpwstr>
  </property>
  <property fmtid="{D5CDD505-2E9C-101B-9397-08002B2CF9AE}" pid="18" name="Mendeley Recent Style Name 5_1">
    <vt:lpwstr>IEEE</vt:lpwstr>
  </property>
  <property fmtid="{D5CDD505-2E9C-101B-9397-08002B2CF9AE}" pid="19" name="Mendeley Recent Style Id 6_1">
    <vt:lpwstr>http://www.zotero.org/styles/modern-humanities-research-association</vt:lpwstr>
  </property>
  <property fmtid="{D5CDD505-2E9C-101B-9397-08002B2CF9AE}" pid="20" name="Mendeley Recent Style Name 6_1">
    <vt:lpwstr>Modern Humanities Research Association 3rd edition (note with bibliography)</vt:lpwstr>
  </property>
  <property fmtid="{D5CDD505-2E9C-101B-9397-08002B2CF9AE}" pid="21" name="Mendeley Recent Style Id 7_1">
    <vt:lpwstr>http://www.zotero.org/styles/modern-language-association</vt:lpwstr>
  </property>
  <property fmtid="{D5CDD505-2E9C-101B-9397-08002B2CF9AE}" pid="22" name="Mendeley Recent Style Name 7_1">
    <vt:lpwstr>Modern Language Association 7th edition</vt:lpwstr>
  </property>
  <property fmtid="{D5CDD505-2E9C-101B-9397-08002B2CF9AE}" pid="23" name="Mendeley Recent Style Id 8_1">
    <vt:lpwstr>http://www.zotero.org/styles/nano-energy</vt:lpwstr>
  </property>
  <property fmtid="{D5CDD505-2E9C-101B-9397-08002B2CF9AE}" pid="24" name="Mendeley Recent Style Name 8_1">
    <vt:lpwstr>Nano Energy</vt:lpwstr>
  </property>
  <property fmtid="{D5CDD505-2E9C-101B-9397-08002B2CF9AE}" pid="25" name="Mendeley Recent Style Id 9_1">
    <vt:lpwstr>http://www.zotero.org/styles/vancouver</vt:lpwstr>
  </property>
  <property fmtid="{D5CDD505-2E9C-101B-9397-08002B2CF9AE}" pid="26" name="Mendeley Recent Style Name 9_1">
    <vt:lpwstr>Vancouver</vt:lpwstr>
  </property>
  <property fmtid="{D5CDD505-2E9C-101B-9397-08002B2CF9AE}" pid="27" name="_DocHome">
    <vt:i4>-822621118</vt:i4>
  </property>
</Properties>
</file>